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A36795" w14:textId="77777777" w:rsidR="005A4B44" w:rsidRPr="005A4395" w:rsidRDefault="005A4B44" w:rsidP="005A4395">
      <w:pPr>
        <w:tabs>
          <w:tab w:val="left" w:pos="7200"/>
        </w:tabs>
        <w:rPr>
          <w:rFonts w:cstheme="minorHAnsi"/>
          <w:b/>
          <w:sz w:val="22"/>
          <w:szCs w:val="22"/>
        </w:rPr>
      </w:pPr>
      <w:r w:rsidRPr="005A4395">
        <w:rPr>
          <w:rFonts w:cstheme="minorHAnsi"/>
          <w:b/>
          <w:sz w:val="22"/>
          <w:szCs w:val="22"/>
        </w:rPr>
        <w:t xml:space="preserve">Clinical </w:t>
      </w:r>
      <w:r w:rsidR="00011A37" w:rsidRPr="005A4395">
        <w:rPr>
          <w:rFonts w:cstheme="minorHAnsi"/>
          <w:b/>
          <w:sz w:val="22"/>
          <w:szCs w:val="22"/>
        </w:rPr>
        <w:t>Trial</w:t>
      </w:r>
      <w:r w:rsidRPr="005A4395">
        <w:rPr>
          <w:rFonts w:cstheme="minorHAnsi"/>
          <w:b/>
          <w:sz w:val="22"/>
          <w:szCs w:val="22"/>
        </w:rPr>
        <w:t xml:space="preserve"> Protocol</w:t>
      </w:r>
    </w:p>
    <w:p w14:paraId="06C9A0FE" w14:textId="77777777" w:rsidR="005A4B44" w:rsidRPr="005A4395" w:rsidRDefault="005A4B44" w:rsidP="005A4395">
      <w:pPr>
        <w:pBdr>
          <w:bottom w:val="single" w:sz="2" w:space="1" w:color="auto"/>
        </w:pBdr>
        <w:tabs>
          <w:tab w:val="left" w:pos="7200"/>
        </w:tabs>
        <w:rPr>
          <w:rFonts w:cstheme="minorHAnsi"/>
          <w:b/>
          <w:sz w:val="22"/>
          <w:szCs w:val="22"/>
        </w:rPr>
      </w:pPr>
    </w:p>
    <w:p w14:paraId="0031DCEF" w14:textId="77777777" w:rsidR="005A4B44" w:rsidRPr="005A4395" w:rsidRDefault="005A4B44" w:rsidP="005A4395">
      <w:pPr>
        <w:tabs>
          <w:tab w:val="left" w:pos="7200"/>
        </w:tabs>
        <w:rPr>
          <w:rFonts w:cstheme="minorHAnsi"/>
          <w:sz w:val="22"/>
          <w:szCs w:val="22"/>
        </w:rPr>
      </w:pPr>
    </w:p>
    <w:p w14:paraId="13F57A32" w14:textId="77777777" w:rsidR="001C7882" w:rsidRPr="005A4395" w:rsidRDefault="00011A37" w:rsidP="005A4395">
      <w:pPr>
        <w:spacing w:line="259" w:lineRule="auto"/>
        <w:ind w:left="1440" w:hanging="1409"/>
        <w:rPr>
          <w:rFonts w:cstheme="minorHAnsi"/>
          <w:b/>
          <w:color w:val="000000" w:themeColor="text1"/>
          <w:sz w:val="22"/>
          <w:szCs w:val="22"/>
        </w:rPr>
      </w:pPr>
      <w:r w:rsidRPr="005A4395">
        <w:rPr>
          <w:rFonts w:cstheme="minorHAnsi"/>
          <w:sz w:val="22"/>
          <w:szCs w:val="22"/>
        </w:rPr>
        <w:t>Trial</w:t>
      </w:r>
      <w:r w:rsidR="003F1E6F" w:rsidRPr="005A4395">
        <w:rPr>
          <w:rFonts w:cstheme="minorHAnsi"/>
          <w:sz w:val="22"/>
          <w:szCs w:val="22"/>
        </w:rPr>
        <w:t xml:space="preserve"> Title:</w:t>
      </w:r>
      <w:r w:rsidR="003F1E6F" w:rsidRPr="005A4395">
        <w:rPr>
          <w:rFonts w:cstheme="minorHAnsi"/>
          <w:sz w:val="22"/>
          <w:szCs w:val="22"/>
        </w:rPr>
        <w:tab/>
      </w:r>
      <w:r w:rsidR="001C7882" w:rsidRPr="005A4395">
        <w:rPr>
          <w:rFonts w:cstheme="minorHAnsi"/>
          <w:b/>
          <w:bCs/>
          <w:color w:val="000000" w:themeColor="text1"/>
          <w:sz w:val="22"/>
          <w:szCs w:val="22"/>
        </w:rPr>
        <w:t>mulTi-Arm Therapeutic study in pre-ICu patients admitted with Covid-19</w:t>
      </w:r>
      <w:r w:rsidR="001B588A" w:rsidRPr="005A4395">
        <w:rPr>
          <w:rFonts w:cstheme="minorHAnsi"/>
          <w:b/>
          <w:bCs/>
          <w:color w:val="000000" w:themeColor="text1"/>
          <w:sz w:val="22"/>
          <w:szCs w:val="22"/>
        </w:rPr>
        <w:t xml:space="preserve"> – Repurposed Drugs</w:t>
      </w:r>
      <w:r w:rsidR="001C7882" w:rsidRPr="005A4395">
        <w:rPr>
          <w:rFonts w:cstheme="minorHAnsi"/>
          <w:b/>
          <w:color w:val="000000" w:themeColor="text1"/>
          <w:sz w:val="22"/>
          <w:szCs w:val="22"/>
        </w:rPr>
        <w:t xml:space="preserve"> (TACTIC</w:t>
      </w:r>
      <w:r w:rsidR="00C83922" w:rsidRPr="005A4395">
        <w:rPr>
          <w:rFonts w:cstheme="minorHAnsi"/>
          <w:b/>
          <w:color w:val="000000" w:themeColor="text1"/>
          <w:sz w:val="22"/>
          <w:szCs w:val="22"/>
        </w:rPr>
        <w:t>-R</w:t>
      </w:r>
      <w:r w:rsidR="001C7882" w:rsidRPr="005A4395">
        <w:rPr>
          <w:rFonts w:cstheme="minorHAnsi"/>
          <w:b/>
          <w:color w:val="000000" w:themeColor="text1"/>
          <w:sz w:val="22"/>
          <w:szCs w:val="22"/>
        </w:rPr>
        <w:t>)</w:t>
      </w:r>
    </w:p>
    <w:p w14:paraId="4B5D7A93" w14:textId="77777777" w:rsidR="001C7882" w:rsidRPr="005A4395" w:rsidRDefault="001C7882" w:rsidP="005A4395">
      <w:pPr>
        <w:pStyle w:val="BodyTextIndent"/>
        <w:ind w:left="2552" w:hanging="2552"/>
        <w:rPr>
          <w:rFonts w:ascii="Verdana" w:hAnsi="Verdana" w:cstheme="minorHAnsi"/>
          <w:sz w:val="22"/>
          <w:szCs w:val="22"/>
        </w:rPr>
      </w:pPr>
    </w:p>
    <w:p w14:paraId="5C343A44" w14:textId="77777777" w:rsidR="005A4B44" w:rsidRPr="005A4395" w:rsidRDefault="005A4B44" w:rsidP="005A4395">
      <w:pPr>
        <w:pStyle w:val="BodyTextIndent"/>
        <w:ind w:left="2552" w:hanging="2552"/>
        <w:rPr>
          <w:rFonts w:ascii="Verdana" w:hAnsi="Verdana" w:cstheme="minorHAnsi"/>
          <w:color w:val="FF0000"/>
          <w:sz w:val="22"/>
          <w:szCs w:val="22"/>
        </w:rPr>
      </w:pPr>
      <w:r w:rsidRPr="005A4395">
        <w:rPr>
          <w:rFonts w:ascii="Verdana" w:hAnsi="Verdana" w:cstheme="minorHAnsi"/>
          <w:sz w:val="22"/>
          <w:szCs w:val="22"/>
        </w:rPr>
        <w:t>Protocol Number:</w:t>
      </w:r>
      <w:r w:rsidRPr="005A4395">
        <w:rPr>
          <w:rFonts w:ascii="Verdana" w:hAnsi="Verdana" w:cstheme="minorHAnsi"/>
          <w:sz w:val="22"/>
          <w:szCs w:val="22"/>
        </w:rPr>
        <w:tab/>
      </w:r>
      <w:r w:rsidR="00D31E29" w:rsidRPr="005A4395">
        <w:rPr>
          <w:rFonts w:ascii="Verdana" w:hAnsi="Verdana" w:cstheme="minorHAnsi"/>
          <w:sz w:val="22"/>
          <w:szCs w:val="22"/>
        </w:rPr>
        <w:t>TACTIC</w:t>
      </w:r>
      <w:r w:rsidR="001B588A" w:rsidRPr="005A4395">
        <w:rPr>
          <w:rFonts w:ascii="Verdana" w:hAnsi="Verdana" w:cstheme="minorHAnsi"/>
          <w:sz w:val="22"/>
          <w:szCs w:val="22"/>
        </w:rPr>
        <w:t>-R</w:t>
      </w:r>
    </w:p>
    <w:p w14:paraId="5AAC1F17" w14:textId="77777777" w:rsidR="005A4B44" w:rsidRPr="005A4395" w:rsidRDefault="005A4B44" w:rsidP="005A4395">
      <w:pPr>
        <w:ind w:left="2520" w:hanging="2552"/>
        <w:rPr>
          <w:rFonts w:cstheme="minorHAnsi"/>
          <w:sz w:val="22"/>
          <w:szCs w:val="22"/>
        </w:rPr>
      </w:pPr>
    </w:p>
    <w:p w14:paraId="18318DC6" w14:textId="77777777" w:rsidR="0006025D" w:rsidRPr="005A4395" w:rsidRDefault="005A4B44" w:rsidP="005A4395">
      <w:pPr>
        <w:ind w:left="2520" w:hanging="2552"/>
        <w:rPr>
          <w:rFonts w:cstheme="minorHAnsi"/>
          <w:sz w:val="22"/>
          <w:szCs w:val="22"/>
        </w:rPr>
      </w:pPr>
      <w:r w:rsidRPr="005A4395">
        <w:rPr>
          <w:rFonts w:cstheme="minorHAnsi"/>
          <w:sz w:val="22"/>
          <w:szCs w:val="22"/>
        </w:rPr>
        <w:t>EudraCT Number:</w:t>
      </w:r>
      <w:r w:rsidR="003D3EA4" w:rsidRPr="005A4395">
        <w:rPr>
          <w:rFonts w:cstheme="minorHAnsi"/>
          <w:sz w:val="22"/>
          <w:szCs w:val="22"/>
        </w:rPr>
        <w:tab/>
      </w:r>
      <w:r w:rsidR="00443DCD" w:rsidRPr="005A4395">
        <w:rPr>
          <w:rFonts w:cstheme="minorHAnsi"/>
          <w:sz w:val="22"/>
          <w:szCs w:val="22"/>
        </w:rPr>
        <w:t>2020-001354-22</w:t>
      </w:r>
    </w:p>
    <w:p w14:paraId="4018A54B" w14:textId="77777777" w:rsidR="003D3EA4" w:rsidRPr="005A4395" w:rsidRDefault="003D3EA4" w:rsidP="005A4395">
      <w:pPr>
        <w:ind w:left="2520" w:hanging="2552"/>
        <w:rPr>
          <w:rFonts w:cstheme="minorHAnsi"/>
          <w:color w:val="FF0000"/>
          <w:sz w:val="22"/>
          <w:szCs w:val="22"/>
        </w:rPr>
      </w:pPr>
    </w:p>
    <w:p w14:paraId="0C8A0936" w14:textId="77777777" w:rsidR="005A4B44" w:rsidRPr="005A4395" w:rsidRDefault="00036CE7" w:rsidP="005A4395">
      <w:pPr>
        <w:ind w:left="2520" w:hanging="2552"/>
        <w:rPr>
          <w:rFonts w:cstheme="minorHAnsi"/>
          <w:sz w:val="22"/>
          <w:szCs w:val="22"/>
        </w:rPr>
      </w:pPr>
      <w:r w:rsidRPr="005A4395">
        <w:rPr>
          <w:rFonts w:cstheme="minorHAnsi"/>
          <w:sz w:val="22"/>
          <w:szCs w:val="22"/>
        </w:rPr>
        <w:t>ClinicalTrials.gov Number:</w:t>
      </w:r>
      <w:r w:rsidR="00B10888">
        <w:rPr>
          <w:rFonts w:cstheme="minorHAnsi"/>
          <w:sz w:val="22"/>
          <w:szCs w:val="22"/>
        </w:rPr>
        <w:t xml:space="preserve"> NCT number pending</w:t>
      </w:r>
      <w:r w:rsidR="005A4B44" w:rsidRPr="005A4395">
        <w:rPr>
          <w:rFonts w:cstheme="minorHAnsi"/>
          <w:sz w:val="22"/>
          <w:szCs w:val="22"/>
        </w:rPr>
        <w:tab/>
      </w:r>
    </w:p>
    <w:p w14:paraId="269023BA" w14:textId="77777777" w:rsidR="003D3EA4" w:rsidRPr="005A4395" w:rsidRDefault="003D3EA4" w:rsidP="005A4395">
      <w:pPr>
        <w:ind w:left="2520" w:hanging="2552"/>
        <w:rPr>
          <w:rFonts w:cstheme="minorHAnsi"/>
          <w:color w:val="FF0000"/>
          <w:sz w:val="22"/>
          <w:szCs w:val="22"/>
        </w:rPr>
      </w:pPr>
    </w:p>
    <w:p w14:paraId="02B75883" w14:textId="77777777" w:rsidR="005A4B44" w:rsidRPr="005A4395" w:rsidRDefault="005A4B44" w:rsidP="005A4395">
      <w:pPr>
        <w:ind w:left="2520" w:hanging="2552"/>
        <w:rPr>
          <w:rFonts w:cstheme="minorHAnsi"/>
          <w:sz w:val="22"/>
          <w:szCs w:val="22"/>
        </w:rPr>
      </w:pPr>
      <w:r w:rsidRPr="005A4395">
        <w:rPr>
          <w:rFonts w:cstheme="minorHAnsi"/>
          <w:sz w:val="22"/>
          <w:szCs w:val="22"/>
        </w:rPr>
        <w:t>Investigational Product:</w:t>
      </w:r>
      <w:r w:rsidRPr="005A4395">
        <w:rPr>
          <w:rFonts w:cstheme="minorHAnsi"/>
          <w:sz w:val="22"/>
          <w:szCs w:val="22"/>
        </w:rPr>
        <w:tab/>
      </w:r>
      <w:r w:rsidR="00156666" w:rsidRPr="005A4395">
        <w:rPr>
          <w:rFonts w:cstheme="minorHAnsi"/>
          <w:sz w:val="22"/>
          <w:szCs w:val="22"/>
        </w:rPr>
        <w:t xml:space="preserve"> </w:t>
      </w:r>
      <w:r w:rsidR="00443DCD" w:rsidRPr="005A4395">
        <w:rPr>
          <w:rFonts w:cstheme="minorHAnsi"/>
          <w:sz w:val="22"/>
          <w:szCs w:val="22"/>
        </w:rPr>
        <w:t xml:space="preserve">Baricitinib, </w:t>
      </w:r>
      <w:r w:rsidR="00571952" w:rsidRPr="005A4395">
        <w:rPr>
          <w:rFonts w:cstheme="minorHAnsi"/>
          <w:sz w:val="22"/>
          <w:szCs w:val="22"/>
        </w:rPr>
        <w:t>Ravulizumab</w:t>
      </w:r>
    </w:p>
    <w:p w14:paraId="4ECB4712" w14:textId="77777777" w:rsidR="003D3EA4" w:rsidRPr="005A4395" w:rsidRDefault="003D3EA4" w:rsidP="005A4395">
      <w:pPr>
        <w:ind w:left="2520" w:hanging="2552"/>
        <w:rPr>
          <w:rFonts w:cstheme="minorHAnsi"/>
          <w:sz w:val="22"/>
          <w:szCs w:val="22"/>
        </w:rPr>
      </w:pPr>
    </w:p>
    <w:p w14:paraId="67726132" w14:textId="09948B34" w:rsidR="0012032B" w:rsidRPr="005A4395" w:rsidRDefault="005A4B44" w:rsidP="005A4395">
      <w:pPr>
        <w:ind w:left="2520" w:hanging="2552"/>
        <w:rPr>
          <w:rFonts w:cstheme="minorHAnsi"/>
          <w:color w:val="FF0000"/>
          <w:sz w:val="22"/>
          <w:szCs w:val="22"/>
        </w:rPr>
      </w:pPr>
      <w:r w:rsidRPr="005A4395">
        <w:rPr>
          <w:rFonts w:cstheme="minorHAnsi"/>
          <w:sz w:val="22"/>
          <w:szCs w:val="22"/>
        </w:rPr>
        <w:t>Protocol Version:</w:t>
      </w:r>
      <w:r w:rsidR="005A11A7" w:rsidRPr="005A4395">
        <w:rPr>
          <w:rFonts w:cstheme="minorHAnsi"/>
          <w:sz w:val="22"/>
          <w:szCs w:val="22"/>
        </w:rPr>
        <w:t xml:space="preserve"> </w:t>
      </w:r>
      <w:r w:rsidR="005A11A7" w:rsidRPr="005A4395">
        <w:rPr>
          <w:rFonts w:cstheme="minorHAnsi"/>
          <w:sz w:val="22"/>
          <w:szCs w:val="22"/>
        </w:rPr>
        <w:tab/>
      </w:r>
      <w:r w:rsidR="001B588A" w:rsidRPr="005A4395">
        <w:rPr>
          <w:rFonts w:cstheme="minorHAnsi"/>
          <w:color w:val="FF0000"/>
          <w:sz w:val="22"/>
          <w:szCs w:val="22"/>
        </w:rPr>
        <w:t xml:space="preserve"> v</w:t>
      </w:r>
      <w:del w:id="0" w:author="Hernan Sancho, Elena" w:date="2020-05-19T17:02:00Z">
        <w:r w:rsidR="00C5251C" w:rsidDel="00120397">
          <w:rPr>
            <w:rFonts w:cstheme="minorHAnsi"/>
            <w:color w:val="FF0000"/>
            <w:sz w:val="22"/>
            <w:szCs w:val="22"/>
          </w:rPr>
          <w:delText>1.</w:delText>
        </w:r>
      </w:del>
      <w:del w:id="1" w:author="Hernan Sancho, Elena" w:date="2020-05-13T10:39:00Z">
        <w:r w:rsidR="007C165A" w:rsidDel="004B3758">
          <w:rPr>
            <w:rFonts w:cstheme="minorHAnsi"/>
            <w:color w:val="FF0000"/>
            <w:sz w:val="22"/>
            <w:szCs w:val="22"/>
          </w:rPr>
          <w:delText>1</w:delText>
        </w:r>
      </w:del>
      <w:del w:id="2" w:author="Hernan Sancho, Elena" w:date="2020-05-19T17:02:00Z">
        <w:r w:rsidR="00B10888" w:rsidRPr="005A4395" w:rsidDel="00120397">
          <w:rPr>
            <w:rFonts w:cstheme="minorHAnsi"/>
            <w:color w:val="FF0000"/>
            <w:sz w:val="22"/>
            <w:szCs w:val="22"/>
          </w:rPr>
          <w:delText xml:space="preserve"> </w:delText>
        </w:r>
      </w:del>
      <w:ins w:id="3" w:author="Hernan Sancho, Elena" w:date="2020-05-19T17:02:00Z">
        <w:r w:rsidR="00120397">
          <w:rPr>
            <w:rFonts w:cstheme="minorHAnsi"/>
            <w:color w:val="FF0000"/>
            <w:sz w:val="22"/>
            <w:szCs w:val="22"/>
          </w:rPr>
          <w:t>2.0</w:t>
        </w:r>
      </w:ins>
      <w:del w:id="4" w:author="Hernan Sancho, Elena" w:date="2020-05-13T10:39:00Z">
        <w:r w:rsidR="007C165A" w:rsidDel="004B3758">
          <w:rPr>
            <w:rFonts w:cstheme="minorHAnsi"/>
            <w:color w:val="FF0000"/>
            <w:sz w:val="22"/>
            <w:szCs w:val="22"/>
          </w:rPr>
          <w:delText>04MAY</w:delText>
        </w:r>
        <w:r w:rsidR="00B10888" w:rsidRPr="005A4395" w:rsidDel="004B3758">
          <w:rPr>
            <w:rFonts w:cstheme="minorHAnsi"/>
            <w:color w:val="FF0000"/>
            <w:sz w:val="22"/>
            <w:szCs w:val="22"/>
          </w:rPr>
          <w:delText>2020</w:delText>
        </w:r>
      </w:del>
      <w:ins w:id="5" w:author="Hernan Sancho, Elena" w:date="2020-05-13T10:39:00Z">
        <w:r w:rsidR="004B3758">
          <w:rPr>
            <w:rFonts w:cstheme="minorHAnsi"/>
            <w:color w:val="FF0000"/>
            <w:sz w:val="22"/>
            <w:szCs w:val="22"/>
          </w:rPr>
          <w:t>1</w:t>
        </w:r>
      </w:ins>
      <w:ins w:id="6" w:author="Hernan Sancho, Elena" w:date="2020-05-19T16:02:00Z">
        <w:r w:rsidR="009731AE">
          <w:rPr>
            <w:rFonts w:cstheme="minorHAnsi"/>
            <w:color w:val="FF0000"/>
            <w:sz w:val="22"/>
            <w:szCs w:val="22"/>
          </w:rPr>
          <w:t>9</w:t>
        </w:r>
      </w:ins>
      <w:ins w:id="7" w:author="Hernan Sancho, Elena" w:date="2020-05-13T10:39:00Z">
        <w:r w:rsidR="004B3758">
          <w:rPr>
            <w:rFonts w:cstheme="minorHAnsi"/>
            <w:color w:val="FF0000"/>
            <w:sz w:val="22"/>
            <w:szCs w:val="22"/>
          </w:rPr>
          <w:t>MAY</w:t>
        </w:r>
        <w:r w:rsidR="004B3758" w:rsidRPr="005A4395">
          <w:rPr>
            <w:rFonts w:cstheme="minorHAnsi"/>
            <w:color w:val="FF0000"/>
            <w:sz w:val="22"/>
            <w:szCs w:val="22"/>
          </w:rPr>
          <w:t>2020</w:t>
        </w:r>
      </w:ins>
    </w:p>
    <w:p w14:paraId="2A079BF9" w14:textId="77777777" w:rsidR="005A4B44" w:rsidRPr="005A4395" w:rsidRDefault="005A4B44" w:rsidP="005A4395">
      <w:pPr>
        <w:pBdr>
          <w:bottom w:val="single" w:sz="2" w:space="1" w:color="auto"/>
        </w:pBdr>
        <w:ind w:left="2520" w:hanging="2552"/>
        <w:rPr>
          <w:rFonts w:cstheme="minorHAnsi"/>
          <w:sz w:val="22"/>
          <w:szCs w:val="22"/>
        </w:rPr>
      </w:pPr>
    </w:p>
    <w:p w14:paraId="00F76D03" w14:textId="77777777" w:rsidR="005A4B44" w:rsidRPr="005A4395" w:rsidRDefault="005A4B44" w:rsidP="005A4395">
      <w:pPr>
        <w:ind w:left="2520" w:hanging="2552"/>
        <w:rPr>
          <w:rFonts w:cstheme="minorHAnsi"/>
          <w:sz w:val="22"/>
          <w:szCs w:val="22"/>
        </w:rPr>
      </w:pPr>
    </w:p>
    <w:p w14:paraId="2F1DBF7E" w14:textId="77777777" w:rsidR="005A4B44" w:rsidRPr="005A4395" w:rsidRDefault="003F1E6F" w:rsidP="005A4395">
      <w:pPr>
        <w:spacing w:before="120"/>
        <w:ind w:left="2552" w:hanging="2552"/>
        <w:rPr>
          <w:rFonts w:cstheme="minorHAnsi"/>
          <w:sz w:val="22"/>
          <w:szCs w:val="22"/>
        </w:rPr>
      </w:pPr>
      <w:r w:rsidRPr="005A4395">
        <w:rPr>
          <w:rFonts w:cstheme="minorHAnsi"/>
          <w:sz w:val="22"/>
          <w:szCs w:val="22"/>
        </w:rPr>
        <w:t>Chief I</w:t>
      </w:r>
      <w:r w:rsidR="005A4B44" w:rsidRPr="005A4395">
        <w:rPr>
          <w:rFonts w:cstheme="minorHAnsi"/>
          <w:sz w:val="22"/>
          <w:szCs w:val="22"/>
        </w:rPr>
        <w:t>nvestigator:</w:t>
      </w:r>
      <w:r w:rsidR="005A4B44" w:rsidRPr="005A4395">
        <w:rPr>
          <w:rFonts w:cstheme="minorHAnsi"/>
          <w:sz w:val="22"/>
          <w:szCs w:val="22"/>
        </w:rPr>
        <w:tab/>
      </w:r>
      <w:r w:rsidR="007D3C2A" w:rsidRPr="005A4395">
        <w:rPr>
          <w:rFonts w:cstheme="minorHAnsi"/>
          <w:sz w:val="22"/>
          <w:szCs w:val="22"/>
        </w:rPr>
        <w:t xml:space="preserve">Dr </w:t>
      </w:r>
      <w:r w:rsidR="00284C17" w:rsidRPr="005A4395">
        <w:rPr>
          <w:rFonts w:cstheme="minorHAnsi"/>
          <w:sz w:val="22"/>
          <w:szCs w:val="22"/>
        </w:rPr>
        <w:t xml:space="preserve">Frances Hall </w:t>
      </w:r>
    </w:p>
    <w:p w14:paraId="23480F7B" w14:textId="77777777" w:rsidR="007D3C2A" w:rsidRPr="005A4395" w:rsidRDefault="00011A37" w:rsidP="005A4395">
      <w:pPr>
        <w:widowControl w:val="0"/>
        <w:pBdr>
          <w:top w:val="nil"/>
          <w:left w:val="nil"/>
          <w:bottom w:val="nil"/>
          <w:right w:val="nil"/>
          <w:between w:val="nil"/>
        </w:pBdr>
        <w:ind w:left="2552" w:hanging="2552"/>
        <w:rPr>
          <w:rFonts w:cstheme="minorHAnsi"/>
          <w:color w:val="000000"/>
          <w:sz w:val="22"/>
          <w:szCs w:val="22"/>
        </w:rPr>
      </w:pPr>
      <w:r w:rsidRPr="005A4395">
        <w:rPr>
          <w:rFonts w:cstheme="minorHAnsi"/>
          <w:sz w:val="22"/>
          <w:szCs w:val="22"/>
        </w:rPr>
        <w:t>CI A</w:t>
      </w:r>
      <w:r w:rsidR="005A4B44" w:rsidRPr="005A4395">
        <w:rPr>
          <w:rFonts w:cstheme="minorHAnsi"/>
          <w:sz w:val="22"/>
          <w:szCs w:val="22"/>
        </w:rPr>
        <w:t>ddress:</w:t>
      </w:r>
      <w:r w:rsidR="005A4B44" w:rsidRPr="005A4395">
        <w:rPr>
          <w:rFonts w:cstheme="minorHAnsi"/>
          <w:sz w:val="22"/>
          <w:szCs w:val="22"/>
        </w:rPr>
        <w:tab/>
      </w:r>
      <w:r w:rsidR="007D3C2A" w:rsidRPr="005A4395">
        <w:rPr>
          <w:rFonts w:cstheme="minorHAnsi"/>
          <w:color w:val="000000"/>
          <w:sz w:val="22"/>
          <w:szCs w:val="22"/>
        </w:rPr>
        <w:t xml:space="preserve">Cambridge University Hospitals NHS Foundation Trust, </w:t>
      </w:r>
    </w:p>
    <w:p w14:paraId="1E86A456" w14:textId="77777777" w:rsidR="007D3C2A" w:rsidRPr="005A4395" w:rsidRDefault="007D3C2A" w:rsidP="005A4395">
      <w:pPr>
        <w:ind w:left="2552"/>
        <w:rPr>
          <w:rFonts w:cstheme="minorHAnsi"/>
          <w:color w:val="000000"/>
          <w:sz w:val="22"/>
          <w:szCs w:val="22"/>
        </w:rPr>
      </w:pPr>
      <w:r w:rsidRPr="005A4395">
        <w:rPr>
          <w:rFonts w:cstheme="minorHAnsi"/>
          <w:color w:val="000000"/>
          <w:sz w:val="22"/>
          <w:szCs w:val="22"/>
        </w:rPr>
        <w:t>Box 1</w:t>
      </w:r>
      <w:r w:rsidR="00284C17" w:rsidRPr="005A4395">
        <w:rPr>
          <w:rFonts w:cstheme="minorHAnsi"/>
          <w:color w:val="000000"/>
          <w:sz w:val="22"/>
          <w:szCs w:val="22"/>
        </w:rPr>
        <w:t>94</w:t>
      </w:r>
      <w:r w:rsidR="006F2638" w:rsidRPr="005A4395">
        <w:rPr>
          <w:rFonts w:cstheme="minorHAnsi"/>
          <w:color w:val="000000"/>
          <w:sz w:val="22"/>
          <w:szCs w:val="22"/>
        </w:rPr>
        <w:t>, Unit E6</w:t>
      </w:r>
      <w:r w:rsidRPr="005A4395">
        <w:rPr>
          <w:rFonts w:cstheme="minorHAnsi"/>
          <w:color w:val="000000"/>
          <w:sz w:val="22"/>
          <w:szCs w:val="22"/>
        </w:rPr>
        <w:t xml:space="preserve">, </w:t>
      </w:r>
    </w:p>
    <w:p w14:paraId="2E5B2D61" w14:textId="77777777" w:rsidR="007D3C2A" w:rsidRPr="005A4395" w:rsidRDefault="007D3C2A" w:rsidP="005A4395">
      <w:pPr>
        <w:ind w:left="2552"/>
        <w:rPr>
          <w:rFonts w:cstheme="minorHAnsi"/>
          <w:color w:val="000000"/>
          <w:sz w:val="22"/>
          <w:szCs w:val="22"/>
        </w:rPr>
      </w:pPr>
      <w:r w:rsidRPr="005A4395">
        <w:rPr>
          <w:rFonts w:cstheme="minorHAnsi"/>
          <w:color w:val="000000"/>
          <w:sz w:val="22"/>
          <w:szCs w:val="22"/>
        </w:rPr>
        <w:t xml:space="preserve">Hills Road, </w:t>
      </w:r>
    </w:p>
    <w:p w14:paraId="7AE8B1EC" w14:textId="77777777" w:rsidR="007D3C2A" w:rsidRPr="005A4395" w:rsidRDefault="007D3C2A" w:rsidP="005A4395">
      <w:pPr>
        <w:ind w:left="2552"/>
        <w:rPr>
          <w:rFonts w:cstheme="minorHAnsi"/>
          <w:color w:val="000000"/>
          <w:sz w:val="22"/>
          <w:szCs w:val="22"/>
        </w:rPr>
      </w:pPr>
      <w:r w:rsidRPr="005A4395">
        <w:rPr>
          <w:rFonts w:cstheme="minorHAnsi"/>
          <w:color w:val="000000"/>
          <w:sz w:val="22"/>
          <w:szCs w:val="22"/>
        </w:rPr>
        <w:t xml:space="preserve">Cambridge, </w:t>
      </w:r>
    </w:p>
    <w:p w14:paraId="4BFE9E76" w14:textId="77777777" w:rsidR="005A4B44" w:rsidRPr="005A4395" w:rsidRDefault="007D3C2A" w:rsidP="005A4395">
      <w:pPr>
        <w:spacing w:before="120"/>
        <w:ind w:left="2552"/>
        <w:rPr>
          <w:rFonts w:cstheme="minorHAnsi"/>
          <w:color w:val="000000"/>
          <w:sz w:val="22"/>
          <w:szCs w:val="22"/>
        </w:rPr>
      </w:pPr>
      <w:r w:rsidRPr="005A4395">
        <w:rPr>
          <w:rFonts w:cstheme="minorHAnsi"/>
          <w:color w:val="000000"/>
          <w:sz w:val="22"/>
          <w:szCs w:val="22"/>
        </w:rPr>
        <w:t>CB2 0QQ</w:t>
      </w:r>
    </w:p>
    <w:p w14:paraId="0211F082" w14:textId="77777777" w:rsidR="007D3C2A" w:rsidRPr="005A4395" w:rsidRDefault="007D3C2A" w:rsidP="005A4395">
      <w:pPr>
        <w:spacing w:before="120"/>
        <w:ind w:left="2552"/>
        <w:rPr>
          <w:rFonts w:cstheme="minorHAnsi"/>
          <w:sz w:val="22"/>
          <w:szCs w:val="22"/>
        </w:rPr>
      </w:pPr>
    </w:p>
    <w:p w14:paraId="05446453" w14:textId="77777777" w:rsidR="007D3C2A" w:rsidRPr="005A4395" w:rsidRDefault="005A4B44" w:rsidP="005A4395">
      <w:pPr>
        <w:spacing w:before="120"/>
        <w:ind w:left="2552" w:hanging="2552"/>
        <w:rPr>
          <w:rFonts w:cstheme="minorHAnsi"/>
          <w:sz w:val="22"/>
          <w:szCs w:val="22"/>
        </w:rPr>
      </w:pPr>
      <w:r w:rsidRPr="005A4395">
        <w:rPr>
          <w:rFonts w:cstheme="minorHAnsi"/>
          <w:sz w:val="22"/>
          <w:szCs w:val="22"/>
        </w:rPr>
        <w:t>Telephone:</w:t>
      </w:r>
      <w:r w:rsidRPr="005A4395">
        <w:rPr>
          <w:rFonts w:cstheme="minorHAnsi"/>
          <w:sz w:val="22"/>
          <w:szCs w:val="22"/>
        </w:rPr>
        <w:tab/>
      </w:r>
      <w:r w:rsidR="007D3C2A" w:rsidRPr="005A4395">
        <w:rPr>
          <w:rFonts w:cstheme="minorHAnsi"/>
          <w:sz w:val="22"/>
          <w:szCs w:val="22"/>
        </w:rPr>
        <w:t xml:space="preserve">01223 </w:t>
      </w:r>
      <w:r w:rsidR="00443DCD" w:rsidRPr="005A4395">
        <w:rPr>
          <w:rFonts w:cstheme="minorHAnsi"/>
          <w:sz w:val="22"/>
          <w:szCs w:val="22"/>
        </w:rPr>
        <w:t>274915</w:t>
      </w:r>
      <w:r w:rsidR="00C83922" w:rsidRPr="005A4395">
        <w:rPr>
          <w:rFonts w:cstheme="minorHAnsi"/>
          <w:sz w:val="22"/>
          <w:szCs w:val="22"/>
        </w:rPr>
        <w:t xml:space="preserve"> </w:t>
      </w:r>
    </w:p>
    <w:p w14:paraId="2BC9875E" w14:textId="77777777" w:rsidR="005A4B44" w:rsidRPr="005A4395" w:rsidRDefault="005A4B44" w:rsidP="005A4395">
      <w:pPr>
        <w:spacing w:before="120"/>
        <w:ind w:left="2552" w:hanging="2552"/>
        <w:rPr>
          <w:rFonts w:cstheme="minorHAnsi"/>
          <w:sz w:val="22"/>
          <w:szCs w:val="22"/>
        </w:rPr>
      </w:pPr>
    </w:p>
    <w:p w14:paraId="6D5AE8FE" w14:textId="77777777" w:rsidR="002A3375" w:rsidRPr="005A4395" w:rsidRDefault="007B2E05" w:rsidP="005A4395">
      <w:pPr>
        <w:spacing w:before="120"/>
        <w:ind w:left="2552" w:hanging="2552"/>
        <w:rPr>
          <w:rFonts w:cstheme="minorHAnsi"/>
          <w:color w:val="000000"/>
          <w:sz w:val="22"/>
          <w:szCs w:val="22"/>
        </w:rPr>
      </w:pPr>
      <w:r w:rsidRPr="005A4395">
        <w:rPr>
          <w:rFonts w:cstheme="minorHAnsi"/>
          <w:sz w:val="22"/>
          <w:szCs w:val="22"/>
        </w:rPr>
        <w:t>Trial</w:t>
      </w:r>
      <w:r w:rsidR="005A4B44" w:rsidRPr="005A4395">
        <w:rPr>
          <w:rFonts w:cstheme="minorHAnsi"/>
          <w:sz w:val="22"/>
          <w:szCs w:val="22"/>
        </w:rPr>
        <w:t xml:space="preserve"> Sponsor:</w:t>
      </w:r>
      <w:r w:rsidR="005A4B44" w:rsidRPr="005A4395">
        <w:rPr>
          <w:rFonts w:cstheme="minorHAnsi"/>
          <w:sz w:val="22"/>
          <w:szCs w:val="22"/>
        </w:rPr>
        <w:tab/>
      </w:r>
      <w:r w:rsidR="007D3C2A" w:rsidRPr="005A4395">
        <w:rPr>
          <w:rFonts w:cstheme="minorHAnsi"/>
          <w:color w:val="000000"/>
          <w:sz w:val="22"/>
          <w:szCs w:val="22"/>
        </w:rPr>
        <w:t>Cambridge University Hospitals NHS Foundation Trust</w:t>
      </w:r>
    </w:p>
    <w:p w14:paraId="53A950A5" w14:textId="77777777" w:rsidR="007D3C2A" w:rsidRPr="005A4395" w:rsidRDefault="007D3C2A" w:rsidP="005A4395">
      <w:pPr>
        <w:spacing w:before="120"/>
        <w:ind w:left="2552" w:hanging="2552"/>
        <w:rPr>
          <w:rFonts w:cstheme="minorHAnsi"/>
          <w:color w:val="FF0000"/>
          <w:sz w:val="22"/>
          <w:szCs w:val="22"/>
        </w:rPr>
      </w:pPr>
    </w:p>
    <w:p w14:paraId="2187AF9F" w14:textId="77777777" w:rsidR="007D3C2A" w:rsidRPr="005A4395" w:rsidRDefault="002A3375" w:rsidP="005A4395">
      <w:pPr>
        <w:spacing w:before="120"/>
        <w:ind w:left="2552" w:hanging="2552"/>
        <w:rPr>
          <w:rFonts w:cstheme="minorHAnsi"/>
          <w:color w:val="000000"/>
          <w:sz w:val="22"/>
          <w:szCs w:val="22"/>
        </w:rPr>
      </w:pPr>
      <w:r w:rsidRPr="005A4395">
        <w:rPr>
          <w:rFonts w:cstheme="minorHAnsi"/>
          <w:sz w:val="22"/>
          <w:szCs w:val="22"/>
        </w:rPr>
        <w:t>SAE Reporting:</w:t>
      </w:r>
      <w:r w:rsidR="00D85759" w:rsidRPr="005A4395">
        <w:rPr>
          <w:rFonts w:cstheme="minorHAnsi"/>
          <w:sz w:val="22"/>
          <w:szCs w:val="22"/>
        </w:rPr>
        <w:tab/>
      </w:r>
      <w:r w:rsidR="007D3C2A" w:rsidRPr="005A4395">
        <w:rPr>
          <w:rFonts w:cstheme="minorHAnsi"/>
          <w:sz w:val="22"/>
          <w:szCs w:val="22"/>
        </w:rPr>
        <w:t>TACTIC</w:t>
      </w:r>
      <w:r w:rsidR="007D3C2A" w:rsidRPr="005A4395">
        <w:rPr>
          <w:rFonts w:cstheme="minorHAnsi"/>
          <w:color w:val="000000"/>
          <w:sz w:val="22"/>
          <w:szCs w:val="22"/>
        </w:rPr>
        <w:t xml:space="preserve"> Clinical Trial Coordinator</w:t>
      </w:r>
    </w:p>
    <w:p w14:paraId="6D692CE4" w14:textId="77777777" w:rsidR="007D3C2A" w:rsidRPr="005A4395" w:rsidRDefault="007D3C2A" w:rsidP="005A4395">
      <w:pPr>
        <w:spacing w:before="120"/>
        <w:ind w:left="2552" w:hanging="2552"/>
        <w:rPr>
          <w:rFonts w:cstheme="minorHAnsi"/>
          <w:sz w:val="22"/>
          <w:szCs w:val="22"/>
        </w:rPr>
      </w:pPr>
      <w:r w:rsidRPr="005A4395">
        <w:rPr>
          <w:rFonts w:cstheme="minorHAnsi"/>
          <w:sz w:val="22"/>
          <w:szCs w:val="22"/>
        </w:rPr>
        <w:tab/>
        <w:t xml:space="preserve">Email: </w:t>
      </w:r>
      <w:r w:rsidR="00C5251C">
        <w:t>Cambs.cardiovascular@nhs.net</w:t>
      </w:r>
      <w:r w:rsidR="004B215E" w:rsidRPr="00B10888" w:rsidDel="004B215E">
        <w:rPr>
          <w:rFonts w:cstheme="minorHAnsi"/>
          <w:sz w:val="22"/>
          <w:szCs w:val="22"/>
        </w:rPr>
        <w:t xml:space="preserve"> </w:t>
      </w:r>
      <w:r w:rsidR="003441A6" w:rsidRPr="005A4395">
        <w:rPr>
          <w:rFonts w:cstheme="minorHAnsi"/>
          <w:sz w:val="22"/>
          <w:szCs w:val="22"/>
        </w:rPr>
        <w:t>and cctupharmacovigilance@addenbrookes.nhs.uk</w:t>
      </w:r>
    </w:p>
    <w:p w14:paraId="76EC27A0" w14:textId="77777777" w:rsidR="007D3C2A" w:rsidRPr="005A4395" w:rsidRDefault="007D3C2A" w:rsidP="005A4395">
      <w:pPr>
        <w:spacing w:before="120"/>
        <w:ind w:left="2552" w:hanging="2552"/>
        <w:rPr>
          <w:rFonts w:cstheme="minorHAnsi"/>
          <w:sz w:val="22"/>
          <w:szCs w:val="22"/>
        </w:rPr>
      </w:pPr>
    </w:p>
    <w:p w14:paraId="5CB92E9E" w14:textId="77777777" w:rsidR="002A4AC0" w:rsidRPr="005A4395" w:rsidRDefault="002A4AC0" w:rsidP="005A4395">
      <w:pPr>
        <w:ind w:left="2552" w:hanging="2552"/>
        <w:rPr>
          <w:rFonts w:cstheme="minorHAnsi"/>
          <w:sz w:val="22"/>
          <w:szCs w:val="22"/>
        </w:rPr>
      </w:pPr>
    </w:p>
    <w:p w14:paraId="473E493A" w14:textId="77777777" w:rsidR="002A4AC0" w:rsidRPr="005A4395" w:rsidRDefault="002A4AC0" w:rsidP="005A4395">
      <w:pPr>
        <w:ind w:left="2552" w:hanging="2552"/>
        <w:rPr>
          <w:rFonts w:cstheme="minorHAnsi"/>
          <w:sz w:val="22"/>
          <w:szCs w:val="22"/>
        </w:rPr>
      </w:pPr>
    </w:p>
    <w:p w14:paraId="3B8C0A24" w14:textId="77777777" w:rsidR="00F10C90" w:rsidRPr="005A4395" w:rsidRDefault="005A4B44" w:rsidP="005A4395">
      <w:pPr>
        <w:spacing w:before="120"/>
        <w:ind w:left="2552" w:hanging="2552"/>
        <w:rPr>
          <w:rFonts w:cstheme="minorHAnsi"/>
          <w:sz w:val="22"/>
          <w:szCs w:val="22"/>
        </w:rPr>
      </w:pPr>
      <w:r w:rsidRPr="005A4395">
        <w:rPr>
          <w:rFonts w:cstheme="minorHAnsi"/>
          <w:sz w:val="22"/>
          <w:szCs w:val="22"/>
        </w:rPr>
        <w:br w:type="page"/>
      </w:r>
    </w:p>
    <w:p w14:paraId="066DD947" w14:textId="77777777" w:rsidR="00F10C90" w:rsidRPr="005A4395" w:rsidRDefault="00F10C90" w:rsidP="005A4395">
      <w:pPr>
        <w:pStyle w:val="Heading1"/>
        <w:rPr>
          <w:rFonts w:cstheme="minorHAnsi"/>
          <w:sz w:val="22"/>
          <w:szCs w:val="22"/>
        </w:rPr>
      </w:pPr>
      <w:bookmarkStart w:id="8" w:name="_Toc468701201"/>
      <w:bookmarkStart w:id="9" w:name="_Toc38375806"/>
      <w:r w:rsidRPr="005A4395">
        <w:rPr>
          <w:rFonts w:cstheme="minorHAnsi"/>
          <w:sz w:val="22"/>
          <w:szCs w:val="22"/>
        </w:rPr>
        <w:lastRenderedPageBreak/>
        <w:t>Protocol Signatures:</w:t>
      </w:r>
      <w:bookmarkEnd w:id="8"/>
      <w:bookmarkEnd w:id="9"/>
    </w:p>
    <w:p w14:paraId="3F35363C" w14:textId="43DF4483" w:rsidR="00F10C90" w:rsidRPr="005A4395" w:rsidRDefault="00F10C90" w:rsidP="005A4395">
      <w:pPr>
        <w:spacing w:before="120"/>
        <w:rPr>
          <w:rFonts w:cstheme="minorHAnsi"/>
          <w:sz w:val="22"/>
          <w:szCs w:val="22"/>
        </w:rPr>
      </w:pPr>
      <w:r w:rsidRPr="005A4395">
        <w:rPr>
          <w:rFonts w:cstheme="minorHAnsi"/>
          <w:sz w:val="22"/>
          <w:szCs w:val="22"/>
        </w:rPr>
        <w:t xml:space="preserve">I give my approval for the attached </w:t>
      </w:r>
      <w:r w:rsidR="00546AB4" w:rsidRPr="005A4395">
        <w:rPr>
          <w:rFonts w:cstheme="minorHAnsi"/>
          <w:sz w:val="22"/>
          <w:szCs w:val="22"/>
        </w:rPr>
        <w:t xml:space="preserve">protocol entitled </w:t>
      </w:r>
      <w:r w:rsidR="003B29E4" w:rsidRPr="005A4395">
        <w:rPr>
          <w:rFonts w:cstheme="minorHAnsi"/>
          <w:sz w:val="22"/>
          <w:szCs w:val="22"/>
        </w:rPr>
        <w:t>“</w:t>
      </w:r>
      <w:r w:rsidR="00D2737E" w:rsidRPr="005A4395">
        <w:rPr>
          <w:rFonts w:cstheme="minorHAnsi"/>
          <w:sz w:val="22"/>
          <w:szCs w:val="22"/>
        </w:rPr>
        <w:t>mulTiArm Therapeutic study in pre-I</w:t>
      </w:r>
      <w:r w:rsidR="006D64C3" w:rsidRPr="005A4395">
        <w:rPr>
          <w:rFonts w:cstheme="minorHAnsi"/>
          <w:sz w:val="22"/>
          <w:szCs w:val="22"/>
        </w:rPr>
        <w:t>c</w:t>
      </w:r>
      <w:r w:rsidR="00D2737E" w:rsidRPr="005A4395">
        <w:rPr>
          <w:rFonts w:cstheme="minorHAnsi"/>
          <w:sz w:val="22"/>
          <w:szCs w:val="22"/>
        </w:rPr>
        <w:t xml:space="preserve">u patients Admitted with Covid-19 </w:t>
      </w:r>
      <w:r w:rsidR="00C83922" w:rsidRPr="005A4395">
        <w:rPr>
          <w:rFonts w:cstheme="minorHAnsi"/>
          <w:sz w:val="22"/>
          <w:szCs w:val="22"/>
        </w:rPr>
        <w:t xml:space="preserve">– Repurposed drugs </w:t>
      </w:r>
      <w:r w:rsidR="00D2737E" w:rsidRPr="005A4395">
        <w:rPr>
          <w:rFonts w:cstheme="minorHAnsi"/>
          <w:sz w:val="22"/>
          <w:szCs w:val="22"/>
        </w:rPr>
        <w:t>(TACTIC</w:t>
      </w:r>
      <w:r w:rsidR="00C83922" w:rsidRPr="005A4395">
        <w:rPr>
          <w:rFonts w:cstheme="minorHAnsi"/>
          <w:sz w:val="22"/>
          <w:szCs w:val="22"/>
        </w:rPr>
        <w:t>-R</w:t>
      </w:r>
      <w:r w:rsidR="00D2737E" w:rsidRPr="005A4395">
        <w:rPr>
          <w:rFonts w:cstheme="minorHAnsi"/>
          <w:sz w:val="22"/>
          <w:szCs w:val="22"/>
        </w:rPr>
        <w:t>)</w:t>
      </w:r>
      <w:r w:rsidR="003B29E4" w:rsidRPr="005A4395">
        <w:rPr>
          <w:rFonts w:cstheme="minorHAnsi"/>
          <w:sz w:val="22"/>
          <w:szCs w:val="22"/>
        </w:rPr>
        <w:t xml:space="preserve">” </w:t>
      </w:r>
      <w:r w:rsidR="009C3715" w:rsidRPr="005A4395">
        <w:rPr>
          <w:rFonts w:cstheme="minorHAnsi"/>
          <w:sz w:val="22"/>
          <w:szCs w:val="22"/>
        </w:rPr>
        <w:t>dated</w:t>
      </w:r>
      <w:r w:rsidR="00B10888">
        <w:rPr>
          <w:rFonts w:cstheme="minorHAnsi"/>
          <w:sz w:val="22"/>
          <w:szCs w:val="22"/>
        </w:rPr>
        <w:t xml:space="preserve"> </w:t>
      </w:r>
      <w:del w:id="10" w:author="Hernan Sancho, Elena" w:date="2020-05-13T10:39:00Z">
        <w:r w:rsidR="007C165A" w:rsidDel="004B3758">
          <w:rPr>
            <w:rFonts w:cstheme="minorHAnsi"/>
            <w:sz w:val="22"/>
            <w:szCs w:val="22"/>
          </w:rPr>
          <w:delText xml:space="preserve">04 </w:delText>
        </w:r>
      </w:del>
      <w:ins w:id="11" w:author="Hernan Sancho, Elena" w:date="2020-05-13T10:39:00Z">
        <w:r w:rsidR="004B3758">
          <w:rPr>
            <w:rFonts w:cstheme="minorHAnsi"/>
            <w:sz w:val="22"/>
            <w:szCs w:val="22"/>
          </w:rPr>
          <w:t>1</w:t>
        </w:r>
      </w:ins>
      <w:ins w:id="12" w:author="Hernan Sancho, Elena" w:date="2020-05-19T16:02:00Z">
        <w:r w:rsidR="009731AE">
          <w:rPr>
            <w:rFonts w:cstheme="minorHAnsi"/>
            <w:sz w:val="22"/>
            <w:szCs w:val="22"/>
          </w:rPr>
          <w:t>9</w:t>
        </w:r>
      </w:ins>
      <w:ins w:id="13" w:author="Hernan Sancho, Elena" w:date="2020-05-13T10:39:00Z">
        <w:r w:rsidR="004B3758">
          <w:rPr>
            <w:rFonts w:cstheme="minorHAnsi"/>
            <w:sz w:val="22"/>
            <w:szCs w:val="22"/>
          </w:rPr>
          <w:t xml:space="preserve"> </w:t>
        </w:r>
      </w:ins>
      <w:r w:rsidR="007C165A">
        <w:rPr>
          <w:rFonts w:cstheme="minorHAnsi"/>
          <w:sz w:val="22"/>
          <w:szCs w:val="22"/>
        </w:rPr>
        <w:t>May</w:t>
      </w:r>
      <w:r w:rsidR="00B10888">
        <w:rPr>
          <w:rFonts w:cstheme="minorHAnsi"/>
          <w:sz w:val="22"/>
          <w:szCs w:val="22"/>
        </w:rPr>
        <w:t xml:space="preserve"> 2020</w:t>
      </w:r>
    </w:p>
    <w:p w14:paraId="776E7389" w14:textId="77777777" w:rsidR="00F10C90" w:rsidRPr="005A4395" w:rsidRDefault="00F10C90" w:rsidP="005A4395">
      <w:pPr>
        <w:spacing w:before="120"/>
        <w:rPr>
          <w:rFonts w:cstheme="minorHAnsi"/>
          <w:sz w:val="22"/>
          <w:szCs w:val="22"/>
        </w:rPr>
      </w:pPr>
    </w:p>
    <w:p w14:paraId="63534382" w14:textId="77777777" w:rsidR="00F10C90" w:rsidRPr="005A4395" w:rsidRDefault="00F10C90" w:rsidP="005A4395">
      <w:pPr>
        <w:spacing w:before="120"/>
        <w:rPr>
          <w:rFonts w:cstheme="minorHAnsi"/>
          <w:b/>
          <w:sz w:val="22"/>
          <w:szCs w:val="22"/>
        </w:rPr>
      </w:pPr>
      <w:r w:rsidRPr="005A4395">
        <w:rPr>
          <w:rFonts w:cstheme="minorHAnsi"/>
          <w:b/>
          <w:sz w:val="22"/>
          <w:szCs w:val="22"/>
        </w:rPr>
        <w:t>Chief Investigator</w:t>
      </w:r>
    </w:p>
    <w:p w14:paraId="0C51AC12" w14:textId="77777777" w:rsidR="00F10C90" w:rsidRPr="005A4395" w:rsidRDefault="00F10C90" w:rsidP="005A4395">
      <w:pPr>
        <w:spacing w:before="120"/>
        <w:rPr>
          <w:rFonts w:cstheme="minorHAnsi"/>
          <w:b/>
          <w:sz w:val="22"/>
          <w:szCs w:val="22"/>
        </w:rPr>
      </w:pPr>
    </w:p>
    <w:p w14:paraId="3442D9D9" w14:textId="77777777" w:rsidR="00F10C90" w:rsidRPr="005A4395" w:rsidRDefault="00F10C90" w:rsidP="005A4395">
      <w:pPr>
        <w:ind w:left="2552" w:hanging="2552"/>
        <w:rPr>
          <w:rFonts w:cstheme="minorHAnsi"/>
          <w:sz w:val="22"/>
          <w:szCs w:val="22"/>
        </w:rPr>
      </w:pPr>
      <w:r w:rsidRPr="005A4395">
        <w:rPr>
          <w:rFonts w:cstheme="minorHAnsi"/>
          <w:sz w:val="22"/>
          <w:szCs w:val="22"/>
        </w:rPr>
        <w:t xml:space="preserve">Name: </w:t>
      </w:r>
      <w:r w:rsidRPr="005A4395">
        <w:rPr>
          <w:rFonts w:cstheme="minorHAnsi"/>
          <w:sz w:val="22"/>
          <w:szCs w:val="22"/>
        </w:rPr>
        <w:tab/>
      </w:r>
    </w:p>
    <w:p w14:paraId="03AC333A" w14:textId="77777777" w:rsidR="00F10C90" w:rsidRPr="005A4395" w:rsidRDefault="00F10C90" w:rsidP="005A4395">
      <w:pPr>
        <w:ind w:left="2552" w:hanging="2552"/>
        <w:rPr>
          <w:rFonts w:cstheme="minorHAnsi"/>
          <w:sz w:val="22"/>
          <w:szCs w:val="22"/>
        </w:rPr>
      </w:pPr>
    </w:p>
    <w:p w14:paraId="0035DFF0" w14:textId="77777777" w:rsidR="00F10C90" w:rsidRPr="005A4395" w:rsidRDefault="00F10C90" w:rsidP="005A4395">
      <w:pPr>
        <w:tabs>
          <w:tab w:val="left" w:pos="1418"/>
        </w:tabs>
        <w:rPr>
          <w:rFonts w:cstheme="minorHAnsi"/>
          <w:sz w:val="22"/>
          <w:szCs w:val="22"/>
        </w:rPr>
      </w:pPr>
      <w:r w:rsidRPr="005A4395">
        <w:rPr>
          <w:rFonts w:cstheme="minorHAnsi"/>
          <w:sz w:val="22"/>
          <w:szCs w:val="22"/>
        </w:rPr>
        <w:t>Signature:</w:t>
      </w:r>
      <w:r w:rsidRPr="005A4395">
        <w:rPr>
          <w:rFonts w:cstheme="minorHAnsi"/>
          <w:sz w:val="22"/>
          <w:szCs w:val="22"/>
        </w:rPr>
        <w:tab/>
        <w:t>________________________________________</w:t>
      </w:r>
    </w:p>
    <w:p w14:paraId="2DDC9F94" w14:textId="77777777" w:rsidR="00F10C90" w:rsidRPr="005A4395" w:rsidRDefault="00F10C90" w:rsidP="005A4395">
      <w:pPr>
        <w:tabs>
          <w:tab w:val="left" w:pos="1418"/>
        </w:tabs>
        <w:rPr>
          <w:rFonts w:cstheme="minorHAnsi"/>
          <w:sz w:val="22"/>
          <w:szCs w:val="22"/>
        </w:rPr>
      </w:pPr>
    </w:p>
    <w:p w14:paraId="03E2BCC0" w14:textId="77777777" w:rsidR="00F10C90" w:rsidRPr="005A4395" w:rsidRDefault="00F10C90" w:rsidP="005A4395">
      <w:pPr>
        <w:tabs>
          <w:tab w:val="left" w:pos="1418"/>
        </w:tabs>
        <w:rPr>
          <w:rFonts w:cstheme="minorHAnsi"/>
          <w:sz w:val="22"/>
          <w:szCs w:val="22"/>
        </w:rPr>
      </w:pPr>
      <w:r w:rsidRPr="005A4395">
        <w:rPr>
          <w:rFonts w:cstheme="minorHAnsi"/>
          <w:sz w:val="22"/>
          <w:szCs w:val="22"/>
        </w:rPr>
        <w:t>Date:</w:t>
      </w:r>
      <w:r w:rsidRPr="005A4395">
        <w:rPr>
          <w:rFonts w:cstheme="minorHAnsi"/>
          <w:sz w:val="22"/>
          <w:szCs w:val="22"/>
        </w:rPr>
        <w:tab/>
        <w:t>____________________________</w:t>
      </w:r>
    </w:p>
    <w:p w14:paraId="2C6FB44B" w14:textId="77777777" w:rsidR="00F10C90" w:rsidRPr="005A4395" w:rsidRDefault="00F10C90" w:rsidP="005A4395">
      <w:pPr>
        <w:tabs>
          <w:tab w:val="left" w:pos="1418"/>
        </w:tabs>
        <w:rPr>
          <w:rFonts w:cstheme="minorHAnsi"/>
          <w:sz w:val="22"/>
          <w:szCs w:val="22"/>
        </w:rPr>
      </w:pPr>
    </w:p>
    <w:p w14:paraId="546470F8" w14:textId="77777777" w:rsidR="00F10C90" w:rsidRPr="005A4395" w:rsidRDefault="00F10C90" w:rsidP="005A4395">
      <w:pPr>
        <w:tabs>
          <w:tab w:val="left" w:pos="1418"/>
        </w:tabs>
        <w:rPr>
          <w:rFonts w:cstheme="minorHAnsi"/>
          <w:sz w:val="22"/>
          <w:szCs w:val="22"/>
        </w:rPr>
      </w:pPr>
    </w:p>
    <w:p w14:paraId="2C4EBE20" w14:textId="77777777" w:rsidR="00F10C90" w:rsidRPr="005A4395" w:rsidRDefault="00F10C90" w:rsidP="005A4395">
      <w:pPr>
        <w:tabs>
          <w:tab w:val="left" w:pos="1418"/>
        </w:tabs>
        <w:rPr>
          <w:rFonts w:cstheme="minorHAnsi"/>
          <w:b/>
          <w:sz w:val="22"/>
          <w:szCs w:val="22"/>
        </w:rPr>
      </w:pPr>
      <w:r w:rsidRPr="005A4395">
        <w:rPr>
          <w:rFonts w:cstheme="minorHAnsi"/>
          <w:b/>
          <w:sz w:val="22"/>
          <w:szCs w:val="22"/>
        </w:rPr>
        <w:t>Site Signatures</w:t>
      </w:r>
    </w:p>
    <w:p w14:paraId="63E097E8" w14:textId="77777777" w:rsidR="00F10C90" w:rsidRPr="005A4395" w:rsidRDefault="00F10C90" w:rsidP="005A4395">
      <w:pPr>
        <w:tabs>
          <w:tab w:val="left" w:pos="1418"/>
        </w:tabs>
        <w:rPr>
          <w:rFonts w:cstheme="minorHAnsi"/>
          <w:sz w:val="22"/>
          <w:szCs w:val="22"/>
        </w:rPr>
      </w:pPr>
    </w:p>
    <w:p w14:paraId="3A3087A8" w14:textId="2222925A" w:rsidR="00F10C90" w:rsidRPr="005A4395" w:rsidRDefault="00F10C90" w:rsidP="005A4395">
      <w:pPr>
        <w:tabs>
          <w:tab w:val="left" w:pos="1418"/>
        </w:tabs>
        <w:rPr>
          <w:rFonts w:cstheme="minorHAnsi"/>
          <w:sz w:val="22"/>
          <w:szCs w:val="22"/>
        </w:rPr>
      </w:pPr>
      <w:r w:rsidRPr="005A4395">
        <w:rPr>
          <w:rFonts w:cstheme="minorHAnsi"/>
          <w:sz w:val="22"/>
          <w:szCs w:val="22"/>
        </w:rPr>
        <w:t>I have read the attached protocol entitled “</w:t>
      </w:r>
      <w:r w:rsidR="00D2737E" w:rsidRPr="005A4395">
        <w:rPr>
          <w:rFonts w:cstheme="minorHAnsi"/>
          <w:sz w:val="22"/>
          <w:szCs w:val="22"/>
        </w:rPr>
        <w:t>mulTiArm Therapeutic study in pre-I</w:t>
      </w:r>
      <w:r w:rsidR="006D64C3" w:rsidRPr="005A4395">
        <w:rPr>
          <w:rFonts w:cstheme="minorHAnsi"/>
          <w:sz w:val="22"/>
          <w:szCs w:val="22"/>
        </w:rPr>
        <w:t>c</w:t>
      </w:r>
      <w:r w:rsidR="00D2737E" w:rsidRPr="005A4395">
        <w:rPr>
          <w:rFonts w:cstheme="minorHAnsi"/>
          <w:sz w:val="22"/>
          <w:szCs w:val="22"/>
        </w:rPr>
        <w:t>u patients Admitted with Covid-19</w:t>
      </w:r>
      <w:r w:rsidR="00C83922" w:rsidRPr="005A4395">
        <w:rPr>
          <w:rFonts w:cstheme="minorHAnsi"/>
          <w:sz w:val="22"/>
          <w:szCs w:val="22"/>
        </w:rPr>
        <w:t xml:space="preserve"> – Repurposed drugs</w:t>
      </w:r>
      <w:r w:rsidR="00D2737E" w:rsidRPr="005A4395">
        <w:rPr>
          <w:rFonts w:cstheme="minorHAnsi"/>
          <w:sz w:val="22"/>
          <w:szCs w:val="22"/>
        </w:rPr>
        <w:t xml:space="preserve"> (TACTIC</w:t>
      </w:r>
      <w:r w:rsidR="00C83922" w:rsidRPr="005A4395">
        <w:rPr>
          <w:rFonts w:cstheme="minorHAnsi"/>
          <w:sz w:val="22"/>
          <w:szCs w:val="22"/>
        </w:rPr>
        <w:t>-R</w:t>
      </w:r>
      <w:r w:rsidR="00D2737E" w:rsidRPr="005A4395">
        <w:rPr>
          <w:rFonts w:cstheme="minorHAnsi"/>
          <w:sz w:val="22"/>
          <w:szCs w:val="22"/>
        </w:rPr>
        <w:t>)</w:t>
      </w:r>
      <w:r w:rsidRPr="005A4395">
        <w:rPr>
          <w:rFonts w:cstheme="minorHAnsi"/>
          <w:sz w:val="22"/>
          <w:szCs w:val="22"/>
        </w:rPr>
        <w:t xml:space="preserve">” dated </w:t>
      </w:r>
      <w:del w:id="14" w:author="Hernan Sancho, Elena" w:date="2020-05-13T10:39:00Z">
        <w:r w:rsidR="007C165A" w:rsidDel="004B3758">
          <w:rPr>
            <w:rFonts w:cstheme="minorHAnsi"/>
            <w:sz w:val="22"/>
            <w:szCs w:val="22"/>
          </w:rPr>
          <w:delText xml:space="preserve">04 </w:delText>
        </w:r>
      </w:del>
      <w:ins w:id="15" w:author="Hernan Sancho, Elena" w:date="2020-05-13T10:39:00Z">
        <w:r w:rsidR="004B3758">
          <w:rPr>
            <w:rFonts w:cstheme="minorHAnsi"/>
            <w:sz w:val="22"/>
            <w:szCs w:val="22"/>
          </w:rPr>
          <w:t>1</w:t>
        </w:r>
      </w:ins>
      <w:ins w:id="16" w:author="Hernan Sancho, Elena" w:date="2020-05-19T16:02:00Z">
        <w:r w:rsidR="009731AE">
          <w:rPr>
            <w:rFonts w:cstheme="minorHAnsi"/>
            <w:sz w:val="22"/>
            <w:szCs w:val="22"/>
          </w:rPr>
          <w:t>9</w:t>
        </w:r>
      </w:ins>
      <w:ins w:id="17" w:author="Hernan Sancho, Elena" w:date="2020-05-13T10:39:00Z">
        <w:r w:rsidR="004B3758">
          <w:rPr>
            <w:rFonts w:cstheme="minorHAnsi"/>
            <w:sz w:val="22"/>
            <w:szCs w:val="22"/>
          </w:rPr>
          <w:t xml:space="preserve"> </w:t>
        </w:r>
      </w:ins>
      <w:r w:rsidR="007C165A">
        <w:rPr>
          <w:rFonts w:cstheme="minorHAnsi"/>
          <w:sz w:val="22"/>
          <w:szCs w:val="22"/>
        </w:rPr>
        <w:t>May</w:t>
      </w:r>
      <w:r w:rsidR="00B10888">
        <w:rPr>
          <w:rFonts w:cstheme="minorHAnsi"/>
          <w:sz w:val="22"/>
          <w:szCs w:val="22"/>
        </w:rPr>
        <w:t xml:space="preserve"> 2020</w:t>
      </w:r>
      <w:r w:rsidRPr="005A4395">
        <w:rPr>
          <w:rFonts w:cstheme="minorHAnsi"/>
          <w:sz w:val="22"/>
          <w:szCs w:val="22"/>
        </w:rPr>
        <w:t xml:space="preserve"> and agree to abide by all provisions set forth ther</w:t>
      </w:r>
      <w:r w:rsidR="00CE0E83" w:rsidRPr="005A4395">
        <w:rPr>
          <w:rFonts w:cstheme="minorHAnsi"/>
          <w:sz w:val="22"/>
          <w:szCs w:val="22"/>
        </w:rPr>
        <w:t>e</w:t>
      </w:r>
      <w:r w:rsidRPr="005A4395">
        <w:rPr>
          <w:rFonts w:cstheme="minorHAnsi"/>
          <w:sz w:val="22"/>
          <w:szCs w:val="22"/>
        </w:rPr>
        <w:t>in.</w:t>
      </w:r>
    </w:p>
    <w:p w14:paraId="72D112D7" w14:textId="77777777" w:rsidR="00F10C90" w:rsidRPr="005A4395" w:rsidRDefault="00F10C90" w:rsidP="005A4395">
      <w:pPr>
        <w:tabs>
          <w:tab w:val="left" w:pos="1418"/>
        </w:tabs>
        <w:rPr>
          <w:rFonts w:cstheme="minorHAnsi"/>
          <w:sz w:val="22"/>
          <w:szCs w:val="22"/>
        </w:rPr>
      </w:pPr>
    </w:p>
    <w:p w14:paraId="59CCC800" w14:textId="77777777" w:rsidR="00B3082D" w:rsidRPr="005A4395" w:rsidRDefault="00F10C90" w:rsidP="005A4395">
      <w:pPr>
        <w:tabs>
          <w:tab w:val="left" w:pos="1800"/>
          <w:tab w:val="left" w:pos="2520"/>
          <w:tab w:val="left" w:pos="3240"/>
          <w:tab w:val="left" w:pos="3960"/>
          <w:tab w:val="left" w:pos="4680"/>
          <w:tab w:val="left" w:pos="5400"/>
          <w:tab w:val="left" w:pos="6120"/>
          <w:tab w:val="left" w:pos="6840"/>
          <w:tab w:val="left" w:pos="7560"/>
          <w:tab w:val="left" w:pos="8280"/>
          <w:tab w:val="left" w:pos="9000"/>
        </w:tabs>
        <w:suppressAutoHyphens/>
        <w:rPr>
          <w:rFonts w:cstheme="minorHAnsi"/>
          <w:sz w:val="22"/>
          <w:szCs w:val="22"/>
        </w:rPr>
      </w:pPr>
      <w:r w:rsidRPr="005A4395">
        <w:rPr>
          <w:rFonts w:cstheme="minorHAnsi"/>
          <w:sz w:val="22"/>
          <w:szCs w:val="22"/>
        </w:rPr>
        <w:t xml:space="preserve">I agree to comply with the </w:t>
      </w:r>
      <w:r w:rsidR="00E37C44" w:rsidRPr="005A4395">
        <w:rPr>
          <w:rFonts w:cstheme="minorHAnsi"/>
          <w:sz w:val="22"/>
          <w:szCs w:val="22"/>
        </w:rPr>
        <w:t xml:space="preserve">conditions and principles of </w:t>
      </w:r>
      <w:r w:rsidRPr="005A4395">
        <w:rPr>
          <w:rFonts w:cstheme="minorHAnsi"/>
          <w:sz w:val="22"/>
          <w:szCs w:val="22"/>
        </w:rPr>
        <w:t>Good Clinical Practice</w:t>
      </w:r>
      <w:r w:rsidR="001C5CF5" w:rsidRPr="005A4395">
        <w:rPr>
          <w:rFonts w:cstheme="minorHAnsi"/>
          <w:sz w:val="22"/>
          <w:szCs w:val="22"/>
        </w:rPr>
        <w:t xml:space="preserve"> as outlined in t</w:t>
      </w:r>
      <w:r w:rsidRPr="005A4395">
        <w:rPr>
          <w:rFonts w:cstheme="minorHAnsi"/>
          <w:sz w:val="22"/>
          <w:szCs w:val="22"/>
        </w:rPr>
        <w:t xml:space="preserve">he European Clinical Trials Directives 2001/20/EC and </w:t>
      </w:r>
      <w:r w:rsidR="00B3082D" w:rsidRPr="005A4395">
        <w:rPr>
          <w:rFonts w:cstheme="minorHAnsi"/>
          <w:sz w:val="22"/>
          <w:szCs w:val="22"/>
        </w:rPr>
        <w:t>2005/28/EC, the Medicines for Human Use (Clinical Trials) Regulations 2004 (SI 2004/1031) and any subsequent amendments of the clinical trial regulations, the Sponsor’s SOPs, and other regulatory requirements as amended.</w:t>
      </w:r>
    </w:p>
    <w:p w14:paraId="2021989F" w14:textId="77777777" w:rsidR="00F10C90" w:rsidRPr="005A4395" w:rsidRDefault="00F10C90" w:rsidP="005A4395">
      <w:pPr>
        <w:tabs>
          <w:tab w:val="left" w:pos="1418"/>
        </w:tabs>
        <w:rPr>
          <w:rFonts w:cstheme="minorHAnsi"/>
          <w:sz w:val="22"/>
          <w:szCs w:val="22"/>
        </w:rPr>
      </w:pPr>
    </w:p>
    <w:p w14:paraId="43E8BF76" w14:textId="77777777" w:rsidR="001C5CF5" w:rsidRPr="005A4395" w:rsidRDefault="001C5CF5" w:rsidP="005A4395">
      <w:pPr>
        <w:tabs>
          <w:tab w:val="left" w:pos="1418"/>
        </w:tabs>
        <w:rPr>
          <w:rFonts w:cstheme="minorHAnsi"/>
          <w:sz w:val="22"/>
          <w:szCs w:val="22"/>
        </w:rPr>
      </w:pPr>
    </w:p>
    <w:p w14:paraId="5305F871" w14:textId="77777777" w:rsidR="00F10C90" w:rsidRPr="005A4395" w:rsidRDefault="00F10C90" w:rsidP="005A4395">
      <w:pPr>
        <w:tabs>
          <w:tab w:val="left" w:pos="1418"/>
        </w:tabs>
        <w:rPr>
          <w:rFonts w:cstheme="minorHAnsi"/>
          <w:sz w:val="22"/>
          <w:szCs w:val="22"/>
        </w:rPr>
      </w:pPr>
      <w:r w:rsidRPr="005A4395">
        <w:rPr>
          <w:rFonts w:cstheme="minorHAnsi"/>
          <w:sz w:val="22"/>
          <w:szCs w:val="22"/>
        </w:rPr>
        <w:t>I agree to ensure that the confidential information contained in this document will not be used for any other purpose other than the evaluation or conduct of the clinical investigation without the prior written consent of the Sponsor</w:t>
      </w:r>
    </w:p>
    <w:p w14:paraId="2718FA71" w14:textId="77777777" w:rsidR="00F10C90" w:rsidRPr="005A4395" w:rsidRDefault="00F10C90" w:rsidP="005A4395">
      <w:pPr>
        <w:ind w:left="2552" w:hanging="2552"/>
        <w:rPr>
          <w:rFonts w:cstheme="minorHAnsi"/>
          <w:sz w:val="22"/>
          <w:szCs w:val="22"/>
        </w:rPr>
      </w:pPr>
    </w:p>
    <w:p w14:paraId="044C9067" w14:textId="77777777" w:rsidR="00F10C90" w:rsidRPr="005A4395" w:rsidRDefault="00F10C90" w:rsidP="005A4395">
      <w:pPr>
        <w:rPr>
          <w:rFonts w:cstheme="minorHAnsi"/>
          <w:b/>
          <w:kern w:val="32"/>
          <w:sz w:val="22"/>
          <w:szCs w:val="22"/>
        </w:rPr>
      </w:pPr>
      <w:r w:rsidRPr="005A4395">
        <w:rPr>
          <w:rFonts w:cstheme="minorHAnsi"/>
          <w:b/>
          <w:kern w:val="32"/>
          <w:sz w:val="22"/>
          <w:szCs w:val="22"/>
        </w:rPr>
        <w:t>Principal Investigator</w:t>
      </w:r>
    </w:p>
    <w:p w14:paraId="084C809C" w14:textId="77777777" w:rsidR="00F10C90" w:rsidRPr="005A4395" w:rsidRDefault="00F10C90" w:rsidP="005A4395">
      <w:pPr>
        <w:rPr>
          <w:rFonts w:cstheme="minorHAnsi"/>
          <w:b/>
          <w:kern w:val="32"/>
          <w:sz w:val="22"/>
          <w:szCs w:val="22"/>
        </w:rPr>
      </w:pPr>
    </w:p>
    <w:p w14:paraId="79EE9532" w14:textId="77777777" w:rsidR="00F10C90" w:rsidRPr="005A4395" w:rsidRDefault="00F10C90" w:rsidP="005A4395">
      <w:pPr>
        <w:rPr>
          <w:rFonts w:cstheme="minorHAnsi"/>
          <w:sz w:val="22"/>
          <w:szCs w:val="22"/>
        </w:rPr>
      </w:pPr>
      <w:r w:rsidRPr="005A4395">
        <w:rPr>
          <w:rFonts w:cstheme="minorHAnsi"/>
          <w:sz w:val="22"/>
          <w:szCs w:val="22"/>
        </w:rPr>
        <w:t xml:space="preserve">Name: </w:t>
      </w:r>
      <w:r w:rsidRPr="005A4395">
        <w:rPr>
          <w:rFonts w:cstheme="minorHAnsi"/>
          <w:sz w:val="22"/>
          <w:szCs w:val="22"/>
        </w:rPr>
        <w:tab/>
      </w:r>
    </w:p>
    <w:p w14:paraId="50DE85AA" w14:textId="77777777" w:rsidR="00F10C90" w:rsidRPr="005A4395" w:rsidRDefault="00F10C90" w:rsidP="005A4395">
      <w:pPr>
        <w:rPr>
          <w:rFonts w:cstheme="minorHAnsi"/>
          <w:sz w:val="22"/>
          <w:szCs w:val="22"/>
        </w:rPr>
      </w:pPr>
    </w:p>
    <w:p w14:paraId="03BAB72F" w14:textId="77777777" w:rsidR="00F10C90" w:rsidRPr="005A4395" w:rsidRDefault="00F10C90" w:rsidP="005A4395">
      <w:pPr>
        <w:rPr>
          <w:rFonts w:cstheme="minorHAnsi"/>
          <w:sz w:val="22"/>
          <w:szCs w:val="22"/>
        </w:rPr>
      </w:pPr>
    </w:p>
    <w:p w14:paraId="2D12332F" w14:textId="77777777" w:rsidR="00F10C90" w:rsidRPr="005A4395" w:rsidRDefault="00F10C90" w:rsidP="005A4395">
      <w:pPr>
        <w:rPr>
          <w:rFonts w:cstheme="minorHAnsi"/>
          <w:sz w:val="22"/>
          <w:szCs w:val="22"/>
        </w:rPr>
      </w:pPr>
    </w:p>
    <w:p w14:paraId="2E4252E3" w14:textId="77777777" w:rsidR="00F10C90" w:rsidRPr="005A4395" w:rsidRDefault="00F10C90" w:rsidP="005A4395">
      <w:pPr>
        <w:tabs>
          <w:tab w:val="left" w:pos="1418"/>
        </w:tabs>
        <w:rPr>
          <w:rFonts w:cstheme="minorHAnsi"/>
          <w:sz w:val="22"/>
          <w:szCs w:val="22"/>
        </w:rPr>
      </w:pPr>
      <w:r w:rsidRPr="005A4395">
        <w:rPr>
          <w:rFonts w:cstheme="minorHAnsi"/>
          <w:sz w:val="22"/>
          <w:szCs w:val="22"/>
        </w:rPr>
        <w:t>Signature:</w:t>
      </w:r>
      <w:r w:rsidRPr="005A4395">
        <w:rPr>
          <w:rFonts w:cstheme="minorHAnsi"/>
          <w:sz w:val="22"/>
          <w:szCs w:val="22"/>
        </w:rPr>
        <w:tab/>
        <w:t>________________________________________</w:t>
      </w:r>
    </w:p>
    <w:p w14:paraId="4172ACE0" w14:textId="77777777" w:rsidR="00F10C90" w:rsidRPr="005A4395" w:rsidRDefault="00F10C90" w:rsidP="005A4395">
      <w:pPr>
        <w:tabs>
          <w:tab w:val="left" w:pos="1418"/>
        </w:tabs>
        <w:rPr>
          <w:rFonts w:cstheme="minorHAnsi"/>
          <w:sz w:val="22"/>
          <w:szCs w:val="22"/>
        </w:rPr>
      </w:pPr>
    </w:p>
    <w:p w14:paraId="675EE21E" w14:textId="77777777" w:rsidR="00F10C90" w:rsidRPr="005A4395" w:rsidRDefault="00F10C90" w:rsidP="005A4395">
      <w:pPr>
        <w:tabs>
          <w:tab w:val="left" w:pos="1418"/>
        </w:tabs>
        <w:rPr>
          <w:rFonts w:cstheme="minorHAnsi"/>
          <w:sz w:val="22"/>
          <w:szCs w:val="22"/>
        </w:rPr>
      </w:pPr>
      <w:r w:rsidRPr="005A4395">
        <w:rPr>
          <w:rFonts w:cstheme="minorHAnsi"/>
          <w:sz w:val="22"/>
          <w:szCs w:val="22"/>
        </w:rPr>
        <w:t>Date:</w:t>
      </w:r>
      <w:r w:rsidRPr="005A4395">
        <w:rPr>
          <w:rFonts w:cstheme="minorHAnsi"/>
          <w:sz w:val="22"/>
          <w:szCs w:val="22"/>
        </w:rPr>
        <w:tab/>
        <w:t>____________________________</w:t>
      </w:r>
    </w:p>
    <w:p w14:paraId="3E158372" w14:textId="77777777" w:rsidR="00F10C90" w:rsidRPr="005A4395" w:rsidRDefault="00F10C90" w:rsidP="005A4395">
      <w:pPr>
        <w:rPr>
          <w:rFonts w:cstheme="minorHAnsi"/>
          <w:color w:val="365F91"/>
          <w:sz w:val="22"/>
          <w:szCs w:val="22"/>
        </w:rPr>
      </w:pPr>
    </w:p>
    <w:p w14:paraId="5A60917E" w14:textId="77777777" w:rsidR="003D39D4" w:rsidRPr="003D39D4" w:rsidRDefault="00F10C90" w:rsidP="003D39D4">
      <w:pPr>
        <w:pStyle w:val="Heading1"/>
        <w:rPr>
          <w:rFonts w:cstheme="minorHAnsi"/>
          <w:sz w:val="22"/>
          <w:szCs w:val="22"/>
        </w:rPr>
      </w:pPr>
      <w:r w:rsidRPr="005A4395">
        <w:rPr>
          <w:rFonts w:cstheme="minorHAnsi"/>
          <w:sz w:val="22"/>
          <w:szCs w:val="22"/>
        </w:rPr>
        <w:br w:type="page"/>
      </w:r>
      <w:bookmarkStart w:id="18" w:name="_Toc468701202"/>
      <w:bookmarkStart w:id="19" w:name="_Toc38375807"/>
      <w:r w:rsidR="002A3375" w:rsidRPr="005A4395">
        <w:rPr>
          <w:rFonts w:cstheme="minorHAnsi"/>
          <w:sz w:val="22"/>
          <w:szCs w:val="22"/>
        </w:rPr>
        <w:lastRenderedPageBreak/>
        <w:t>Trial Management Committee</w:t>
      </w:r>
      <w:r w:rsidR="00C625F4" w:rsidRPr="005A4395">
        <w:rPr>
          <w:rFonts w:cstheme="minorHAnsi"/>
          <w:sz w:val="22"/>
          <w:szCs w:val="22"/>
        </w:rPr>
        <w:t>(s)</w:t>
      </w:r>
      <w:r w:rsidR="002A3375" w:rsidRPr="005A4395">
        <w:rPr>
          <w:rFonts w:cstheme="minorHAnsi"/>
          <w:sz w:val="22"/>
          <w:szCs w:val="22"/>
        </w:rPr>
        <w:t xml:space="preserve"> and Protocol Contributors</w:t>
      </w:r>
      <w:bookmarkEnd w:id="18"/>
      <w:bookmarkEnd w:id="19"/>
    </w:p>
    <w:tbl>
      <w:tblPr>
        <w:tblpPr w:leftFromText="180" w:rightFromText="180" w:vertAnchor="text" w:horzAnchor="margin" w:tblpY="163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53"/>
        <w:gridCol w:w="6192"/>
      </w:tblGrid>
      <w:tr w:rsidR="00443DCD" w:rsidRPr="005A4395" w14:paraId="1B7CFE83" w14:textId="77777777" w:rsidTr="002F031C">
        <w:trPr>
          <w:trHeight w:val="281"/>
        </w:trPr>
        <w:tc>
          <w:tcPr>
            <w:tcW w:w="9345" w:type="dxa"/>
            <w:gridSpan w:val="2"/>
            <w:shd w:val="clear" w:color="auto" w:fill="auto"/>
          </w:tcPr>
          <w:p w14:paraId="45BA69E3" w14:textId="77777777" w:rsidR="00443DCD" w:rsidRPr="005A4395" w:rsidRDefault="00443DCD" w:rsidP="005A4395">
            <w:bookmarkStart w:id="20" w:name="_Toc36472017"/>
            <w:bookmarkStart w:id="21" w:name="_Toc36472281"/>
            <w:bookmarkStart w:id="22" w:name="_Toc36473942"/>
            <w:bookmarkStart w:id="23" w:name="_Toc36553781"/>
            <w:bookmarkStart w:id="24" w:name="_Toc37170506"/>
            <w:r w:rsidRPr="005A4395">
              <w:t>Chief Investigator:</w:t>
            </w:r>
            <w:bookmarkEnd w:id="20"/>
            <w:bookmarkEnd w:id="21"/>
            <w:bookmarkEnd w:id="22"/>
            <w:bookmarkEnd w:id="23"/>
            <w:bookmarkEnd w:id="24"/>
          </w:p>
        </w:tc>
      </w:tr>
      <w:tr w:rsidR="00443DCD" w:rsidRPr="005A4395" w14:paraId="11F89235" w14:textId="77777777" w:rsidTr="002F031C">
        <w:tc>
          <w:tcPr>
            <w:tcW w:w="3153" w:type="dxa"/>
            <w:shd w:val="clear" w:color="auto" w:fill="auto"/>
          </w:tcPr>
          <w:p w14:paraId="253CA149" w14:textId="77777777" w:rsidR="00443DCD" w:rsidRPr="005A4395" w:rsidRDefault="00443DCD" w:rsidP="004B215E">
            <w:bookmarkStart w:id="25" w:name="_Toc36472018"/>
            <w:bookmarkStart w:id="26" w:name="_Toc36472282"/>
            <w:bookmarkStart w:id="27" w:name="_Toc36473943"/>
            <w:bookmarkStart w:id="28" w:name="_Toc36553782"/>
            <w:bookmarkStart w:id="29" w:name="_Toc37170507"/>
            <w:r w:rsidRPr="005A4395">
              <w:t>Dr Frances Hall</w:t>
            </w:r>
            <w:bookmarkEnd w:id="25"/>
            <w:bookmarkEnd w:id="26"/>
            <w:bookmarkEnd w:id="27"/>
            <w:bookmarkEnd w:id="28"/>
            <w:bookmarkEnd w:id="29"/>
            <w:r w:rsidR="005F59B0">
              <w:t xml:space="preserve"> (</w:t>
            </w:r>
            <w:r w:rsidR="004B215E">
              <w:t>CI</w:t>
            </w:r>
            <w:r w:rsidR="005F59B0">
              <w:t>)</w:t>
            </w:r>
          </w:p>
        </w:tc>
        <w:tc>
          <w:tcPr>
            <w:tcW w:w="6192" w:type="dxa"/>
            <w:shd w:val="clear" w:color="auto" w:fill="auto"/>
          </w:tcPr>
          <w:p w14:paraId="2204421E" w14:textId="77777777" w:rsidR="00443DCD" w:rsidRPr="005A4395" w:rsidRDefault="00FF2231" w:rsidP="005A4395">
            <w:bookmarkStart w:id="30" w:name="_Toc36472019"/>
            <w:bookmarkStart w:id="31" w:name="_Toc36472283"/>
            <w:bookmarkStart w:id="32" w:name="_Toc36473944"/>
            <w:bookmarkStart w:id="33" w:name="_Toc36553783"/>
            <w:bookmarkStart w:id="34" w:name="_Toc37170508"/>
            <w:r w:rsidRPr="005A4395">
              <w:t xml:space="preserve">Consultant Rheumatologist, </w:t>
            </w:r>
            <w:r w:rsidR="00443DCD" w:rsidRPr="005A4395">
              <w:t>Cambridge University Hospitals NHS Foundation Trust Rheumatology Research Unit, Unit E6, Box 194, Hills Road, Cambridge CB2 0QQ</w:t>
            </w:r>
            <w:bookmarkEnd w:id="30"/>
            <w:bookmarkEnd w:id="31"/>
            <w:bookmarkEnd w:id="32"/>
            <w:bookmarkEnd w:id="33"/>
            <w:bookmarkEnd w:id="34"/>
          </w:p>
          <w:p w14:paraId="18692F26" w14:textId="77777777" w:rsidR="00443DCD" w:rsidRPr="005A4395" w:rsidRDefault="00443DCD" w:rsidP="005A4395"/>
          <w:p w14:paraId="16428BC4" w14:textId="77777777" w:rsidR="00443DCD" w:rsidRPr="005A4395" w:rsidRDefault="00443DCD" w:rsidP="005A4395">
            <w:r w:rsidRPr="005A4395">
              <w:t>Telephone: 01223 274915</w:t>
            </w:r>
          </w:p>
        </w:tc>
      </w:tr>
      <w:tr w:rsidR="00C80675" w:rsidRPr="005A4395" w14:paraId="3358356B" w14:textId="77777777" w:rsidTr="002F031C">
        <w:tc>
          <w:tcPr>
            <w:tcW w:w="3153" w:type="dxa"/>
            <w:shd w:val="clear" w:color="auto" w:fill="auto"/>
          </w:tcPr>
          <w:p w14:paraId="080DB0FB" w14:textId="77777777" w:rsidR="00C80675" w:rsidRPr="005A4395" w:rsidRDefault="00C80675" w:rsidP="00C80675">
            <w:r w:rsidRPr="005A4395">
              <w:t>Prof David Jayne</w:t>
            </w:r>
            <w:r>
              <w:t xml:space="preserve"> </w:t>
            </w:r>
            <w:r w:rsidR="00036CE7">
              <w:t>(</w:t>
            </w:r>
            <w:r w:rsidR="00E7150A">
              <w:t>Co-Lead</w:t>
            </w:r>
            <w:r w:rsidR="00036CE7">
              <w:t>)</w:t>
            </w:r>
          </w:p>
        </w:tc>
        <w:tc>
          <w:tcPr>
            <w:tcW w:w="6192" w:type="dxa"/>
            <w:shd w:val="clear" w:color="auto" w:fill="auto"/>
          </w:tcPr>
          <w:p w14:paraId="104B49BB" w14:textId="77777777" w:rsidR="00C80675" w:rsidRPr="005A4395" w:rsidRDefault="00C80675" w:rsidP="00C80675">
            <w:r w:rsidRPr="005A4395">
              <w:t>Director of the Vasculitis and Lupus Service and Professor of Clinical Autoimmunity, Division of Experimental Medicine and Immunotherapeutics, University of Cambridge, Hills Road, Cambridge, CB2 0QQ</w:t>
            </w:r>
          </w:p>
        </w:tc>
      </w:tr>
      <w:tr w:rsidR="00C80675" w:rsidRPr="005A4395" w14:paraId="38866F70" w14:textId="77777777" w:rsidTr="002F031C">
        <w:trPr>
          <w:trHeight w:val="383"/>
        </w:trPr>
        <w:tc>
          <w:tcPr>
            <w:tcW w:w="9345" w:type="dxa"/>
            <w:gridSpan w:val="2"/>
            <w:shd w:val="clear" w:color="auto" w:fill="auto"/>
          </w:tcPr>
          <w:p w14:paraId="5A062356" w14:textId="77777777" w:rsidR="00C80675" w:rsidRPr="005A4395" w:rsidRDefault="00C80675" w:rsidP="00C80675">
            <w:r w:rsidRPr="005A4395">
              <w:t xml:space="preserve">Sub-Investigators / </w:t>
            </w:r>
            <w:r w:rsidR="00036CE7" w:rsidRPr="005A4395">
              <w:t xml:space="preserve"> </w:t>
            </w:r>
            <w:r w:rsidR="00CD6A48">
              <w:t>Protocol Contributors</w:t>
            </w:r>
            <w:r w:rsidR="00036CE7" w:rsidRPr="005A4395">
              <w:t>:</w:t>
            </w:r>
          </w:p>
        </w:tc>
      </w:tr>
      <w:tr w:rsidR="00C80675" w:rsidRPr="005A4395" w14:paraId="48F95DF7" w14:textId="77777777" w:rsidTr="002F031C">
        <w:tc>
          <w:tcPr>
            <w:tcW w:w="3153" w:type="dxa"/>
            <w:shd w:val="clear" w:color="auto" w:fill="auto"/>
          </w:tcPr>
          <w:p w14:paraId="186DE352" w14:textId="77777777" w:rsidR="00C80675" w:rsidRPr="005A4395" w:rsidRDefault="00C80675" w:rsidP="00C80675">
            <w:bookmarkStart w:id="35" w:name="_Toc36472020"/>
            <w:bookmarkStart w:id="36" w:name="_Toc36472284"/>
            <w:bookmarkStart w:id="37" w:name="_Toc36473945"/>
            <w:bookmarkStart w:id="38" w:name="_Toc36553784"/>
            <w:bookmarkStart w:id="39" w:name="_Toc37170509"/>
            <w:r w:rsidRPr="005A4395">
              <w:t>Dr Joseph Cheriyan</w:t>
            </w:r>
            <w:bookmarkEnd w:id="35"/>
            <w:bookmarkEnd w:id="36"/>
            <w:bookmarkEnd w:id="37"/>
            <w:bookmarkEnd w:id="38"/>
            <w:bookmarkEnd w:id="39"/>
          </w:p>
        </w:tc>
        <w:tc>
          <w:tcPr>
            <w:tcW w:w="6192" w:type="dxa"/>
            <w:shd w:val="clear" w:color="auto" w:fill="auto"/>
          </w:tcPr>
          <w:p w14:paraId="4AB68D24" w14:textId="77777777" w:rsidR="00C80675" w:rsidRPr="005A4395" w:rsidRDefault="00C80675" w:rsidP="00C80675">
            <w:r w:rsidRPr="005A4395">
              <w:t>Consultant in Clinical Pharmacology, Directorate of Acute Medicine Services, Division C, Cambridge University Hospitals NHS Foundation Trust and Division of Experimental Medicine &amp; Immunotherapeutics, Dept of Medicine, Univ. of Cambridge, Box 98, Hills Road,</w:t>
            </w:r>
          </w:p>
          <w:p w14:paraId="58517B70" w14:textId="77777777" w:rsidR="00C80675" w:rsidRPr="005A4395" w:rsidRDefault="00C80675" w:rsidP="00C80675">
            <w:pPr>
              <w:rPr>
                <w:highlight w:val="yellow"/>
              </w:rPr>
            </w:pPr>
            <w:r w:rsidRPr="005A4395">
              <w:t xml:space="preserve">Cambridge, CB2 0QQ </w:t>
            </w:r>
          </w:p>
        </w:tc>
      </w:tr>
      <w:tr w:rsidR="00C80675" w:rsidRPr="005A4395" w14:paraId="347E4CE6" w14:textId="77777777" w:rsidTr="002F031C">
        <w:tc>
          <w:tcPr>
            <w:tcW w:w="3153" w:type="dxa"/>
            <w:shd w:val="clear" w:color="auto" w:fill="auto"/>
          </w:tcPr>
          <w:p w14:paraId="2196A440" w14:textId="77777777" w:rsidR="00C80675" w:rsidRPr="005A4395" w:rsidRDefault="00C80675" w:rsidP="00C80675">
            <w:bookmarkStart w:id="40" w:name="_Toc36472021"/>
            <w:bookmarkStart w:id="41" w:name="_Toc36472285"/>
            <w:bookmarkStart w:id="42" w:name="_Toc36473946"/>
            <w:bookmarkStart w:id="43" w:name="_Toc36553785"/>
            <w:bookmarkStart w:id="44" w:name="_Toc37170510"/>
            <w:r w:rsidRPr="005A4395">
              <w:t>Prof Ian Wilkinson</w:t>
            </w:r>
            <w:bookmarkEnd w:id="40"/>
            <w:bookmarkEnd w:id="41"/>
            <w:bookmarkEnd w:id="42"/>
            <w:bookmarkEnd w:id="43"/>
            <w:bookmarkEnd w:id="44"/>
          </w:p>
        </w:tc>
        <w:tc>
          <w:tcPr>
            <w:tcW w:w="6192" w:type="dxa"/>
            <w:shd w:val="clear" w:color="auto" w:fill="auto"/>
          </w:tcPr>
          <w:p w14:paraId="2B27E4B9" w14:textId="77777777" w:rsidR="00C80675" w:rsidRPr="005A4395" w:rsidRDefault="00C80675" w:rsidP="00C80675">
            <w:r w:rsidRPr="005A4395">
              <w:t>Head of Division, Division of Experimental Medicine &amp; Immunotherapeutics, University of Cambridge &amp; Director, Cambridge Clinical Trials Unit, Cambridge University Hospitals NHS Founda</w:t>
            </w:r>
            <w:r>
              <w:t xml:space="preserve">tion Trust, Box 98, Hills Road, </w:t>
            </w:r>
            <w:r w:rsidRPr="005A4395">
              <w:t>Cambridge, CB2 0QQ</w:t>
            </w:r>
          </w:p>
        </w:tc>
      </w:tr>
      <w:tr w:rsidR="00C80675" w:rsidRPr="005A4395" w14:paraId="29026B88" w14:textId="77777777" w:rsidTr="002F031C">
        <w:tc>
          <w:tcPr>
            <w:tcW w:w="3153" w:type="dxa"/>
            <w:shd w:val="clear" w:color="auto" w:fill="auto"/>
          </w:tcPr>
          <w:p w14:paraId="6C58D62A" w14:textId="77777777" w:rsidR="00C80675" w:rsidRPr="005A4395" w:rsidRDefault="00C80675" w:rsidP="00C80675">
            <w:bookmarkStart w:id="45" w:name="_Toc37170512"/>
            <w:r w:rsidRPr="005A4395">
              <w:t>Prof Andrew Cope</w:t>
            </w:r>
            <w:bookmarkEnd w:id="45"/>
          </w:p>
        </w:tc>
        <w:tc>
          <w:tcPr>
            <w:tcW w:w="6192" w:type="dxa"/>
            <w:shd w:val="clear" w:color="auto" w:fill="auto"/>
          </w:tcPr>
          <w:p w14:paraId="271CF575" w14:textId="77777777" w:rsidR="00C80675" w:rsidRPr="005A4395" w:rsidRDefault="00C80675" w:rsidP="00C80675">
            <w:pPr>
              <w:rPr>
                <w:lang w:eastAsia="en-GB"/>
              </w:rPr>
            </w:pPr>
            <w:r w:rsidRPr="005A4395">
              <w:rPr>
                <w:lang w:eastAsia="en-GB"/>
              </w:rPr>
              <w:t>Versus Arthritis Professor of Rheumatology</w:t>
            </w:r>
          </w:p>
          <w:p w14:paraId="1D014812" w14:textId="77777777" w:rsidR="00C80675" w:rsidRPr="005A4395" w:rsidRDefault="00C80675" w:rsidP="00C80675">
            <w:pPr>
              <w:rPr>
                <w:lang w:eastAsia="en-GB"/>
              </w:rPr>
            </w:pPr>
            <w:r w:rsidRPr="005A4395">
              <w:rPr>
                <w:lang w:eastAsia="en-GB"/>
              </w:rPr>
              <w:t>Head, Centre for Rheumatic Diseases</w:t>
            </w:r>
          </w:p>
          <w:p w14:paraId="5536A7B7" w14:textId="77777777" w:rsidR="00C80675" w:rsidRPr="005A4395" w:rsidRDefault="00C80675" w:rsidP="00C80675">
            <w:pPr>
              <w:rPr>
                <w:lang w:eastAsia="en-GB"/>
              </w:rPr>
            </w:pPr>
            <w:r w:rsidRPr="005A4395">
              <w:rPr>
                <w:lang w:eastAsia="en-GB"/>
              </w:rPr>
              <w:t>Faculty of Life Sciences and Medicine</w:t>
            </w:r>
          </w:p>
          <w:p w14:paraId="2CCCF4C5" w14:textId="77777777" w:rsidR="00C80675" w:rsidRPr="005A4395" w:rsidRDefault="00C80675" w:rsidP="00C80675">
            <w:pPr>
              <w:rPr>
                <w:lang w:eastAsia="en-GB"/>
              </w:rPr>
            </w:pPr>
            <w:r w:rsidRPr="005A4395">
              <w:rPr>
                <w:lang w:eastAsia="en-GB"/>
              </w:rPr>
              <w:t>Guy’s Campus</w:t>
            </w:r>
          </w:p>
          <w:p w14:paraId="4DD6E283" w14:textId="77777777" w:rsidR="00C80675" w:rsidRPr="005A4395" w:rsidRDefault="00C80675" w:rsidP="00C80675">
            <w:pPr>
              <w:rPr>
                <w:lang w:eastAsia="en-GB"/>
              </w:rPr>
            </w:pPr>
            <w:r w:rsidRPr="005A4395">
              <w:rPr>
                <w:lang w:eastAsia="en-GB"/>
              </w:rPr>
              <w:t>King’s College London</w:t>
            </w:r>
          </w:p>
          <w:p w14:paraId="47BC973A" w14:textId="77777777" w:rsidR="00C80675" w:rsidRPr="005A4395" w:rsidRDefault="00C80675" w:rsidP="00C80675">
            <w:r w:rsidRPr="005A4395">
              <w:rPr>
                <w:lang w:eastAsia="en-GB"/>
              </w:rPr>
              <w:t>London SE1 1UL</w:t>
            </w:r>
          </w:p>
        </w:tc>
      </w:tr>
      <w:tr w:rsidR="00C80675" w:rsidRPr="005A4395" w14:paraId="06C1C6CD" w14:textId="77777777" w:rsidTr="002F031C">
        <w:tc>
          <w:tcPr>
            <w:tcW w:w="3153" w:type="dxa"/>
            <w:shd w:val="clear" w:color="auto" w:fill="auto"/>
          </w:tcPr>
          <w:p w14:paraId="5CE4039E" w14:textId="77777777" w:rsidR="00C80675" w:rsidRPr="005A4395" w:rsidRDefault="00C80675" w:rsidP="00C80675">
            <w:bookmarkStart w:id="46" w:name="_Toc37170513"/>
            <w:r w:rsidRPr="005A4395">
              <w:t>Dr James Galloway</w:t>
            </w:r>
            <w:bookmarkEnd w:id="46"/>
          </w:p>
        </w:tc>
        <w:tc>
          <w:tcPr>
            <w:tcW w:w="6192" w:type="dxa"/>
            <w:shd w:val="clear" w:color="auto" w:fill="auto"/>
          </w:tcPr>
          <w:p w14:paraId="326B9B9E" w14:textId="77777777" w:rsidR="00C80675" w:rsidRPr="005A4395" w:rsidRDefault="00C80675" w:rsidP="00C80675">
            <w:pPr>
              <w:rPr>
                <w:lang w:eastAsia="en-GB"/>
              </w:rPr>
            </w:pPr>
            <w:r w:rsidRPr="005A4395">
              <w:rPr>
                <w:lang w:eastAsia="en-GB"/>
              </w:rPr>
              <w:t>Senior Lecturer and Honorary Consultant</w:t>
            </w:r>
          </w:p>
          <w:p w14:paraId="653DC05B" w14:textId="77777777" w:rsidR="00C80675" w:rsidRPr="005A4395" w:rsidRDefault="00C80675" w:rsidP="00C80675">
            <w:pPr>
              <w:rPr>
                <w:lang w:eastAsia="en-GB"/>
              </w:rPr>
            </w:pPr>
            <w:r w:rsidRPr="005A4395">
              <w:rPr>
                <w:lang w:eastAsia="en-GB"/>
              </w:rPr>
              <w:t>Rheumatologist</w:t>
            </w:r>
          </w:p>
          <w:p w14:paraId="0D095999" w14:textId="77777777" w:rsidR="00C80675" w:rsidRPr="005A4395" w:rsidRDefault="00C80675" w:rsidP="00C80675">
            <w:pPr>
              <w:rPr>
                <w:lang w:eastAsia="en-GB"/>
              </w:rPr>
            </w:pPr>
            <w:r w:rsidRPr="005A4395">
              <w:rPr>
                <w:lang w:eastAsia="en-GB"/>
              </w:rPr>
              <w:t>Centre for Rheumatic Diseases</w:t>
            </w:r>
          </w:p>
          <w:p w14:paraId="3ABF03B2" w14:textId="77777777" w:rsidR="00C80675" w:rsidRPr="005A4395" w:rsidRDefault="00C80675" w:rsidP="00C80675">
            <w:pPr>
              <w:rPr>
                <w:lang w:eastAsia="en-GB"/>
              </w:rPr>
            </w:pPr>
            <w:r w:rsidRPr="005A4395">
              <w:rPr>
                <w:lang w:eastAsia="en-GB"/>
              </w:rPr>
              <w:t>10 Cutcombe Road,</w:t>
            </w:r>
          </w:p>
          <w:p w14:paraId="4CFD9795" w14:textId="77777777" w:rsidR="00C80675" w:rsidRPr="005A4395" w:rsidRDefault="00C80675" w:rsidP="00C80675">
            <w:pPr>
              <w:rPr>
                <w:lang w:eastAsia="en-GB"/>
              </w:rPr>
            </w:pPr>
            <w:r w:rsidRPr="005A4395">
              <w:rPr>
                <w:lang w:eastAsia="en-GB"/>
              </w:rPr>
              <w:t xml:space="preserve">King’s College London, </w:t>
            </w:r>
          </w:p>
          <w:p w14:paraId="37AD19C1" w14:textId="77777777" w:rsidR="00C80675" w:rsidRPr="005A4395" w:rsidRDefault="00C80675" w:rsidP="00C80675">
            <w:pPr>
              <w:rPr>
                <w:lang w:eastAsia="en-GB"/>
              </w:rPr>
            </w:pPr>
            <w:r w:rsidRPr="005A4395">
              <w:rPr>
                <w:lang w:eastAsia="en-GB"/>
              </w:rPr>
              <w:t>London. SE5 9RJ</w:t>
            </w:r>
          </w:p>
        </w:tc>
      </w:tr>
      <w:tr w:rsidR="0073671F" w:rsidRPr="005A4395" w14:paraId="652DEDA4" w14:textId="77777777" w:rsidTr="00CD6A48">
        <w:tc>
          <w:tcPr>
            <w:tcW w:w="3153" w:type="dxa"/>
            <w:shd w:val="clear" w:color="auto" w:fill="auto"/>
          </w:tcPr>
          <w:p w14:paraId="52F4571A" w14:textId="77777777" w:rsidR="0073671F" w:rsidRPr="005A4395" w:rsidRDefault="0073671F" w:rsidP="00C80675">
            <w:r>
              <w:t>Dr Michalis Kostapanos</w:t>
            </w:r>
          </w:p>
        </w:tc>
        <w:tc>
          <w:tcPr>
            <w:tcW w:w="6192" w:type="dxa"/>
            <w:shd w:val="clear" w:color="auto" w:fill="auto"/>
          </w:tcPr>
          <w:p w14:paraId="02BE55DE" w14:textId="77777777" w:rsidR="0073671F" w:rsidRDefault="0073671F" w:rsidP="00C80675">
            <w:pPr>
              <w:rPr>
                <w:lang w:eastAsia="en-GB"/>
              </w:rPr>
            </w:pPr>
            <w:r>
              <w:rPr>
                <w:lang w:eastAsia="en-GB"/>
              </w:rPr>
              <w:t xml:space="preserve">Cambridge University Hospitals NHS Foundation Trust and Division of Experimental Medicine &amp; Immunotherapeutics, Dept. of Medicine, Univ. of Cambridge, Box 98, Hills Road, </w:t>
            </w:r>
          </w:p>
          <w:p w14:paraId="5AF0DBD2" w14:textId="77777777" w:rsidR="0073671F" w:rsidRPr="005A4395" w:rsidRDefault="0073671F" w:rsidP="00C80675">
            <w:pPr>
              <w:rPr>
                <w:lang w:eastAsia="en-GB"/>
              </w:rPr>
            </w:pPr>
            <w:r>
              <w:rPr>
                <w:lang w:eastAsia="en-GB"/>
              </w:rPr>
              <w:t>Cambridge, CB2 0QQ</w:t>
            </w:r>
          </w:p>
        </w:tc>
      </w:tr>
      <w:tr w:rsidR="00C80675" w:rsidRPr="005A4395" w14:paraId="2760B78B" w14:textId="77777777" w:rsidTr="002F031C">
        <w:trPr>
          <w:trHeight w:val="60"/>
        </w:trPr>
        <w:tc>
          <w:tcPr>
            <w:tcW w:w="3153" w:type="dxa"/>
            <w:shd w:val="clear" w:color="auto" w:fill="auto"/>
          </w:tcPr>
          <w:p w14:paraId="2E02A211" w14:textId="77777777" w:rsidR="00C80675" w:rsidRPr="005A4395" w:rsidRDefault="00C80675" w:rsidP="00C80675">
            <w:bookmarkStart w:id="47" w:name="_Toc36472028"/>
            <w:bookmarkStart w:id="48" w:name="_Toc36472292"/>
            <w:bookmarkStart w:id="49" w:name="_Toc36473953"/>
            <w:bookmarkStart w:id="50" w:name="_Toc36553792"/>
            <w:bookmarkStart w:id="51" w:name="_Toc37170525"/>
            <w:r w:rsidRPr="005A4395">
              <w:t>Dr Edward Banham-Hall</w:t>
            </w:r>
            <w:bookmarkEnd w:id="47"/>
            <w:bookmarkEnd w:id="48"/>
            <w:bookmarkEnd w:id="49"/>
            <w:bookmarkEnd w:id="50"/>
            <w:bookmarkEnd w:id="51"/>
          </w:p>
        </w:tc>
        <w:tc>
          <w:tcPr>
            <w:tcW w:w="6192" w:type="dxa"/>
            <w:shd w:val="clear" w:color="auto" w:fill="auto"/>
          </w:tcPr>
          <w:p w14:paraId="361038D3" w14:textId="77777777" w:rsidR="00C80675" w:rsidRPr="005A4395" w:rsidRDefault="00C80675" w:rsidP="00C80675">
            <w:r w:rsidRPr="005A4395">
              <w:t>Clinical Trials Physician, Consultant in Acute Medicine, Directorate of Acute Medical Services, Division C, Cambridge University Hospitals NHS Foundation Trust</w:t>
            </w:r>
          </w:p>
        </w:tc>
      </w:tr>
      <w:tr w:rsidR="00420B80" w:rsidRPr="005A4395" w14:paraId="12CBBA3F" w14:textId="77777777" w:rsidTr="002F031C">
        <w:trPr>
          <w:trHeight w:val="60"/>
          <w:ins w:id="52" w:author="Hernan Sancho, Elena" w:date="2020-05-13T10:49:00Z"/>
        </w:trPr>
        <w:tc>
          <w:tcPr>
            <w:tcW w:w="3153" w:type="dxa"/>
            <w:shd w:val="clear" w:color="auto" w:fill="auto"/>
          </w:tcPr>
          <w:p w14:paraId="2079C005" w14:textId="2CB4B65D" w:rsidR="00420B80" w:rsidRPr="005A4395" w:rsidRDefault="00420B80" w:rsidP="00C80675">
            <w:pPr>
              <w:rPr>
                <w:ins w:id="53" w:author="Hernan Sancho, Elena" w:date="2020-05-13T10:49:00Z"/>
              </w:rPr>
            </w:pPr>
            <w:ins w:id="54" w:author="Hernan Sancho, Elena" w:date="2020-05-13T10:49:00Z">
              <w:r>
                <w:t>Dr Helen Parfrey</w:t>
              </w:r>
            </w:ins>
          </w:p>
        </w:tc>
        <w:tc>
          <w:tcPr>
            <w:tcW w:w="6192" w:type="dxa"/>
            <w:shd w:val="clear" w:color="auto" w:fill="auto"/>
          </w:tcPr>
          <w:p w14:paraId="2BC4DF75" w14:textId="77777777" w:rsidR="00420B80" w:rsidRDefault="00420B80" w:rsidP="00C80675">
            <w:pPr>
              <w:rPr>
                <w:ins w:id="55" w:author="Hernan Sancho, Elena" w:date="2020-05-13T10:50:00Z"/>
              </w:rPr>
            </w:pPr>
            <w:ins w:id="56" w:author="Hernan Sancho, Elena" w:date="2020-05-13T10:50:00Z">
              <w:r>
                <w:t>Consultant Respiratory Physician</w:t>
              </w:r>
            </w:ins>
          </w:p>
          <w:p w14:paraId="075C9BA1" w14:textId="77777777" w:rsidR="00420B80" w:rsidRDefault="00420B80" w:rsidP="00C80675">
            <w:pPr>
              <w:rPr>
                <w:ins w:id="57" w:author="Hernan Sancho, Elena" w:date="2020-05-13T10:51:00Z"/>
              </w:rPr>
            </w:pPr>
            <w:ins w:id="58" w:author="Hernan Sancho, Elena" w:date="2020-05-13T10:50:00Z">
              <w:r>
                <w:lastRenderedPageBreak/>
                <w:t>Cambridge Interstitial Lung Disease Unit, Royal Papworth Hospital NHS Foundation Trust, Parworth Road, Cambridge Biomedical Campus,</w:t>
              </w:r>
            </w:ins>
          </w:p>
          <w:p w14:paraId="79C84353" w14:textId="2EE4ECEA" w:rsidR="00420B80" w:rsidRPr="005A4395" w:rsidRDefault="00420B80" w:rsidP="00C80675">
            <w:pPr>
              <w:rPr>
                <w:ins w:id="59" w:author="Hernan Sancho, Elena" w:date="2020-05-13T10:49:00Z"/>
              </w:rPr>
            </w:pPr>
            <w:ins w:id="60" w:author="Hernan Sancho, Elena" w:date="2020-05-13T10:50:00Z">
              <w:r>
                <w:t>Cambridge</w:t>
              </w:r>
            </w:ins>
            <w:ins w:id="61" w:author="Hernan Sancho, Elena" w:date="2020-05-13T10:51:00Z">
              <w:r>
                <w:t xml:space="preserve"> CB2 0AY</w:t>
              </w:r>
            </w:ins>
          </w:p>
        </w:tc>
      </w:tr>
      <w:tr w:rsidR="00CD6A48" w:rsidRPr="005A4395" w14:paraId="33896A8A" w14:textId="77777777" w:rsidTr="002F031C">
        <w:trPr>
          <w:trHeight w:val="60"/>
        </w:trPr>
        <w:tc>
          <w:tcPr>
            <w:tcW w:w="3153" w:type="dxa"/>
            <w:shd w:val="clear" w:color="auto" w:fill="auto"/>
            <w:vAlign w:val="center"/>
          </w:tcPr>
          <w:p w14:paraId="446E0E83" w14:textId="3ABD64E5" w:rsidR="00CD6A48" w:rsidRPr="005A4395" w:rsidRDefault="00CD6A48" w:rsidP="00C80675">
            <w:r w:rsidRPr="005A4395">
              <w:lastRenderedPageBreak/>
              <w:t>Trial coordination:</w:t>
            </w:r>
          </w:p>
        </w:tc>
        <w:tc>
          <w:tcPr>
            <w:tcW w:w="6192" w:type="dxa"/>
            <w:shd w:val="clear" w:color="auto" w:fill="auto"/>
          </w:tcPr>
          <w:p w14:paraId="4D2F8836" w14:textId="77777777" w:rsidR="00CD6A48" w:rsidRPr="005A4395" w:rsidRDefault="00CD6A48" w:rsidP="00C80675">
            <w:pPr>
              <w:rPr>
                <w:color w:val="000000" w:themeColor="text1"/>
              </w:rPr>
            </w:pPr>
          </w:p>
        </w:tc>
      </w:tr>
      <w:tr w:rsidR="00CD6A48" w:rsidRPr="005A4395" w14:paraId="3ED43A59" w14:textId="77777777" w:rsidTr="002F031C">
        <w:trPr>
          <w:trHeight w:val="60"/>
        </w:trPr>
        <w:tc>
          <w:tcPr>
            <w:tcW w:w="3153" w:type="dxa"/>
            <w:shd w:val="clear" w:color="auto" w:fill="auto"/>
            <w:vAlign w:val="center"/>
          </w:tcPr>
          <w:p w14:paraId="39C911B1" w14:textId="77777777" w:rsidR="00CD6A48" w:rsidRPr="005A4395" w:rsidRDefault="00CD54A8" w:rsidP="00C80675">
            <w:r>
              <w:t>Elena Hernan Sancho</w:t>
            </w:r>
          </w:p>
        </w:tc>
        <w:tc>
          <w:tcPr>
            <w:tcW w:w="6192" w:type="dxa"/>
            <w:shd w:val="clear" w:color="auto" w:fill="auto"/>
            <w:vAlign w:val="center"/>
          </w:tcPr>
          <w:p w14:paraId="71B879CE" w14:textId="77777777" w:rsidR="00CD6A48" w:rsidRPr="005A4395" w:rsidRDefault="00CD6A48" w:rsidP="00C80675">
            <w:r w:rsidRPr="005A4395">
              <w:t xml:space="preserve">Cardiovascular Trials Office, Cambridge Clinical Trials Unit, Box 401, Cambridge University Hospitals NHS Foundation Trust, Hills Road, Cambridge, CB2 0QQ </w:t>
            </w:r>
          </w:p>
          <w:p w14:paraId="4D25D11E" w14:textId="77777777" w:rsidR="00CD6A48" w:rsidRPr="005A4395" w:rsidRDefault="00CD6A48" w:rsidP="00C80675">
            <w:pPr>
              <w:rPr>
                <w:color w:val="000000" w:themeColor="text1"/>
              </w:rPr>
            </w:pPr>
            <w:r w:rsidRPr="005A4395">
              <w:t xml:space="preserve">Email: </w:t>
            </w:r>
            <w:r w:rsidR="00CD54A8">
              <w:t>elena.hernansancho</w:t>
            </w:r>
            <w:r w:rsidRPr="00CD54A8">
              <w:t>@addenbrookes.nhs.uk</w:t>
            </w:r>
          </w:p>
        </w:tc>
      </w:tr>
    </w:tbl>
    <w:p w14:paraId="6ECF48FD" w14:textId="77777777" w:rsidR="00B9642C" w:rsidRPr="005A4395" w:rsidRDefault="00B9642C" w:rsidP="005A4395">
      <w:pPr>
        <w:rPr>
          <w:rFonts w:cstheme="minorHAnsi"/>
          <w:color w:val="FF0000"/>
          <w:sz w:val="22"/>
          <w:szCs w:val="22"/>
        </w:rPr>
      </w:pPr>
    </w:p>
    <w:p w14:paraId="212FF7E4" w14:textId="77777777" w:rsidR="007D3C2A" w:rsidRPr="005A4395" w:rsidRDefault="007D3C2A" w:rsidP="005A4395">
      <w:pPr>
        <w:rPr>
          <w:rFonts w:cstheme="minorHAnsi"/>
          <w:vanish/>
          <w:sz w:val="22"/>
          <w:szCs w:val="22"/>
          <w:lang w:eastAsia="en-GB"/>
        </w:rPr>
      </w:pPr>
    </w:p>
    <w:tbl>
      <w:tblPr>
        <w:tblW w:w="931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6056"/>
      </w:tblGrid>
      <w:tr w:rsidR="007D3C2A" w:rsidRPr="005A4395" w14:paraId="325348C8" w14:textId="77777777" w:rsidTr="002F031C">
        <w:trPr>
          <w:trHeight w:val="335"/>
        </w:trPr>
        <w:tc>
          <w:tcPr>
            <w:tcW w:w="9317" w:type="dxa"/>
            <w:gridSpan w:val="2"/>
            <w:vAlign w:val="center"/>
          </w:tcPr>
          <w:p w14:paraId="4845A18C" w14:textId="77777777" w:rsidR="007D3C2A" w:rsidRPr="005A4395" w:rsidRDefault="007D3C2A" w:rsidP="005A4395">
            <w:r w:rsidRPr="005A4395">
              <w:t>Trial statistician:</w:t>
            </w:r>
          </w:p>
        </w:tc>
      </w:tr>
      <w:tr w:rsidR="007D3C2A" w:rsidRPr="005A4395" w14:paraId="1BB163F8" w14:textId="77777777" w:rsidTr="002F031C">
        <w:tc>
          <w:tcPr>
            <w:tcW w:w="3261" w:type="dxa"/>
            <w:vAlign w:val="center"/>
          </w:tcPr>
          <w:p w14:paraId="401C0117" w14:textId="77777777" w:rsidR="007D3C2A" w:rsidRPr="005A4395" w:rsidRDefault="007D3C2A" w:rsidP="005A4395">
            <w:r w:rsidRPr="005A4395">
              <w:t>Dr Simon Bond</w:t>
            </w:r>
          </w:p>
        </w:tc>
        <w:tc>
          <w:tcPr>
            <w:tcW w:w="6056" w:type="dxa"/>
            <w:vAlign w:val="center"/>
          </w:tcPr>
          <w:p w14:paraId="0D62A06E" w14:textId="77777777" w:rsidR="007D3C2A" w:rsidRPr="005A4395" w:rsidRDefault="007D3C2A" w:rsidP="005A4395">
            <w:r w:rsidRPr="005A4395">
              <w:t>Cambridge Clinical Trials Unit, Box 401, Cambridge University Hospitals NHS Foundation Trust, Hills Road, Cambridge, CB2 0QQ</w:t>
            </w:r>
          </w:p>
        </w:tc>
      </w:tr>
      <w:tr w:rsidR="00B9642C" w:rsidRPr="005A4395" w14:paraId="5FB37E18" w14:textId="77777777" w:rsidTr="002F031C">
        <w:tc>
          <w:tcPr>
            <w:tcW w:w="3261" w:type="dxa"/>
            <w:vAlign w:val="center"/>
          </w:tcPr>
          <w:p w14:paraId="7F54E9EC" w14:textId="77777777" w:rsidR="00B9642C" w:rsidRPr="005A4395" w:rsidRDefault="00B9642C" w:rsidP="00B9642C">
            <w:bookmarkStart w:id="62" w:name="_Toc37170528"/>
            <w:r w:rsidRPr="005A4395">
              <w:t>Dr Sam Norton</w:t>
            </w:r>
            <w:bookmarkEnd w:id="62"/>
          </w:p>
        </w:tc>
        <w:tc>
          <w:tcPr>
            <w:tcW w:w="6056" w:type="dxa"/>
          </w:tcPr>
          <w:p w14:paraId="779EF1DA" w14:textId="77777777" w:rsidR="00B9642C" w:rsidRPr="005A4395" w:rsidRDefault="00B9642C" w:rsidP="00B9642C">
            <w:pPr>
              <w:rPr>
                <w:lang w:eastAsia="en-GB"/>
              </w:rPr>
            </w:pPr>
            <w:r w:rsidRPr="005A4395">
              <w:rPr>
                <w:lang w:eastAsia="en-GB"/>
              </w:rPr>
              <w:t>Senior Lecturer in Research Methods &amp; Statistics</w:t>
            </w:r>
          </w:p>
          <w:p w14:paraId="27B1206C" w14:textId="77777777" w:rsidR="00B9642C" w:rsidRPr="005A4395" w:rsidRDefault="00B9642C" w:rsidP="00B9642C">
            <w:pPr>
              <w:rPr>
                <w:lang w:eastAsia="en-GB"/>
              </w:rPr>
            </w:pPr>
            <w:r w:rsidRPr="005A4395">
              <w:rPr>
                <w:lang w:eastAsia="en-GB"/>
              </w:rPr>
              <w:t>Centre for Rheumatic Diseases</w:t>
            </w:r>
          </w:p>
          <w:p w14:paraId="51359C2F" w14:textId="77777777" w:rsidR="00B9642C" w:rsidRPr="005A4395" w:rsidRDefault="00B9642C" w:rsidP="00B9642C">
            <w:pPr>
              <w:rPr>
                <w:lang w:eastAsia="en-GB"/>
              </w:rPr>
            </w:pPr>
            <w:r w:rsidRPr="005A4395">
              <w:rPr>
                <w:lang w:eastAsia="en-GB"/>
              </w:rPr>
              <w:t>10 Cutcombe Road,</w:t>
            </w:r>
          </w:p>
          <w:p w14:paraId="10B5A5D2" w14:textId="77777777" w:rsidR="00B9642C" w:rsidRPr="005A4395" w:rsidRDefault="00B9642C" w:rsidP="00B9642C">
            <w:pPr>
              <w:rPr>
                <w:lang w:eastAsia="en-GB"/>
              </w:rPr>
            </w:pPr>
            <w:r w:rsidRPr="005A4395">
              <w:rPr>
                <w:lang w:eastAsia="en-GB"/>
              </w:rPr>
              <w:t xml:space="preserve">King’s College London, </w:t>
            </w:r>
          </w:p>
          <w:p w14:paraId="23A72E9A" w14:textId="77777777" w:rsidR="00B9642C" w:rsidRPr="005A4395" w:rsidRDefault="00B9642C" w:rsidP="00B9642C">
            <w:r w:rsidRPr="005A4395">
              <w:rPr>
                <w:lang w:eastAsia="en-GB"/>
              </w:rPr>
              <w:t>London. SE5 9RJ</w:t>
            </w:r>
            <w:r w:rsidRPr="005A4395">
              <w:t xml:space="preserve"> </w:t>
            </w:r>
          </w:p>
        </w:tc>
      </w:tr>
    </w:tbl>
    <w:p w14:paraId="03F948BF" w14:textId="77777777" w:rsidR="007D3C2A" w:rsidRPr="005A4395" w:rsidRDefault="007D3C2A" w:rsidP="005A4395">
      <w:pPr>
        <w:rPr>
          <w:rFonts w:cstheme="minorHAnsi"/>
          <w:vanish/>
          <w:sz w:val="22"/>
          <w:szCs w:val="22"/>
        </w:rPr>
      </w:pPr>
    </w:p>
    <w:tbl>
      <w:tblPr>
        <w:tblW w:w="931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6056"/>
      </w:tblGrid>
      <w:tr w:rsidR="007D3C2A" w:rsidRPr="005A4395" w14:paraId="7C5DE088" w14:textId="77777777" w:rsidTr="002F031C">
        <w:trPr>
          <w:trHeight w:val="368"/>
        </w:trPr>
        <w:tc>
          <w:tcPr>
            <w:tcW w:w="9317" w:type="dxa"/>
            <w:gridSpan w:val="2"/>
            <w:vAlign w:val="center"/>
          </w:tcPr>
          <w:p w14:paraId="0D687BB1" w14:textId="77777777" w:rsidR="007D3C2A" w:rsidRPr="005A4395" w:rsidRDefault="007D3C2A" w:rsidP="005A4395">
            <w:r w:rsidRPr="005A4395">
              <w:t>Trial pharmacist:</w:t>
            </w:r>
          </w:p>
        </w:tc>
      </w:tr>
      <w:tr w:rsidR="007D3C2A" w:rsidRPr="005A4395" w14:paraId="3CEADFB9" w14:textId="77777777" w:rsidTr="002F031C">
        <w:trPr>
          <w:trHeight w:val="842"/>
        </w:trPr>
        <w:tc>
          <w:tcPr>
            <w:tcW w:w="3261" w:type="dxa"/>
            <w:vAlign w:val="center"/>
          </w:tcPr>
          <w:p w14:paraId="387BBA31" w14:textId="77777777" w:rsidR="007D3C2A" w:rsidRPr="005A4395" w:rsidRDefault="007D3C2A" w:rsidP="005A4395">
            <w:r w:rsidRPr="005A4395">
              <w:t>Dr Lynne Whitehead</w:t>
            </w:r>
          </w:p>
        </w:tc>
        <w:tc>
          <w:tcPr>
            <w:tcW w:w="6056" w:type="dxa"/>
            <w:vAlign w:val="center"/>
          </w:tcPr>
          <w:p w14:paraId="7DA2BC25" w14:textId="77777777" w:rsidR="007D3C2A" w:rsidRPr="005A4395" w:rsidRDefault="007D3C2A" w:rsidP="005A4395">
            <w:r w:rsidRPr="005A4395">
              <w:t>Central Pharmacy Level 1, Box 55</w:t>
            </w:r>
          </w:p>
          <w:p w14:paraId="6718C92E" w14:textId="77777777" w:rsidR="007D3C2A" w:rsidRPr="005A4395" w:rsidRDefault="007D3C2A" w:rsidP="005A4395">
            <w:r w:rsidRPr="005A4395">
              <w:t>Cambridge University Hospitals NHS Foundation Trust, Hills Road, Cambridge, CB2 0QQ</w:t>
            </w:r>
          </w:p>
        </w:tc>
      </w:tr>
      <w:tr w:rsidR="00782E9D" w:rsidRPr="005A4395" w14:paraId="1B25B679" w14:textId="77777777" w:rsidTr="002F031C">
        <w:trPr>
          <w:trHeight w:val="446"/>
        </w:trPr>
        <w:tc>
          <w:tcPr>
            <w:tcW w:w="9317" w:type="dxa"/>
            <w:gridSpan w:val="2"/>
            <w:vAlign w:val="center"/>
          </w:tcPr>
          <w:p w14:paraId="19959945" w14:textId="77777777" w:rsidR="00782E9D" w:rsidRPr="005A4395" w:rsidRDefault="00782E9D" w:rsidP="005A4395">
            <w:r w:rsidRPr="005A4395">
              <w:t>Sponsor:</w:t>
            </w:r>
          </w:p>
        </w:tc>
      </w:tr>
      <w:tr w:rsidR="00782E9D" w:rsidRPr="005A4395" w14:paraId="06B20FDE" w14:textId="77777777" w:rsidTr="002F031C">
        <w:trPr>
          <w:trHeight w:val="842"/>
        </w:trPr>
        <w:tc>
          <w:tcPr>
            <w:tcW w:w="3261" w:type="dxa"/>
            <w:vAlign w:val="center"/>
          </w:tcPr>
          <w:p w14:paraId="10D60199" w14:textId="77777777" w:rsidR="00782E9D" w:rsidRPr="005A4395" w:rsidRDefault="00782E9D" w:rsidP="005A4395">
            <w:r w:rsidRPr="005A4395">
              <w:t>Cambridge University Hospitals NHS Foundation Trust</w:t>
            </w:r>
          </w:p>
        </w:tc>
        <w:tc>
          <w:tcPr>
            <w:tcW w:w="6056" w:type="dxa"/>
            <w:vAlign w:val="center"/>
          </w:tcPr>
          <w:p w14:paraId="7D08028D" w14:textId="77777777" w:rsidR="00782E9D" w:rsidRPr="005A4395" w:rsidRDefault="00782E9D" w:rsidP="005A4395">
            <w:r w:rsidRPr="005A4395">
              <w:t>Research &amp;</w:t>
            </w:r>
            <w:r w:rsidR="00017BFA">
              <w:t xml:space="preserve"> </w:t>
            </w:r>
            <w:r w:rsidRPr="005A4395">
              <w:t xml:space="preserve">Development Department (Box 277) </w:t>
            </w:r>
          </w:p>
          <w:p w14:paraId="3756CF5D" w14:textId="77777777" w:rsidR="00782E9D" w:rsidRPr="005A4395" w:rsidRDefault="00782E9D" w:rsidP="005A4395">
            <w:r w:rsidRPr="005A4395">
              <w:t xml:space="preserve">Addenbrooke’s Hospital, Hills Road </w:t>
            </w:r>
          </w:p>
          <w:p w14:paraId="185DEB3E" w14:textId="77777777" w:rsidR="00782E9D" w:rsidRPr="005A4395" w:rsidRDefault="00782E9D" w:rsidP="005A4395">
            <w:r w:rsidRPr="005A4395">
              <w:t xml:space="preserve">Cambridge, CB2 0QQ </w:t>
            </w:r>
          </w:p>
          <w:p w14:paraId="661675CC" w14:textId="77777777" w:rsidR="00782E9D" w:rsidRPr="005A4395" w:rsidRDefault="00782E9D" w:rsidP="00092F12">
            <w:r w:rsidRPr="005A4395">
              <w:t xml:space="preserve">Telephone: 01223 245151 e-mail: </w:t>
            </w:r>
            <w:r w:rsidR="00092F12">
              <w:rPr>
                <w:color w:val="0000FF"/>
                <w:u w:val="single"/>
              </w:rPr>
              <w:t>ccturegulatory</w:t>
            </w:r>
            <w:r w:rsidR="00030A92" w:rsidRPr="005A4395">
              <w:rPr>
                <w:color w:val="0000FF"/>
                <w:u w:val="single"/>
              </w:rPr>
              <w:t>@addenbrookes.nhs.uk</w:t>
            </w:r>
          </w:p>
        </w:tc>
      </w:tr>
    </w:tbl>
    <w:p w14:paraId="78177BAE" w14:textId="77777777" w:rsidR="005A4B44" w:rsidRPr="005A4395" w:rsidRDefault="00AC385A" w:rsidP="005A4395">
      <w:pPr>
        <w:pStyle w:val="Heading1"/>
        <w:numPr>
          <w:ilvl w:val="0"/>
          <w:numId w:val="0"/>
        </w:numPr>
        <w:rPr>
          <w:rFonts w:cstheme="minorHAnsi"/>
          <w:sz w:val="22"/>
          <w:szCs w:val="22"/>
        </w:rPr>
      </w:pPr>
      <w:r w:rsidRPr="005A4395">
        <w:rPr>
          <w:rFonts w:cstheme="minorHAnsi"/>
          <w:color w:val="FF0000"/>
          <w:sz w:val="22"/>
          <w:szCs w:val="22"/>
        </w:rPr>
        <w:br w:type="page"/>
      </w:r>
      <w:bookmarkStart w:id="63" w:name="_Toc468701203"/>
      <w:bookmarkStart w:id="64" w:name="_Toc36472031"/>
      <w:bookmarkStart w:id="65" w:name="_Toc36472295"/>
      <w:bookmarkStart w:id="66" w:name="_Toc36473956"/>
      <w:bookmarkStart w:id="67" w:name="_Toc36553795"/>
      <w:bookmarkStart w:id="68" w:name="_Toc37170529"/>
      <w:bookmarkStart w:id="69" w:name="_Toc37751288"/>
      <w:bookmarkStart w:id="70" w:name="_Toc37845054"/>
      <w:bookmarkStart w:id="71" w:name="_Toc37937662"/>
      <w:bookmarkStart w:id="72" w:name="_Toc38019428"/>
      <w:bookmarkStart w:id="73" w:name="_Toc38102602"/>
      <w:bookmarkStart w:id="74" w:name="_Toc38355253"/>
      <w:bookmarkStart w:id="75" w:name="_Toc38375808"/>
      <w:r w:rsidR="005A4B44" w:rsidRPr="005A4395">
        <w:rPr>
          <w:rFonts w:cstheme="minorHAnsi"/>
          <w:sz w:val="22"/>
          <w:szCs w:val="22"/>
        </w:rPr>
        <w:lastRenderedPageBreak/>
        <w:t>Table of Contents</w:t>
      </w:r>
      <w:bookmarkEnd w:id="63"/>
      <w:bookmarkEnd w:id="64"/>
      <w:bookmarkEnd w:id="65"/>
      <w:bookmarkEnd w:id="66"/>
      <w:bookmarkEnd w:id="67"/>
      <w:bookmarkEnd w:id="68"/>
      <w:bookmarkEnd w:id="69"/>
      <w:bookmarkEnd w:id="70"/>
      <w:bookmarkEnd w:id="71"/>
      <w:bookmarkEnd w:id="72"/>
      <w:bookmarkEnd w:id="73"/>
      <w:bookmarkEnd w:id="74"/>
      <w:bookmarkEnd w:id="75"/>
    </w:p>
    <w:p w14:paraId="37F0BFB7" w14:textId="77777777" w:rsidR="00AD027A" w:rsidRPr="005A4395" w:rsidRDefault="00AD027A" w:rsidP="005A4395">
      <w:pPr>
        <w:rPr>
          <w:rFonts w:cstheme="minorHAnsi"/>
          <w:sz w:val="22"/>
          <w:szCs w:val="22"/>
        </w:rPr>
      </w:pPr>
    </w:p>
    <w:sdt>
      <w:sdtPr>
        <w:rPr>
          <w:rFonts w:ascii="Verdana" w:eastAsia="Times New Roman" w:hAnsi="Verdana" w:cstheme="minorHAnsi"/>
          <w:b w:val="0"/>
          <w:bCs w:val="0"/>
          <w:color w:val="auto"/>
          <w:sz w:val="22"/>
          <w:szCs w:val="22"/>
          <w:lang w:val="en-GB" w:eastAsia="en-US"/>
        </w:rPr>
        <w:id w:val="933011378"/>
        <w:docPartObj>
          <w:docPartGallery w:val="Table of Contents"/>
          <w:docPartUnique/>
        </w:docPartObj>
      </w:sdtPr>
      <w:sdtEndPr>
        <w:rPr>
          <w:noProof/>
        </w:rPr>
      </w:sdtEndPr>
      <w:sdtContent>
        <w:p w14:paraId="29F7B2E9" w14:textId="77777777" w:rsidR="00694F89" w:rsidRPr="005A4395" w:rsidRDefault="00694F89" w:rsidP="005A4395">
          <w:pPr>
            <w:pStyle w:val="TOCHeading"/>
            <w:rPr>
              <w:rFonts w:ascii="Verdana" w:hAnsi="Verdana" w:cstheme="minorHAnsi"/>
              <w:sz w:val="22"/>
              <w:szCs w:val="22"/>
            </w:rPr>
          </w:pPr>
        </w:p>
        <w:p w14:paraId="1E976FE9" w14:textId="77777777" w:rsidR="00582CC4" w:rsidRDefault="00646CCB">
          <w:pPr>
            <w:pStyle w:val="TOC1"/>
            <w:tabs>
              <w:tab w:val="left" w:pos="480"/>
              <w:tab w:val="right" w:leader="dot" w:pos="9345"/>
            </w:tabs>
            <w:rPr>
              <w:rFonts w:asciiTheme="minorHAnsi" w:eastAsiaTheme="minorEastAsia" w:hAnsiTheme="minorHAnsi" w:cstheme="minorBidi"/>
              <w:b w:val="0"/>
              <w:noProof/>
              <w:sz w:val="22"/>
              <w:szCs w:val="22"/>
              <w:lang w:eastAsia="en-GB"/>
            </w:rPr>
          </w:pPr>
          <w:r w:rsidRPr="005A4395">
            <w:rPr>
              <w:rFonts w:cstheme="minorHAnsi"/>
              <w:sz w:val="22"/>
              <w:szCs w:val="22"/>
            </w:rPr>
            <w:fldChar w:fldCharType="begin"/>
          </w:r>
          <w:r w:rsidR="00694F89" w:rsidRPr="005A4395">
            <w:rPr>
              <w:rFonts w:cstheme="minorHAnsi"/>
              <w:sz w:val="22"/>
              <w:szCs w:val="22"/>
            </w:rPr>
            <w:instrText xml:space="preserve"> TOC \o "1-3" \h \z \u </w:instrText>
          </w:r>
          <w:r w:rsidRPr="005A4395">
            <w:rPr>
              <w:rFonts w:cstheme="minorHAnsi"/>
              <w:sz w:val="22"/>
              <w:szCs w:val="22"/>
            </w:rPr>
            <w:fldChar w:fldCharType="separate"/>
          </w:r>
          <w:hyperlink w:anchor="_Toc38375806" w:history="1">
            <w:r w:rsidR="00582CC4" w:rsidRPr="00534DBD">
              <w:rPr>
                <w:rStyle w:val="Hyperlink"/>
                <w:rFonts w:cstheme="minorHAnsi"/>
                <w:noProof/>
              </w:rPr>
              <w:t>1</w:t>
            </w:r>
            <w:r w:rsidR="00582CC4">
              <w:rPr>
                <w:rFonts w:asciiTheme="minorHAnsi" w:eastAsiaTheme="minorEastAsia" w:hAnsiTheme="minorHAnsi" w:cstheme="minorBidi"/>
                <w:b w:val="0"/>
                <w:noProof/>
                <w:sz w:val="22"/>
                <w:szCs w:val="22"/>
                <w:lang w:eastAsia="en-GB"/>
              </w:rPr>
              <w:tab/>
            </w:r>
            <w:r w:rsidR="00582CC4" w:rsidRPr="00534DBD">
              <w:rPr>
                <w:rStyle w:val="Hyperlink"/>
                <w:rFonts w:cstheme="minorHAnsi"/>
                <w:noProof/>
              </w:rPr>
              <w:t>Protocol Signatures:</w:t>
            </w:r>
            <w:r w:rsidR="00582CC4">
              <w:rPr>
                <w:noProof/>
                <w:webHidden/>
              </w:rPr>
              <w:tab/>
            </w:r>
            <w:r>
              <w:rPr>
                <w:noProof/>
                <w:webHidden/>
              </w:rPr>
              <w:fldChar w:fldCharType="begin"/>
            </w:r>
            <w:r w:rsidR="00582CC4">
              <w:rPr>
                <w:noProof/>
                <w:webHidden/>
              </w:rPr>
              <w:instrText xml:space="preserve"> PAGEREF _Toc38375806 \h </w:instrText>
            </w:r>
            <w:r>
              <w:rPr>
                <w:noProof/>
                <w:webHidden/>
              </w:rPr>
            </w:r>
            <w:r>
              <w:rPr>
                <w:noProof/>
                <w:webHidden/>
              </w:rPr>
              <w:fldChar w:fldCharType="separate"/>
            </w:r>
            <w:r w:rsidR="00407F65">
              <w:rPr>
                <w:noProof/>
                <w:webHidden/>
              </w:rPr>
              <w:t>2</w:t>
            </w:r>
            <w:r>
              <w:rPr>
                <w:noProof/>
                <w:webHidden/>
              </w:rPr>
              <w:fldChar w:fldCharType="end"/>
            </w:r>
          </w:hyperlink>
        </w:p>
        <w:p w14:paraId="32ACFA43" w14:textId="77777777" w:rsidR="00582CC4" w:rsidRDefault="00EE5334">
          <w:pPr>
            <w:pStyle w:val="TOC1"/>
            <w:tabs>
              <w:tab w:val="left" w:pos="480"/>
              <w:tab w:val="right" w:leader="dot" w:pos="9345"/>
            </w:tabs>
            <w:rPr>
              <w:rFonts w:asciiTheme="minorHAnsi" w:eastAsiaTheme="minorEastAsia" w:hAnsiTheme="minorHAnsi" w:cstheme="minorBidi"/>
              <w:b w:val="0"/>
              <w:noProof/>
              <w:sz w:val="22"/>
              <w:szCs w:val="22"/>
              <w:lang w:eastAsia="en-GB"/>
            </w:rPr>
          </w:pPr>
          <w:hyperlink w:anchor="_Toc38375807" w:history="1">
            <w:r w:rsidR="00582CC4" w:rsidRPr="00534DBD">
              <w:rPr>
                <w:rStyle w:val="Hyperlink"/>
                <w:rFonts w:cstheme="minorHAnsi"/>
                <w:noProof/>
              </w:rPr>
              <w:t>2</w:t>
            </w:r>
            <w:r w:rsidR="00582CC4">
              <w:rPr>
                <w:rFonts w:asciiTheme="minorHAnsi" w:eastAsiaTheme="minorEastAsia" w:hAnsiTheme="minorHAnsi" w:cstheme="minorBidi"/>
                <w:b w:val="0"/>
                <w:noProof/>
                <w:sz w:val="22"/>
                <w:szCs w:val="22"/>
                <w:lang w:eastAsia="en-GB"/>
              </w:rPr>
              <w:tab/>
            </w:r>
            <w:r w:rsidR="00582CC4" w:rsidRPr="00534DBD">
              <w:rPr>
                <w:rStyle w:val="Hyperlink"/>
                <w:rFonts w:cstheme="minorHAnsi"/>
                <w:noProof/>
              </w:rPr>
              <w:t>Trial Management Committee(s) and Protocol Contributors</w:t>
            </w:r>
            <w:r w:rsidR="00582CC4">
              <w:rPr>
                <w:noProof/>
                <w:webHidden/>
              </w:rPr>
              <w:tab/>
            </w:r>
            <w:r w:rsidR="00646CCB">
              <w:rPr>
                <w:noProof/>
                <w:webHidden/>
              </w:rPr>
              <w:fldChar w:fldCharType="begin"/>
            </w:r>
            <w:r w:rsidR="00582CC4">
              <w:rPr>
                <w:noProof/>
                <w:webHidden/>
              </w:rPr>
              <w:instrText xml:space="preserve"> PAGEREF _Toc38375807 \h </w:instrText>
            </w:r>
            <w:r w:rsidR="00646CCB">
              <w:rPr>
                <w:noProof/>
                <w:webHidden/>
              </w:rPr>
            </w:r>
            <w:r w:rsidR="00646CCB">
              <w:rPr>
                <w:noProof/>
                <w:webHidden/>
              </w:rPr>
              <w:fldChar w:fldCharType="separate"/>
            </w:r>
            <w:r w:rsidR="00407F65">
              <w:rPr>
                <w:noProof/>
                <w:webHidden/>
              </w:rPr>
              <w:t>3</w:t>
            </w:r>
            <w:r w:rsidR="00646CCB">
              <w:rPr>
                <w:noProof/>
                <w:webHidden/>
              </w:rPr>
              <w:fldChar w:fldCharType="end"/>
            </w:r>
          </w:hyperlink>
        </w:p>
        <w:p w14:paraId="3109B428" w14:textId="77777777" w:rsidR="00582CC4" w:rsidRDefault="00EE5334">
          <w:pPr>
            <w:pStyle w:val="TOC1"/>
            <w:tabs>
              <w:tab w:val="left" w:pos="480"/>
              <w:tab w:val="right" w:leader="dot" w:pos="9345"/>
            </w:tabs>
            <w:rPr>
              <w:rFonts w:asciiTheme="minorHAnsi" w:eastAsiaTheme="minorEastAsia" w:hAnsiTheme="minorHAnsi" w:cstheme="minorBidi"/>
              <w:b w:val="0"/>
              <w:noProof/>
              <w:sz w:val="22"/>
              <w:szCs w:val="22"/>
              <w:lang w:eastAsia="en-GB"/>
            </w:rPr>
          </w:pPr>
          <w:hyperlink w:anchor="_Toc38375809" w:history="1">
            <w:r w:rsidR="00582CC4" w:rsidRPr="00534DBD">
              <w:rPr>
                <w:rStyle w:val="Hyperlink"/>
                <w:rFonts w:cstheme="minorHAnsi"/>
                <w:noProof/>
              </w:rPr>
              <w:t>3</w:t>
            </w:r>
            <w:r w:rsidR="00582CC4">
              <w:rPr>
                <w:rFonts w:asciiTheme="minorHAnsi" w:eastAsiaTheme="minorEastAsia" w:hAnsiTheme="minorHAnsi" w:cstheme="minorBidi"/>
                <w:b w:val="0"/>
                <w:noProof/>
                <w:sz w:val="22"/>
                <w:szCs w:val="22"/>
                <w:lang w:eastAsia="en-GB"/>
              </w:rPr>
              <w:tab/>
            </w:r>
            <w:r w:rsidR="00582CC4" w:rsidRPr="00534DBD">
              <w:rPr>
                <w:rStyle w:val="Hyperlink"/>
                <w:rFonts w:cstheme="minorHAnsi"/>
                <w:noProof/>
              </w:rPr>
              <w:t>Abbreviations</w:t>
            </w:r>
            <w:r w:rsidR="00582CC4">
              <w:rPr>
                <w:noProof/>
                <w:webHidden/>
              </w:rPr>
              <w:tab/>
            </w:r>
            <w:r w:rsidR="00646CCB">
              <w:rPr>
                <w:noProof/>
                <w:webHidden/>
              </w:rPr>
              <w:fldChar w:fldCharType="begin"/>
            </w:r>
            <w:r w:rsidR="00582CC4">
              <w:rPr>
                <w:noProof/>
                <w:webHidden/>
              </w:rPr>
              <w:instrText xml:space="preserve"> PAGEREF _Toc38375809 \h </w:instrText>
            </w:r>
            <w:r w:rsidR="00646CCB">
              <w:rPr>
                <w:noProof/>
                <w:webHidden/>
              </w:rPr>
            </w:r>
            <w:r w:rsidR="00646CCB">
              <w:rPr>
                <w:noProof/>
                <w:webHidden/>
              </w:rPr>
              <w:fldChar w:fldCharType="separate"/>
            </w:r>
            <w:r w:rsidR="00407F65">
              <w:rPr>
                <w:noProof/>
                <w:webHidden/>
              </w:rPr>
              <w:t>8</w:t>
            </w:r>
            <w:r w:rsidR="00646CCB">
              <w:rPr>
                <w:noProof/>
                <w:webHidden/>
              </w:rPr>
              <w:fldChar w:fldCharType="end"/>
            </w:r>
          </w:hyperlink>
        </w:p>
        <w:p w14:paraId="5C5137E0" w14:textId="77777777" w:rsidR="00582CC4" w:rsidRDefault="00EE5334">
          <w:pPr>
            <w:pStyle w:val="TOC1"/>
            <w:tabs>
              <w:tab w:val="left" w:pos="480"/>
              <w:tab w:val="right" w:leader="dot" w:pos="9345"/>
            </w:tabs>
            <w:rPr>
              <w:rFonts w:asciiTheme="minorHAnsi" w:eastAsiaTheme="minorEastAsia" w:hAnsiTheme="minorHAnsi" w:cstheme="minorBidi"/>
              <w:b w:val="0"/>
              <w:noProof/>
              <w:sz w:val="22"/>
              <w:szCs w:val="22"/>
              <w:lang w:eastAsia="en-GB"/>
            </w:rPr>
          </w:pPr>
          <w:hyperlink w:anchor="_Toc38375816" w:history="1">
            <w:r w:rsidR="00582CC4" w:rsidRPr="00534DBD">
              <w:rPr>
                <w:rStyle w:val="Hyperlink"/>
                <w:rFonts w:cstheme="minorHAnsi"/>
                <w:noProof/>
              </w:rPr>
              <w:t>4</w:t>
            </w:r>
            <w:r w:rsidR="00582CC4">
              <w:rPr>
                <w:rFonts w:asciiTheme="minorHAnsi" w:eastAsiaTheme="minorEastAsia" w:hAnsiTheme="minorHAnsi" w:cstheme="minorBidi"/>
                <w:b w:val="0"/>
                <w:noProof/>
                <w:sz w:val="22"/>
                <w:szCs w:val="22"/>
                <w:lang w:eastAsia="en-GB"/>
              </w:rPr>
              <w:tab/>
            </w:r>
            <w:r w:rsidR="00582CC4" w:rsidRPr="00534DBD">
              <w:rPr>
                <w:rStyle w:val="Hyperlink"/>
                <w:rFonts w:cstheme="minorHAnsi"/>
                <w:noProof/>
              </w:rPr>
              <w:t>Trial Flow Chart</w:t>
            </w:r>
            <w:r w:rsidR="00582CC4">
              <w:rPr>
                <w:noProof/>
                <w:webHidden/>
              </w:rPr>
              <w:tab/>
            </w:r>
            <w:r w:rsidR="00646CCB">
              <w:rPr>
                <w:noProof/>
                <w:webHidden/>
              </w:rPr>
              <w:fldChar w:fldCharType="begin"/>
            </w:r>
            <w:r w:rsidR="00582CC4">
              <w:rPr>
                <w:noProof/>
                <w:webHidden/>
              </w:rPr>
              <w:instrText xml:space="preserve"> PAGEREF _Toc38375816 \h </w:instrText>
            </w:r>
            <w:r w:rsidR="00646CCB">
              <w:rPr>
                <w:noProof/>
                <w:webHidden/>
              </w:rPr>
            </w:r>
            <w:r w:rsidR="00646CCB">
              <w:rPr>
                <w:noProof/>
                <w:webHidden/>
              </w:rPr>
              <w:fldChar w:fldCharType="separate"/>
            </w:r>
            <w:r w:rsidR="00407F65">
              <w:rPr>
                <w:noProof/>
                <w:webHidden/>
              </w:rPr>
              <w:t>10</w:t>
            </w:r>
            <w:r w:rsidR="00646CCB">
              <w:rPr>
                <w:noProof/>
                <w:webHidden/>
              </w:rPr>
              <w:fldChar w:fldCharType="end"/>
            </w:r>
          </w:hyperlink>
        </w:p>
        <w:p w14:paraId="32D961F2" w14:textId="77777777" w:rsidR="00582CC4" w:rsidRDefault="00EE5334">
          <w:pPr>
            <w:pStyle w:val="TOC1"/>
            <w:tabs>
              <w:tab w:val="left" w:pos="480"/>
              <w:tab w:val="right" w:leader="dot" w:pos="9345"/>
            </w:tabs>
            <w:rPr>
              <w:rFonts w:asciiTheme="minorHAnsi" w:eastAsiaTheme="minorEastAsia" w:hAnsiTheme="minorHAnsi" w:cstheme="minorBidi"/>
              <w:b w:val="0"/>
              <w:noProof/>
              <w:sz w:val="22"/>
              <w:szCs w:val="22"/>
              <w:lang w:eastAsia="en-GB"/>
            </w:rPr>
          </w:pPr>
          <w:hyperlink w:anchor="_Toc38375817" w:history="1">
            <w:r w:rsidR="00582CC4" w:rsidRPr="00534DBD">
              <w:rPr>
                <w:rStyle w:val="Hyperlink"/>
                <w:rFonts w:cstheme="minorHAnsi"/>
                <w:noProof/>
              </w:rPr>
              <w:t>5</w:t>
            </w:r>
            <w:r w:rsidR="00582CC4">
              <w:rPr>
                <w:rFonts w:asciiTheme="minorHAnsi" w:eastAsiaTheme="minorEastAsia" w:hAnsiTheme="minorHAnsi" w:cstheme="minorBidi"/>
                <w:b w:val="0"/>
                <w:noProof/>
                <w:sz w:val="22"/>
                <w:szCs w:val="22"/>
                <w:lang w:eastAsia="en-GB"/>
              </w:rPr>
              <w:tab/>
            </w:r>
            <w:r w:rsidR="00582CC4" w:rsidRPr="00534DBD">
              <w:rPr>
                <w:rStyle w:val="Hyperlink"/>
                <w:rFonts w:cstheme="minorHAnsi"/>
                <w:noProof/>
              </w:rPr>
              <w:t>Introduction</w:t>
            </w:r>
            <w:r w:rsidR="00582CC4">
              <w:rPr>
                <w:noProof/>
                <w:webHidden/>
              </w:rPr>
              <w:tab/>
            </w:r>
            <w:r w:rsidR="00646CCB">
              <w:rPr>
                <w:noProof/>
                <w:webHidden/>
              </w:rPr>
              <w:fldChar w:fldCharType="begin"/>
            </w:r>
            <w:r w:rsidR="00582CC4">
              <w:rPr>
                <w:noProof/>
                <w:webHidden/>
              </w:rPr>
              <w:instrText xml:space="preserve"> PAGEREF _Toc38375817 \h </w:instrText>
            </w:r>
            <w:r w:rsidR="00646CCB">
              <w:rPr>
                <w:noProof/>
                <w:webHidden/>
              </w:rPr>
            </w:r>
            <w:r w:rsidR="00646CCB">
              <w:rPr>
                <w:noProof/>
                <w:webHidden/>
              </w:rPr>
              <w:fldChar w:fldCharType="separate"/>
            </w:r>
            <w:r w:rsidR="00407F65">
              <w:rPr>
                <w:noProof/>
                <w:webHidden/>
              </w:rPr>
              <w:t>11</w:t>
            </w:r>
            <w:r w:rsidR="00646CCB">
              <w:rPr>
                <w:noProof/>
                <w:webHidden/>
              </w:rPr>
              <w:fldChar w:fldCharType="end"/>
            </w:r>
          </w:hyperlink>
        </w:p>
        <w:p w14:paraId="588F4506"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18" w:history="1">
            <w:r w:rsidR="00582CC4" w:rsidRPr="00534DBD">
              <w:rPr>
                <w:rStyle w:val="Hyperlink"/>
                <w:rFonts w:cstheme="minorHAnsi"/>
                <w:noProof/>
              </w:rPr>
              <w:t>5.1</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Background</w:t>
            </w:r>
            <w:r w:rsidR="00582CC4">
              <w:rPr>
                <w:noProof/>
                <w:webHidden/>
              </w:rPr>
              <w:tab/>
            </w:r>
            <w:r w:rsidR="00646CCB">
              <w:rPr>
                <w:noProof/>
                <w:webHidden/>
              </w:rPr>
              <w:fldChar w:fldCharType="begin"/>
            </w:r>
            <w:r w:rsidR="00582CC4">
              <w:rPr>
                <w:noProof/>
                <w:webHidden/>
              </w:rPr>
              <w:instrText xml:space="preserve"> PAGEREF _Toc38375818 \h </w:instrText>
            </w:r>
            <w:r w:rsidR="00646CCB">
              <w:rPr>
                <w:noProof/>
                <w:webHidden/>
              </w:rPr>
            </w:r>
            <w:r w:rsidR="00646CCB">
              <w:rPr>
                <w:noProof/>
                <w:webHidden/>
              </w:rPr>
              <w:fldChar w:fldCharType="separate"/>
            </w:r>
            <w:r w:rsidR="00407F65">
              <w:rPr>
                <w:noProof/>
                <w:webHidden/>
              </w:rPr>
              <w:t>11</w:t>
            </w:r>
            <w:r w:rsidR="00646CCB">
              <w:rPr>
                <w:noProof/>
                <w:webHidden/>
              </w:rPr>
              <w:fldChar w:fldCharType="end"/>
            </w:r>
          </w:hyperlink>
        </w:p>
        <w:p w14:paraId="0B57D54B"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19" w:history="1">
            <w:r w:rsidR="00582CC4" w:rsidRPr="00534DBD">
              <w:rPr>
                <w:rStyle w:val="Hyperlink"/>
                <w:noProof/>
              </w:rPr>
              <w:t>5.2</w:t>
            </w:r>
            <w:r w:rsidR="00582CC4">
              <w:rPr>
                <w:rFonts w:asciiTheme="minorHAnsi" w:eastAsiaTheme="minorEastAsia" w:hAnsiTheme="minorHAnsi" w:cstheme="minorBidi"/>
                <w:noProof/>
                <w:sz w:val="22"/>
                <w:szCs w:val="22"/>
                <w:lang w:eastAsia="en-GB"/>
              </w:rPr>
              <w:tab/>
            </w:r>
            <w:r w:rsidR="00582CC4" w:rsidRPr="00534DBD">
              <w:rPr>
                <w:rStyle w:val="Hyperlink"/>
                <w:noProof/>
              </w:rPr>
              <w:t>Choice of individual drugs</w:t>
            </w:r>
            <w:r w:rsidR="00582CC4">
              <w:rPr>
                <w:noProof/>
                <w:webHidden/>
              </w:rPr>
              <w:tab/>
            </w:r>
            <w:r w:rsidR="00646CCB">
              <w:rPr>
                <w:noProof/>
                <w:webHidden/>
              </w:rPr>
              <w:fldChar w:fldCharType="begin"/>
            </w:r>
            <w:r w:rsidR="00582CC4">
              <w:rPr>
                <w:noProof/>
                <w:webHidden/>
              </w:rPr>
              <w:instrText xml:space="preserve"> PAGEREF _Toc38375819 \h </w:instrText>
            </w:r>
            <w:r w:rsidR="00646CCB">
              <w:rPr>
                <w:noProof/>
                <w:webHidden/>
              </w:rPr>
            </w:r>
            <w:r w:rsidR="00646CCB">
              <w:rPr>
                <w:noProof/>
                <w:webHidden/>
              </w:rPr>
              <w:fldChar w:fldCharType="separate"/>
            </w:r>
            <w:r w:rsidR="00407F65">
              <w:rPr>
                <w:noProof/>
                <w:webHidden/>
              </w:rPr>
              <w:t>16</w:t>
            </w:r>
            <w:r w:rsidR="00646CCB">
              <w:rPr>
                <w:noProof/>
                <w:webHidden/>
              </w:rPr>
              <w:fldChar w:fldCharType="end"/>
            </w:r>
          </w:hyperlink>
        </w:p>
        <w:p w14:paraId="439E571E" w14:textId="77777777" w:rsidR="00582CC4" w:rsidRDefault="00EE5334">
          <w:pPr>
            <w:pStyle w:val="TOC3"/>
            <w:tabs>
              <w:tab w:val="left" w:pos="1440"/>
              <w:tab w:val="right" w:leader="dot" w:pos="9345"/>
            </w:tabs>
            <w:rPr>
              <w:rFonts w:asciiTheme="minorHAnsi" w:eastAsiaTheme="minorEastAsia" w:hAnsiTheme="minorHAnsi" w:cstheme="minorBidi"/>
              <w:noProof/>
              <w:sz w:val="22"/>
              <w:szCs w:val="22"/>
              <w:lang w:eastAsia="en-GB"/>
            </w:rPr>
          </w:pPr>
          <w:hyperlink w:anchor="_Toc38375820" w:history="1">
            <w:r w:rsidR="00582CC4" w:rsidRPr="00534DBD">
              <w:rPr>
                <w:rStyle w:val="Hyperlink"/>
                <w:noProof/>
              </w:rPr>
              <w:t>5.2.1</w:t>
            </w:r>
            <w:r w:rsidR="00582CC4">
              <w:rPr>
                <w:rFonts w:asciiTheme="minorHAnsi" w:eastAsiaTheme="minorEastAsia" w:hAnsiTheme="minorHAnsi" w:cstheme="minorBidi"/>
                <w:noProof/>
                <w:sz w:val="22"/>
                <w:szCs w:val="22"/>
                <w:lang w:eastAsia="en-GB"/>
              </w:rPr>
              <w:tab/>
            </w:r>
            <w:r w:rsidR="00582CC4" w:rsidRPr="00534DBD">
              <w:rPr>
                <w:rStyle w:val="Hyperlink"/>
                <w:noProof/>
              </w:rPr>
              <w:t>Immune modulation selection</w:t>
            </w:r>
            <w:r w:rsidR="00582CC4">
              <w:rPr>
                <w:noProof/>
                <w:webHidden/>
              </w:rPr>
              <w:tab/>
            </w:r>
            <w:r w:rsidR="00646CCB">
              <w:rPr>
                <w:noProof/>
                <w:webHidden/>
              </w:rPr>
              <w:fldChar w:fldCharType="begin"/>
            </w:r>
            <w:r w:rsidR="00582CC4">
              <w:rPr>
                <w:noProof/>
                <w:webHidden/>
              </w:rPr>
              <w:instrText xml:space="preserve"> PAGEREF _Toc38375820 \h </w:instrText>
            </w:r>
            <w:r w:rsidR="00646CCB">
              <w:rPr>
                <w:noProof/>
                <w:webHidden/>
              </w:rPr>
            </w:r>
            <w:r w:rsidR="00646CCB">
              <w:rPr>
                <w:noProof/>
                <w:webHidden/>
              </w:rPr>
              <w:fldChar w:fldCharType="separate"/>
            </w:r>
            <w:r w:rsidR="00407F65">
              <w:rPr>
                <w:noProof/>
                <w:webHidden/>
              </w:rPr>
              <w:t>16</w:t>
            </w:r>
            <w:r w:rsidR="00646CCB">
              <w:rPr>
                <w:noProof/>
                <w:webHidden/>
              </w:rPr>
              <w:fldChar w:fldCharType="end"/>
            </w:r>
          </w:hyperlink>
        </w:p>
        <w:p w14:paraId="2C80EE92"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21" w:history="1">
            <w:r w:rsidR="00582CC4" w:rsidRPr="00534DBD">
              <w:rPr>
                <w:rStyle w:val="Hyperlink"/>
                <w:noProof/>
              </w:rPr>
              <w:t>5.3</w:t>
            </w:r>
            <w:r w:rsidR="00582CC4">
              <w:rPr>
                <w:rFonts w:asciiTheme="minorHAnsi" w:eastAsiaTheme="minorEastAsia" w:hAnsiTheme="minorHAnsi" w:cstheme="minorBidi"/>
                <w:noProof/>
                <w:sz w:val="22"/>
                <w:szCs w:val="22"/>
                <w:lang w:eastAsia="en-GB"/>
              </w:rPr>
              <w:tab/>
            </w:r>
            <w:r w:rsidR="00582CC4" w:rsidRPr="00534DBD">
              <w:rPr>
                <w:rStyle w:val="Hyperlink"/>
                <w:noProof/>
              </w:rPr>
              <w:t>Patient selection for the study</w:t>
            </w:r>
            <w:r w:rsidR="00582CC4">
              <w:rPr>
                <w:noProof/>
                <w:webHidden/>
              </w:rPr>
              <w:tab/>
            </w:r>
            <w:r w:rsidR="00646CCB">
              <w:rPr>
                <w:noProof/>
                <w:webHidden/>
              </w:rPr>
              <w:fldChar w:fldCharType="begin"/>
            </w:r>
            <w:r w:rsidR="00582CC4">
              <w:rPr>
                <w:noProof/>
                <w:webHidden/>
              </w:rPr>
              <w:instrText xml:space="preserve"> PAGEREF _Toc38375821 \h </w:instrText>
            </w:r>
            <w:r w:rsidR="00646CCB">
              <w:rPr>
                <w:noProof/>
                <w:webHidden/>
              </w:rPr>
            </w:r>
            <w:r w:rsidR="00646CCB">
              <w:rPr>
                <w:noProof/>
                <w:webHidden/>
              </w:rPr>
              <w:fldChar w:fldCharType="separate"/>
            </w:r>
            <w:r w:rsidR="00407F65">
              <w:rPr>
                <w:noProof/>
                <w:webHidden/>
              </w:rPr>
              <w:t>17</w:t>
            </w:r>
            <w:r w:rsidR="00646CCB">
              <w:rPr>
                <w:noProof/>
                <w:webHidden/>
              </w:rPr>
              <w:fldChar w:fldCharType="end"/>
            </w:r>
          </w:hyperlink>
        </w:p>
        <w:p w14:paraId="694D1441"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22" w:history="1">
            <w:r w:rsidR="00582CC4" w:rsidRPr="00534DBD">
              <w:rPr>
                <w:rStyle w:val="Hyperlink"/>
                <w:noProof/>
              </w:rPr>
              <w:t>5.4</w:t>
            </w:r>
            <w:r w:rsidR="00582CC4">
              <w:rPr>
                <w:rFonts w:asciiTheme="minorHAnsi" w:eastAsiaTheme="minorEastAsia" w:hAnsiTheme="minorHAnsi" w:cstheme="minorBidi"/>
                <w:noProof/>
                <w:sz w:val="22"/>
                <w:szCs w:val="22"/>
                <w:lang w:eastAsia="en-GB"/>
              </w:rPr>
              <w:tab/>
            </w:r>
            <w:r w:rsidR="00582CC4" w:rsidRPr="00534DBD">
              <w:rPr>
                <w:rStyle w:val="Hyperlink"/>
                <w:noProof/>
              </w:rPr>
              <w:t>Study proposal</w:t>
            </w:r>
            <w:r w:rsidR="00582CC4">
              <w:rPr>
                <w:noProof/>
                <w:webHidden/>
              </w:rPr>
              <w:tab/>
            </w:r>
            <w:r w:rsidR="00646CCB">
              <w:rPr>
                <w:noProof/>
                <w:webHidden/>
              </w:rPr>
              <w:fldChar w:fldCharType="begin"/>
            </w:r>
            <w:r w:rsidR="00582CC4">
              <w:rPr>
                <w:noProof/>
                <w:webHidden/>
              </w:rPr>
              <w:instrText xml:space="preserve"> PAGEREF _Toc38375822 \h </w:instrText>
            </w:r>
            <w:r w:rsidR="00646CCB">
              <w:rPr>
                <w:noProof/>
                <w:webHidden/>
              </w:rPr>
            </w:r>
            <w:r w:rsidR="00646CCB">
              <w:rPr>
                <w:noProof/>
                <w:webHidden/>
              </w:rPr>
              <w:fldChar w:fldCharType="separate"/>
            </w:r>
            <w:r w:rsidR="00407F65">
              <w:rPr>
                <w:noProof/>
                <w:webHidden/>
              </w:rPr>
              <w:t>19</w:t>
            </w:r>
            <w:r w:rsidR="00646CCB">
              <w:rPr>
                <w:noProof/>
                <w:webHidden/>
              </w:rPr>
              <w:fldChar w:fldCharType="end"/>
            </w:r>
          </w:hyperlink>
        </w:p>
        <w:p w14:paraId="4D0EEAD0"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23" w:history="1">
            <w:r w:rsidR="00582CC4" w:rsidRPr="00534DBD">
              <w:rPr>
                <w:rStyle w:val="Hyperlink"/>
                <w:rFonts w:cstheme="minorHAnsi"/>
                <w:noProof/>
              </w:rPr>
              <w:t>5.5</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Trial Hypotheses</w:t>
            </w:r>
            <w:r w:rsidR="00582CC4">
              <w:rPr>
                <w:noProof/>
                <w:webHidden/>
              </w:rPr>
              <w:tab/>
            </w:r>
            <w:r w:rsidR="00646CCB">
              <w:rPr>
                <w:noProof/>
                <w:webHidden/>
              </w:rPr>
              <w:fldChar w:fldCharType="begin"/>
            </w:r>
            <w:r w:rsidR="00582CC4">
              <w:rPr>
                <w:noProof/>
                <w:webHidden/>
              </w:rPr>
              <w:instrText xml:space="preserve"> PAGEREF _Toc38375823 \h </w:instrText>
            </w:r>
            <w:r w:rsidR="00646CCB">
              <w:rPr>
                <w:noProof/>
                <w:webHidden/>
              </w:rPr>
            </w:r>
            <w:r w:rsidR="00646CCB">
              <w:rPr>
                <w:noProof/>
                <w:webHidden/>
              </w:rPr>
              <w:fldChar w:fldCharType="separate"/>
            </w:r>
            <w:r w:rsidR="00407F65">
              <w:rPr>
                <w:noProof/>
                <w:webHidden/>
              </w:rPr>
              <w:t>20</w:t>
            </w:r>
            <w:r w:rsidR="00646CCB">
              <w:rPr>
                <w:noProof/>
                <w:webHidden/>
              </w:rPr>
              <w:fldChar w:fldCharType="end"/>
            </w:r>
          </w:hyperlink>
        </w:p>
        <w:p w14:paraId="5053084D" w14:textId="77777777" w:rsidR="00582CC4" w:rsidRDefault="00EE5334">
          <w:pPr>
            <w:pStyle w:val="TOC1"/>
            <w:tabs>
              <w:tab w:val="left" w:pos="480"/>
              <w:tab w:val="right" w:leader="dot" w:pos="9345"/>
            </w:tabs>
            <w:rPr>
              <w:rFonts w:asciiTheme="minorHAnsi" w:eastAsiaTheme="minorEastAsia" w:hAnsiTheme="minorHAnsi" w:cstheme="minorBidi"/>
              <w:b w:val="0"/>
              <w:noProof/>
              <w:sz w:val="22"/>
              <w:szCs w:val="22"/>
              <w:lang w:eastAsia="en-GB"/>
            </w:rPr>
          </w:pPr>
          <w:hyperlink w:anchor="_Toc38375824" w:history="1">
            <w:r w:rsidR="00582CC4" w:rsidRPr="00534DBD">
              <w:rPr>
                <w:rStyle w:val="Hyperlink"/>
                <w:rFonts w:cstheme="minorHAnsi"/>
                <w:noProof/>
              </w:rPr>
              <w:t>6</w:t>
            </w:r>
            <w:r w:rsidR="00582CC4">
              <w:rPr>
                <w:rFonts w:asciiTheme="minorHAnsi" w:eastAsiaTheme="minorEastAsia" w:hAnsiTheme="minorHAnsi" w:cstheme="minorBidi"/>
                <w:b w:val="0"/>
                <w:noProof/>
                <w:sz w:val="22"/>
                <w:szCs w:val="22"/>
                <w:lang w:eastAsia="en-GB"/>
              </w:rPr>
              <w:tab/>
            </w:r>
            <w:r w:rsidR="00582CC4" w:rsidRPr="00534DBD">
              <w:rPr>
                <w:rStyle w:val="Hyperlink"/>
                <w:rFonts w:cstheme="minorHAnsi"/>
                <w:noProof/>
              </w:rPr>
              <w:t>Information on Selected Treatments</w:t>
            </w:r>
            <w:r w:rsidR="00582CC4">
              <w:rPr>
                <w:noProof/>
                <w:webHidden/>
              </w:rPr>
              <w:tab/>
            </w:r>
            <w:r w:rsidR="00646CCB">
              <w:rPr>
                <w:noProof/>
                <w:webHidden/>
              </w:rPr>
              <w:fldChar w:fldCharType="begin"/>
            </w:r>
            <w:r w:rsidR="00582CC4">
              <w:rPr>
                <w:noProof/>
                <w:webHidden/>
              </w:rPr>
              <w:instrText xml:space="preserve"> PAGEREF _Toc38375824 \h </w:instrText>
            </w:r>
            <w:r w:rsidR="00646CCB">
              <w:rPr>
                <w:noProof/>
                <w:webHidden/>
              </w:rPr>
            </w:r>
            <w:r w:rsidR="00646CCB">
              <w:rPr>
                <w:noProof/>
                <w:webHidden/>
              </w:rPr>
              <w:fldChar w:fldCharType="separate"/>
            </w:r>
            <w:r w:rsidR="00407F65">
              <w:rPr>
                <w:noProof/>
                <w:webHidden/>
              </w:rPr>
              <w:t>21</w:t>
            </w:r>
            <w:r w:rsidR="00646CCB">
              <w:rPr>
                <w:noProof/>
                <w:webHidden/>
              </w:rPr>
              <w:fldChar w:fldCharType="end"/>
            </w:r>
          </w:hyperlink>
        </w:p>
        <w:p w14:paraId="1C724A8A"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25" w:history="1">
            <w:r w:rsidR="00582CC4" w:rsidRPr="00534DBD">
              <w:rPr>
                <w:rStyle w:val="Hyperlink"/>
                <w:rFonts w:cstheme="minorHAnsi"/>
                <w:noProof/>
              </w:rPr>
              <w:t>6.1</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Baricitinib</w:t>
            </w:r>
            <w:r w:rsidR="00582CC4">
              <w:rPr>
                <w:noProof/>
                <w:webHidden/>
              </w:rPr>
              <w:tab/>
            </w:r>
            <w:r w:rsidR="00646CCB">
              <w:rPr>
                <w:noProof/>
                <w:webHidden/>
              </w:rPr>
              <w:fldChar w:fldCharType="begin"/>
            </w:r>
            <w:r w:rsidR="00582CC4">
              <w:rPr>
                <w:noProof/>
                <w:webHidden/>
              </w:rPr>
              <w:instrText xml:space="preserve"> PAGEREF _Toc38375825 \h </w:instrText>
            </w:r>
            <w:r w:rsidR="00646CCB">
              <w:rPr>
                <w:noProof/>
                <w:webHidden/>
              </w:rPr>
            </w:r>
            <w:r w:rsidR="00646CCB">
              <w:rPr>
                <w:noProof/>
                <w:webHidden/>
              </w:rPr>
              <w:fldChar w:fldCharType="separate"/>
            </w:r>
            <w:r w:rsidR="00407F65">
              <w:rPr>
                <w:noProof/>
                <w:webHidden/>
              </w:rPr>
              <w:t>21</w:t>
            </w:r>
            <w:r w:rsidR="00646CCB">
              <w:rPr>
                <w:noProof/>
                <w:webHidden/>
              </w:rPr>
              <w:fldChar w:fldCharType="end"/>
            </w:r>
          </w:hyperlink>
        </w:p>
        <w:p w14:paraId="67A25E6E" w14:textId="77777777" w:rsidR="00582CC4" w:rsidRDefault="00EE5334">
          <w:pPr>
            <w:pStyle w:val="TOC3"/>
            <w:tabs>
              <w:tab w:val="left" w:pos="1440"/>
              <w:tab w:val="right" w:leader="dot" w:pos="9345"/>
            </w:tabs>
            <w:rPr>
              <w:rFonts w:asciiTheme="minorHAnsi" w:eastAsiaTheme="minorEastAsia" w:hAnsiTheme="minorHAnsi" w:cstheme="minorBidi"/>
              <w:noProof/>
              <w:sz w:val="22"/>
              <w:szCs w:val="22"/>
              <w:lang w:eastAsia="en-GB"/>
            </w:rPr>
          </w:pPr>
          <w:hyperlink w:anchor="_Toc38375826" w:history="1">
            <w:r w:rsidR="00582CC4" w:rsidRPr="00534DBD">
              <w:rPr>
                <w:rStyle w:val="Hyperlink"/>
                <w:rFonts w:cstheme="minorHAnsi"/>
                <w:noProof/>
              </w:rPr>
              <w:t>6.1.1</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shd w:val="clear" w:color="auto" w:fill="FFFFFF"/>
              </w:rPr>
              <w:t>Mechanism of Action</w:t>
            </w:r>
            <w:r w:rsidR="00582CC4">
              <w:rPr>
                <w:noProof/>
                <w:webHidden/>
              </w:rPr>
              <w:tab/>
            </w:r>
            <w:r w:rsidR="00646CCB">
              <w:rPr>
                <w:noProof/>
                <w:webHidden/>
              </w:rPr>
              <w:fldChar w:fldCharType="begin"/>
            </w:r>
            <w:r w:rsidR="00582CC4">
              <w:rPr>
                <w:noProof/>
                <w:webHidden/>
              </w:rPr>
              <w:instrText xml:space="preserve"> PAGEREF _Toc38375826 \h </w:instrText>
            </w:r>
            <w:r w:rsidR="00646CCB">
              <w:rPr>
                <w:noProof/>
                <w:webHidden/>
              </w:rPr>
            </w:r>
            <w:r w:rsidR="00646CCB">
              <w:rPr>
                <w:noProof/>
                <w:webHidden/>
              </w:rPr>
              <w:fldChar w:fldCharType="separate"/>
            </w:r>
            <w:r w:rsidR="00407F65">
              <w:rPr>
                <w:noProof/>
                <w:webHidden/>
              </w:rPr>
              <w:t>21</w:t>
            </w:r>
            <w:r w:rsidR="00646CCB">
              <w:rPr>
                <w:noProof/>
                <w:webHidden/>
              </w:rPr>
              <w:fldChar w:fldCharType="end"/>
            </w:r>
          </w:hyperlink>
        </w:p>
        <w:p w14:paraId="5B0D9B0B" w14:textId="77777777" w:rsidR="00582CC4" w:rsidRDefault="00EE5334">
          <w:pPr>
            <w:pStyle w:val="TOC3"/>
            <w:tabs>
              <w:tab w:val="left" w:pos="1440"/>
              <w:tab w:val="right" w:leader="dot" w:pos="9345"/>
            </w:tabs>
            <w:rPr>
              <w:rFonts w:asciiTheme="minorHAnsi" w:eastAsiaTheme="minorEastAsia" w:hAnsiTheme="minorHAnsi" w:cstheme="minorBidi"/>
              <w:noProof/>
              <w:sz w:val="22"/>
              <w:szCs w:val="22"/>
              <w:lang w:eastAsia="en-GB"/>
            </w:rPr>
          </w:pPr>
          <w:hyperlink w:anchor="_Toc38375827" w:history="1">
            <w:r w:rsidR="00582CC4" w:rsidRPr="00534DBD">
              <w:rPr>
                <w:rStyle w:val="Hyperlink"/>
                <w:rFonts w:cstheme="minorHAnsi"/>
                <w:noProof/>
              </w:rPr>
              <w:t>6.1.2</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Rationale for use as Therapeutic in COVID-19-related disease</w:t>
            </w:r>
            <w:r w:rsidR="00582CC4">
              <w:rPr>
                <w:noProof/>
                <w:webHidden/>
              </w:rPr>
              <w:tab/>
            </w:r>
            <w:r w:rsidR="00646CCB">
              <w:rPr>
                <w:noProof/>
                <w:webHidden/>
              </w:rPr>
              <w:fldChar w:fldCharType="begin"/>
            </w:r>
            <w:r w:rsidR="00582CC4">
              <w:rPr>
                <w:noProof/>
                <w:webHidden/>
              </w:rPr>
              <w:instrText xml:space="preserve"> PAGEREF _Toc38375827 \h </w:instrText>
            </w:r>
            <w:r w:rsidR="00646CCB">
              <w:rPr>
                <w:noProof/>
                <w:webHidden/>
              </w:rPr>
            </w:r>
            <w:r w:rsidR="00646CCB">
              <w:rPr>
                <w:noProof/>
                <w:webHidden/>
              </w:rPr>
              <w:fldChar w:fldCharType="separate"/>
            </w:r>
            <w:r w:rsidR="00407F65">
              <w:rPr>
                <w:noProof/>
                <w:webHidden/>
              </w:rPr>
              <w:t>21</w:t>
            </w:r>
            <w:r w:rsidR="00646CCB">
              <w:rPr>
                <w:noProof/>
                <w:webHidden/>
              </w:rPr>
              <w:fldChar w:fldCharType="end"/>
            </w:r>
          </w:hyperlink>
        </w:p>
        <w:p w14:paraId="3401E337"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28" w:history="1">
            <w:r w:rsidR="00582CC4" w:rsidRPr="00534DBD">
              <w:rPr>
                <w:rStyle w:val="Hyperlink"/>
                <w:rFonts w:cstheme="minorHAnsi"/>
                <w:noProof/>
              </w:rPr>
              <w:t>6.2</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Ravulizumab</w:t>
            </w:r>
            <w:r w:rsidR="00582CC4">
              <w:rPr>
                <w:noProof/>
                <w:webHidden/>
              </w:rPr>
              <w:tab/>
            </w:r>
            <w:r w:rsidR="00646CCB">
              <w:rPr>
                <w:noProof/>
                <w:webHidden/>
              </w:rPr>
              <w:fldChar w:fldCharType="begin"/>
            </w:r>
            <w:r w:rsidR="00582CC4">
              <w:rPr>
                <w:noProof/>
                <w:webHidden/>
              </w:rPr>
              <w:instrText xml:space="preserve"> PAGEREF _Toc38375828 \h </w:instrText>
            </w:r>
            <w:r w:rsidR="00646CCB">
              <w:rPr>
                <w:noProof/>
                <w:webHidden/>
              </w:rPr>
            </w:r>
            <w:r w:rsidR="00646CCB">
              <w:rPr>
                <w:noProof/>
                <w:webHidden/>
              </w:rPr>
              <w:fldChar w:fldCharType="separate"/>
            </w:r>
            <w:r w:rsidR="00407F65">
              <w:rPr>
                <w:noProof/>
                <w:webHidden/>
              </w:rPr>
              <w:t>23</w:t>
            </w:r>
            <w:r w:rsidR="00646CCB">
              <w:rPr>
                <w:noProof/>
                <w:webHidden/>
              </w:rPr>
              <w:fldChar w:fldCharType="end"/>
            </w:r>
          </w:hyperlink>
        </w:p>
        <w:p w14:paraId="4776963D" w14:textId="77777777" w:rsidR="00582CC4" w:rsidRDefault="00EE5334">
          <w:pPr>
            <w:pStyle w:val="TOC3"/>
            <w:tabs>
              <w:tab w:val="left" w:pos="1440"/>
              <w:tab w:val="right" w:leader="dot" w:pos="9345"/>
            </w:tabs>
            <w:rPr>
              <w:rFonts w:asciiTheme="minorHAnsi" w:eastAsiaTheme="minorEastAsia" w:hAnsiTheme="minorHAnsi" w:cstheme="minorBidi"/>
              <w:noProof/>
              <w:sz w:val="22"/>
              <w:szCs w:val="22"/>
              <w:lang w:eastAsia="en-GB"/>
            </w:rPr>
          </w:pPr>
          <w:hyperlink w:anchor="_Toc38375829" w:history="1">
            <w:r w:rsidR="00582CC4" w:rsidRPr="00534DBD">
              <w:rPr>
                <w:rStyle w:val="Hyperlink"/>
                <w:rFonts w:cstheme="minorHAnsi"/>
                <w:noProof/>
              </w:rPr>
              <w:t>6.2.1</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shd w:val="clear" w:color="auto" w:fill="FFFFFF"/>
              </w:rPr>
              <w:t>Mechanism of Action</w:t>
            </w:r>
            <w:r w:rsidR="00582CC4">
              <w:rPr>
                <w:noProof/>
                <w:webHidden/>
              </w:rPr>
              <w:tab/>
            </w:r>
            <w:r w:rsidR="00646CCB">
              <w:rPr>
                <w:noProof/>
                <w:webHidden/>
              </w:rPr>
              <w:fldChar w:fldCharType="begin"/>
            </w:r>
            <w:r w:rsidR="00582CC4">
              <w:rPr>
                <w:noProof/>
                <w:webHidden/>
              </w:rPr>
              <w:instrText xml:space="preserve"> PAGEREF _Toc38375829 \h </w:instrText>
            </w:r>
            <w:r w:rsidR="00646CCB">
              <w:rPr>
                <w:noProof/>
                <w:webHidden/>
              </w:rPr>
            </w:r>
            <w:r w:rsidR="00646CCB">
              <w:rPr>
                <w:noProof/>
                <w:webHidden/>
              </w:rPr>
              <w:fldChar w:fldCharType="separate"/>
            </w:r>
            <w:r w:rsidR="00407F65">
              <w:rPr>
                <w:noProof/>
                <w:webHidden/>
              </w:rPr>
              <w:t>23</w:t>
            </w:r>
            <w:r w:rsidR="00646CCB">
              <w:rPr>
                <w:noProof/>
                <w:webHidden/>
              </w:rPr>
              <w:fldChar w:fldCharType="end"/>
            </w:r>
          </w:hyperlink>
        </w:p>
        <w:p w14:paraId="2B6E7329" w14:textId="77777777" w:rsidR="00582CC4" w:rsidRDefault="00EE5334" w:rsidP="00582CC4">
          <w:pPr>
            <w:pStyle w:val="TOC3"/>
            <w:tabs>
              <w:tab w:val="left" w:pos="1440"/>
              <w:tab w:val="right" w:leader="dot" w:pos="9345"/>
            </w:tabs>
            <w:rPr>
              <w:rFonts w:asciiTheme="minorHAnsi" w:eastAsiaTheme="minorEastAsia" w:hAnsiTheme="minorHAnsi" w:cstheme="minorBidi"/>
              <w:b/>
              <w:noProof/>
              <w:sz w:val="22"/>
              <w:szCs w:val="22"/>
              <w:lang w:eastAsia="en-GB"/>
            </w:rPr>
          </w:pPr>
          <w:hyperlink w:anchor="_Toc38375830" w:history="1">
            <w:r w:rsidR="00582CC4" w:rsidRPr="00534DBD">
              <w:rPr>
                <w:rStyle w:val="Hyperlink"/>
                <w:rFonts w:cstheme="minorHAnsi"/>
                <w:noProof/>
              </w:rPr>
              <w:t>6.2.2</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Rationale for use as Therapeutic in COVID-19-related disease</w:t>
            </w:r>
            <w:r w:rsidR="00582CC4">
              <w:rPr>
                <w:noProof/>
                <w:webHidden/>
              </w:rPr>
              <w:tab/>
            </w:r>
            <w:r w:rsidR="00646CCB">
              <w:rPr>
                <w:noProof/>
                <w:webHidden/>
              </w:rPr>
              <w:fldChar w:fldCharType="begin"/>
            </w:r>
            <w:r w:rsidR="00582CC4">
              <w:rPr>
                <w:noProof/>
                <w:webHidden/>
              </w:rPr>
              <w:instrText xml:space="preserve"> PAGEREF _Toc38375830 \h </w:instrText>
            </w:r>
            <w:r w:rsidR="00646CCB">
              <w:rPr>
                <w:noProof/>
                <w:webHidden/>
              </w:rPr>
            </w:r>
            <w:r w:rsidR="00646CCB">
              <w:rPr>
                <w:noProof/>
                <w:webHidden/>
              </w:rPr>
              <w:fldChar w:fldCharType="separate"/>
            </w:r>
            <w:r w:rsidR="00407F65">
              <w:rPr>
                <w:noProof/>
                <w:webHidden/>
              </w:rPr>
              <w:t>23</w:t>
            </w:r>
            <w:r w:rsidR="00646CCB">
              <w:rPr>
                <w:noProof/>
                <w:webHidden/>
              </w:rPr>
              <w:fldChar w:fldCharType="end"/>
            </w:r>
          </w:hyperlink>
        </w:p>
        <w:p w14:paraId="4744ACEF" w14:textId="77777777" w:rsidR="00582CC4" w:rsidRDefault="00EE5334">
          <w:pPr>
            <w:pStyle w:val="TOC1"/>
            <w:tabs>
              <w:tab w:val="left" w:pos="480"/>
              <w:tab w:val="right" w:leader="dot" w:pos="9345"/>
            </w:tabs>
            <w:rPr>
              <w:rFonts w:asciiTheme="minorHAnsi" w:eastAsiaTheme="minorEastAsia" w:hAnsiTheme="minorHAnsi" w:cstheme="minorBidi"/>
              <w:b w:val="0"/>
              <w:noProof/>
              <w:sz w:val="22"/>
              <w:szCs w:val="22"/>
              <w:lang w:eastAsia="en-GB"/>
            </w:rPr>
          </w:pPr>
          <w:hyperlink w:anchor="_Toc38375832" w:history="1">
            <w:r w:rsidR="00582CC4" w:rsidRPr="00534DBD">
              <w:rPr>
                <w:rStyle w:val="Hyperlink"/>
                <w:rFonts w:cstheme="minorHAnsi"/>
                <w:noProof/>
              </w:rPr>
              <w:t>7</w:t>
            </w:r>
            <w:r w:rsidR="00582CC4">
              <w:rPr>
                <w:rFonts w:asciiTheme="minorHAnsi" w:eastAsiaTheme="minorEastAsia" w:hAnsiTheme="minorHAnsi" w:cstheme="minorBidi"/>
                <w:b w:val="0"/>
                <w:noProof/>
                <w:sz w:val="22"/>
                <w:szCs w:val="22"/>
                <w:lang w:eastAsia="en-GB"/>
              </w:rPr>
              <w:tab/>
            </w:r>
            <w:r w:rsidR="00582CC4" w:rsidRPr="00534DBD">
              <w:rPr>
                <w:rStyle w:val="Hyperlink"/>
                <w:rFonts w:cstheme="minorHAnsi"/>
                <w:noProof/>
              </w:rPr>
              <w:t>Trial Design</w:t>
            </w:r>
            <w:r w:rsidR="00582CC4">
              <w:rPr>
                <w:noProof/>
                <w:webHidden/>
              </w:rPr>
              <w:tab/>
            </w:r>
            <w:r w:rsidR="00646CCB">
              <w:rPr>
                <w:noProof/>
                <w:webHidden/>
              </w:rPr>
              <w:fldChar w:fldCharType="begin"/>
            </w:r>
            <w:r w:rsidR="00582CC4">
              <w:rPr>
                <w:noProof/>
                <w:webHidden/>
              </w:rPr>
              <w:instrText xml:space="preserve"> PAGEREF _Toc38375832 \h </w:instrText>
            </w:r>
            <w:r w:rsidR="00646CCB">
              <w:rPr>
                <w:noProof/>
                <w:webHidden/>
              </w:rPr>
            </w:r>
            <w:r w:rsidR="00646CCB">
              <w:rPr>
                <w:noProof/>
                <w:webHidden/>
              </w:rPr>
              <w:fldChar w:fldCharType="separate"/>
            </w:r>
            <w:r w:rsidR="00407F65">
              <w:rPr>
                <w:noProof/>
                <w:webHidden/>
              </w:rPr>
              <w:t>24</w:t>
            </w:r>
            <w:r w:rsidR="00646CCB">
              <w:rPr>
                <w:noProof/>
                <w:webHidden/>
              </w:rPr>
              <w:fldChar w:fldCharType="end"/>
            </w:r>
          </w:hyperlink>
        </w:p>
        <w:p w14:paraId="30AB19C7"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33" w:history="1">
            <w:r w:rsidR="00582CC4" w:rsidRPr="00534DBD">
              <w:rPr>
                <w:rStyle w:val="Hyperlink"/>
                <w:rFonts w:cstheme="minorHAnsi"/>
                <w:noProof/>
              </w:rPr>
              <w:t>7.1</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Statement of Design</w:t>
            </w:r>
            <w:r w:rsidR="00582CC4">
              <w:rPr>
                <w:noProof/>
                <w:webHidden/>
              </w:rPr>
              <w:tab/>
            </w:r>
            <w:r w:rsidR="00646CCB">
              <w:rPr>
                <w:noProof/>
                <w:webHidden/>
              </w:rPr>
              <w:fldChar w:fldCharType="begin"/>
            </w:r>
            <w:r w:rsidR="00582CC4">
              <w:rPr>
                <w:noProof/>
                <w:webHidden/>
              </w:rPr>
              <w:instrText xml:space="preserve"> PAGEREF _Toc38375833 \h </w:instrText>
            </w:r>
            <w:r w:rsidR="00646CCB">
              <w:rPr>
                <w:noProof/>
                <w:webHidden/>
              </w:rPr>
            </w:r>
            <w:r w:rsidR="00646CCB">
              <w:rPr>
                <w:noProof/>
                <w:webHidden/>
              </w:rPr>
              <w:fldChar w:fldCharType="separate"/>
            </w:r>
            <w:r w:rsidR="00407F65">
              <w:rPr>
                <w:noProof/>
                <w:webHidden/>
              </w:rPr>
              <w:t>24</w:t>
            </w:r>
            <w:r w:rsidR="00646CCB">
              <w:rPr>
                <w:noProof/>
                <w:webHidden/>
              </w:rPr>
              <w:fldChar w:fldCharType="end"/>
            </w:r>
          </w:hyperlink>
        </w:p>
        <w:p w14:paraId="2F08AFAD" w14:textId="77777777" w:rsidR="00582CC4" w:rsidRDefault="00EE5334">
          <w:pPr>
            <w:pStyle w:val="TOC3"/>
            <w:tabs>
              <w:tab w:val="left" w:pos="1440"/>
              <w:tab w:val="right" w:leader="dot" w:pos="9345"/>
            </w:tabs>
            <w:rPr>
              <w:rFonts w:asciiTheme="minorHAnsi" w:eastAsiaTheme="minorEastAsia" w:hAnsiTheme="minorHAnsi" w:cstheme="minorBidi"/>
              <w:noProof/>
              <w:sz w:val="22"/>
              <w:szCs w:val="22"/>
              <w:lang w:eastAsia="en-GB"/>
            </w:rPr>
          </w:pPr>
          <w:hyperlink w:anchor="_Toc38375834" w:history="1">
            <w:r w:rsidR="00582CC4" w:rsidRPr="00534DBD">
              <w:rPr>
                <w:rStyle w:val="Hyperlink"/>
                <w:rFonts w:cstheme="minorHAnsi"/>
                <w:noProof/>
              </w:rPr>
              <w:t>7.1.1</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shd w:val="clear" w:color="auto" w:fill="FFFFFF"/>
              </w:rPr>
              <w:t>Addition of treatment arms</w:t>
            </w:r>
            <w:r w:rsidR="00582CC4">
              <w:rPr>
                <w:noProof/>
                <w:webHidden/>
              </w:rPr>
              <w:tab/>
            </w:r>
            <w:r w:rsidR="00646CCB">
              <w:rPr>
                <w:noProof/>
                <w:webHidden/>
              </w:rPr>
              <w:fldChar w:fldCharType="begin"/>
            </w:r>
            <w:r w:rsidR="00582CC4">
              <w:rPr>
                <w:noProof/>
                <w:webHidden/>
              </w:rPr>
              <w:instrText xml:space="preserve"> PAGEREF _Toc38375834 \h </w:instrText>
            </w:r>
            <w:r w:rsidR="00646CCB">
              <w:rPr>
                <w:noProof/>
                <w:webHidden/>
              </w:rPr>
            </w:r>
            <w:r w:rsidR="00646CCB">
              <w:rPr>
                <w:noProof/>
                <w:webHidden/>
              </w:rPr>
              <w:fldChar w:fldCharType="separate"/>
            </w:r>
            <w:r w:rsidR="00407F65">
              <w:rPr>
                <w:noProof/>
                <w:webHidden/>
              </w:rPr>
              <w:t>24</w:t>
            </w:r>
            <w:r w:rsidR="00646CCB">
              <w:rPr>
                <w:noProof/>
                <w:webHidden/>
              </w:rPr>
              <w:fldChar w:fldCharType="end"/>
            </w:r>
          </w:hyperlink>
        </w:p>
        <w:p w14:paraId="7B484527" w14:textId="77777777" w:rsidR="00582CC4" w:rsidRDefault="00EE5334">
          <w:pPr>
            <w:pStyle w:val="TOC3"/>
            <w:tabs>
              <w:tab w:val="left" w:pos="1440"/>
              <w:tab w:val="right" w:leader="dot" w:pos="9345"/>
            </w:tabs>
            <w:rPr>
              <w:rFonts w:asciiTheme="minorHAnsi" w:eastAsiaTheme="minorEastAsia" w:hAnsiTheme="minorHAnsi" w:cstheme="minorBidi"/>
              <w:noProof/>
              <w:sz w:val="22"/>
              <w:szCs w:val="22"/>
              <w:lang w:eastAsia="en-GB"/>
            </w:rPr>
          </w:pPr>
          <w:hyperlink w:anchor="_Toc38375835" w:history="1">
            <w:r w:rsidR="00582CC4" w:rsidRPr="00534DBD">
              <w:rPr>
                <w:rStyle w:val="Hyperlink"/>
                <w:rFonts w:cstheme="minorHAnsi"/>
                <w:noProof/>
              </w:rPr>
              <w:t>7.1.2</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shd w:val="clear" w:color="auto" w:fill="FFFFFF"/>
              </w:rPr>
              <w:t>Termination of treatment arms</w:t>
            </w:r>
            <w:r w:rsidR="00582CC4">
              <w:rPr>
                <w:noProof/>
                <w:webHidden/>
              </w:rPr>
              <w:tab/>
            </w:r>
            <w:r w:rsidR="00646CCB">
              <w:rPr>
                <w:noProof/>
                <w:webHidden/>
              </w:rPr>
              <w:fldChar w:fldCharType="begin"/>
            </w:r>
            <w:r w:rsidR="00582CC4">
              <w:rPr>
                <w:noProof/>
                <w:webHidden/>
              </w:rPr>
              <w:instrText xml:space="preserve"> PAGEREF _Toc38375835 \h </w:instrText>
            </w:r>
            <w:r w:rsidR="00646CCB">
              <w:rPr>
                <w:noProof/>
                <w:webHidden/>
              </w:rPr>
            </w:r>
            <w:r w:rsidR="00646CCB">
              <w:rPr>
                <w:noProof/>
                <w:webHidden/>
              </w:rPr>
              <w:fldChar w:fldCharType="separate"/>
            </w:r>
            <w:r w:rsidR="00407F65">
              <w:rPr>
                <w:noProof/>
                <w:webHidden/>
              </w:rPr>
              <w:t>24</w:t>
            </w:r>
            <w:r w:rsidR="00646CCB">
              <w:rPr>
                <w:noProof/>
                <w:webHidden/>
              </w:rPr>
              <w:fldChar w:fldCharType="end"/>
            </w:r>
          </w:hyperlink>
        </w:p>
        <w:p w14:paraId="1E91EA0C"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36" w:history="1">
            <w:r w:rsidR="00582CC4" w:rsidRPr="00534DBD">
              <w:rPr>
                <w:rStyle w:val="Hyperlink"/>
                <w:rFonts w:cstheme="minorHAnsi"/>
                <w:noProof/>
              </w:rPr>
              <w:t>7.2</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Participants Trial Duration</w:t>
            </w:r>
            <w:r w:rsidR="00582CC4">
              <w:rPr>
                <w:noProof/>
                <w:webHidden/>
              </w:rPr>
              <w:tab/>
            </w:r>
            <w:r w:rsidR="00646CCB">
              <w:rPr>
                <w:noProof/>
                <w:webHidden/>
              </w:rPr>
              <w:fldChar w:fldCharType="begin"/>
            </w:r>
            <w:r w:rsidR="00582CC4">
              <w:rPr>
                <w:noProof/>
                <w:webHidden/>
              </w:rPr>
              <w:instrText xml:space="preserve"> PAGEREF _Toc38375836 \h </w:instrText>
            </w:r>
            <w:r w:rsidR="00646CCB">
              <w:rPr>
                <w:noProof/>
                <w:webHidden/>
              </w:rPr>
            </w:r>
            <w:r w:rsidR="00646CCB">
              <w:rPr>
                <w:noProof/>
                <w:webHidden/>
              </w:rPr>
              <w:fldChar w:fldCharType="separate"/>
            </w:r>
            <w:r w:rsidR="00407F65">
              <w:rPr>
                <w:noProof/>
                <w:webHidden/>
              </w:rPr>
              <w:t>25</w:t>
            </w:r>
            <w:r w:rsidR="00646CCB">
              <w:rPr>
                <w:noProof/>
                <w:webHidden/>
              </w:rPr>
              <w:fldChar w:fldCharType="end"/>
            </w:r>
          </w:hyperlink>
        </w:p>
        <w:p w14:paraId="5ECC9205"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37" w:history="1">
            <w:r w:rsidR="00582CC4" w:rsidRPr="00534DBD">
              <w:rPr>
                <w:rStyle w:val="Hyperlink"/>
                <w:rFonts w:cstheme="minorHAnsi"/>
                <w:noProof/>
              </w:rPr>
              <w:t>7.3</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Trial Objectives</w:t>
            </w:r>
            <w:r w:rsidR="00582CC4">
              <w:rPr>
                <w:noProof/>
                <w:webHidden/>
              </w:rPr>
              <w:tab/>
            </w:r>
            <w:r w:rsidR="00646CCB">
              <w:rPr>
                <w:noProof/>
                <w:webHidden/>
              </w:rPr>
              <w:fldChar w:fldCharType="begin"/>
            </w:r>
            <w:r w:rsidR="00582CC4">
              <w:rPr>
                <w:noProof/>
                <w:webHidden/>
              </w:rPr>
              <w:instrText xml:space="preserve"> PAGEREF _Toc38375837 \h </w:instrText>
            </w:r>
            <w:r w:rsidR="00646CCB">
              <w:rPr>
                <w:noProof/>
                <w:webHidden/>
              </w:rPr>
            </w:r>
            <w:r w:rsidR="00646CCB">
              <w:rPr>
                <w:noProof/>
                <w:webHidden/>
              </w:rPr>
              <w:fldChar w:fldCharType="separate"/>
            </w:r>
            <w:r w:rsidR="00407F65">
              <w:rPr>
                <w:noProof/>
                <w:webHidden/>
              </w:rPr>
              <w:t>25</w:t>
            </w:r>
            <w:r w:rsidR="00646CCB">
              <w:rPr>
                <w:noProof/>
                <w:webHidden/>
              </w:rPr>
              <w:fldChar w:fldCharType="end"/>
            </w:r>
          </w:hyperlink>
        </w:p>
        <w:p w14:paraId="690AA47A" w14:textId="77777777" w:rsidR="00582CC4" w:rsidRDefault="00EE5334">
          <w:pPr>
            <w:pStyle w:val="TOC3"/>
            <w:tabs>
              <w:tab w:val="left" w:pos="1440"/>
              <w:tab w:val="right" w:leader="dot" w:pos="9345"/>
            </w:tabs>
            <w:rPr>
              <w:rFonts w:asciiTheme="minorHAnsi" w:eastAsiaTheme="minorEastAsia" w:hAnsiTheme="minorHAnsi" w:cstheme="minorBidi"/>
              <w:noProof/>
              <w:sz w:val="22"/>
              <w:szCs w:val="22"/>
              <w:lang w:eastAsia="en-GB"/>
            </w:rPr>
          </w:pPr>
          <w:hyperlink w:anchor="_Toc38375838" w:history="1">
            <w:r w:rsidR="00582CC4" w:rsidRPr="00534DBD">
              <w:rPr>
                <w:rStyle w:val="Hyperlink"/>
                <w:rFonts w:cstheme="minorHAnsi"/>
                <w:noProof/>
              </w:rPr>
              <w:t>7.3.1</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Primary objective</w:t>
            </w:r>
            <w:r w:rsidR="00582CC4">
              <w:rPr>
                <w:noProof/>
                <w:webHidden/>
              </w:rPr>
              <w:tab/>
            </w:r>
            <w:r w:rsidR="00646CCB">
              <w:rPr>
                <w:noProof/>
                <w:webHidden/>
              </w:rPr>
              <w:fldChar w:fldCharType="begin"/>
            </w:r>
            <w:r w:rsidR="00582CC4">
              <w:rPr>
                <w:noProof/>
                <w:webHidden/>
              </w:rPr>
              <w:instrText xml:space="preserve"> PAGEREF _Toc38375838 \h </w:instrText>
            </w:r>
            <w:r w:rsidR="00646CCB">
              <w:rPr>
                <w:noProof/>
                <w:webHidden/>
              </w:rPr>
            </w:r>
            <w:r w:rsidR="00646CCB">
              <w:rPr>
                <w:noProof/>
                <w:webHidden/>
              </w:rPr>
              <w:fldChar w:fldCharType="separate"/>
            </w:r>
            <w:r w:rsidR="00407F65">
              <w:rPr>
                <w:noProof/>
                <w:webHidden/>
              </w:rPr>
              <w:t>25</w:t>
            </w:r>
            <w:r w:rsidR="00646CCB">
              <w:rPr>
                <w:noProof/>
                <w:webHidden/>
              </w:rPr>
              <w:fldChar w:fldCharType="end"/>
            </w:r>
          </w:hyperlink>
        </w:p>
        <w:p w14:paraId="5854D448" w14:textId="77777777" w:rsidR="00582CC4" w:rsidRDefault="00EE5334">
          <w:pPr>
            <w:pStyle w:val="TOC3"/>
            <w:tabs>
              <w:tab w:val="left" w:pos="1440"/>
              <w:tab w:val="right" w:leader="dot" w:pos="9345"/>
            </w:tabs>
            <w:rPr>
              <w:rFonts w:asciiTheme="minorHAnsi" w:eastAsiaTheme="minorEastAsia" w:hAnsiTheme="minorHAnsi" w:cstheme="minorBidi"/>
              <w:noProof/>
              <w:sz w:val="22"/>
              <w:szCs w:val="22"/>
              <w:lang w:eastAsia="en-GB"/>
            </w:rPr>
          </w:pPr>
          <w:hyperlink w:anchor="_Toc38375839" w:history="1">
            <w:r w:rsidR="00582CC4" w:rsidRPr="00534DBD">
              <w:rPr>
                <w:rStyle w:val="Hyperlink"/>
                <w:rFonts w:cstheme="minorHAnsi"/>
                <w:noProof/>
              </w:rPr>
              <w:t>7.3.2</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Secondary objectives</w:t>
            </w:r>
            <w:r w:rsidR="00582CC4">
              <w:rPr>
                <w:noProof/>
                <w:webHidden/>
              </w:rPr>
              <w:tab/>
            </w:r>
            <w:r w:rsidR="00646CCB">
              <w:rPr>
                <w:noProof/>
                <w:webHidden/>
              </w:rPr>
              <w:fldChar w:fldCharType="begin"/>
            </w:r>
            <w:r w:rsidR="00582CC4">
              <w:rPr>
                <w:noProof/>
                <w:webHidden/>
              </w:rPr>
              <w:instrText xml:space="preserve"> PAGEREF _Toc38375839 \h </w:instrText>
            </w:r>
            <w:r w:rsidR="00646CCB">
              <w:rPr>
                <w:noProof/>
                <w:webHidden/>
              </w:rPr>
            </w:r>
            <w:r w:rsidR="00646CCB">
              <w:rPr>
                <w:noProof/>
                <w:webHidden/>
              </w:rPr>
              <w:fldChar w:fldCharType="separate"/>
            </w:r>
            <w:r w:rsidR="00407F65">
              <w:rPr>
                <w:noProof/>
                <w:webHidden/>
              </w:rPr>
              <w:t>25</w:t>
            </w:r>
            <w:r w:rsidR="00646CCB">
              <w:rPr>
                <w:noProof/>
                <w:webHidden/>
              </w:rPr>
              <w:fldChar w:fldCharType="end"/>
            </w:r>
          </w:hyperlink>
        </w:p>
        <w:p w14:paraId="4960A094" w14:textId="77777777" w:rsidR="00582CC4" w:rsidRDefault="00EE5334">
          <w:pPr>
            <w:pStyle w:val="TOC3"/>
            <w:tabs>
              <w:tab w:val="left" w:pos="1440"/>
              <w:tab w:val="right" w:leader="dot" w:pos="9345"/>
            </w:tabs>
            <w:rPr>
              <w:rFonts w:asciiTheme="minorHAnsi" w:eastAsiaTheme="minorEastAsia" w:hAnsiTheme="minorHAnsi" w:cstheme="minorBidi"/>
              <w:noProof/>
              <w:sz w:val="22"/>
              <w:szCs w:val="22"/>
              <w:lang w:eastAsia="en-GB"/>
            </w:rPr>
          </w:pPr>
          <w:hyperlink w:anchor="_Toc38375841" w:history="1">
            <w:r w:rsidR="00582CC4" w:rsidRPr="00534DBD">
              <w:rPr>
                <w:rStyle w:val="Hyperlink"/>
                <w:rFonts w:cstheme="minorHAnsi"/>
                <w:noProof/>
              </w:rPr>
              <w:t>7.3.3</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Exploratory objectives</w:t>
            </w:r>
            <w:r w:rsidR="00582CC4">
              <w:rPr>
                <w:noProof/>
                <w:webHidden/>
              </w:rPr>
              <w:tab/>
            </w:r>
            <w:r w:rsidR="00646CCB">
              <w:rPr>
                <w:noProof/>
                <w:webHidden/>
              </w:rPr>
              <w:fldChar w:fldCharType="begin"/>
            </w:r>
            <w:r w:rsidR="00582CC4">
              <w:rPr>
                <w:noProof/>
                <w:webHidden/>
              </w:rPr>
              <w:instrText xml:space="preserve"> PAGEREF _Toc38375841 \h </w:instrText>
            </w:r>
            <w:r w:rsidR="00646CCB">
              <w:rPr>
                <w:noProof/>
                <w:webHidden/>
              </w:rPr>
            </w:r>
            <w:r w:rsidR="00646CCB">
              <w:rPr>
                <w:noProof/>
                <w:webHidden/>
              </w:rPr>
              <w:fldChar w:fldCharType="separate"/>
            </w:r>
            <w:r w:rsidR="00407F65">
              <w:rPr>
                <w:noProof/>
                <w:webHidden/>
              </w:rPr>
              <w:t>25</w:t>
            </w:r>
            <w:r w:rsidR="00646CCB">
              <w:rPr>
                <w:noProof/>
                <w:webHidden/>
              </w:rPr>
              <w:fldChar w:fldCharType="end"/>
            </w:r>
          </w:hyperlink>
        </w:p>
        <w:p w14:paraId="1AFD201D"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42" w:history="1">
            <w:r w:rsidR="00582CC4" w:rsidRPr="00534DBD">
              <w:rPr>
                <w:rStyle w:val="Hyperlink"/>
                <w:rFonts w:cstheme="minorHAnsi"/>
                <w:noProof/>
              </w:rPr>
              <w:t>7.4</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Trial Outcome Measures</w:t>
            </w:r>
            <w:r w:rsidR="00582CC4">
              <w:rPr>
                <w:noProof/>
                <w:webHidden/>
              </w:rPr>
              <w:tab/>
            </w:r>
            <w:r w:rsidR="00646CCB">
              <w:rPr>
                <w:noProof/>
                <w:webHidden/>
              </w:rPr>
              <w:fldChar w:fldCharType="begin"/>
            </w:r>
            <w:r w:rsidR="00582CC4">
              <w:rPr>
                <w:noProof/>
                <w:webHidden/>
              </w:rPr>
              <w:instrText xml:space="preserve"> PAGEREF _Toc38375842 \h </w:instrText>
            </w:r>
            <w:r w:rsidR="00646CCB">
              <w:rPr>
                <w:noProof/>
                <w:webHidden/>
              </w:rPr>
            </w:r>
            <w:r w:rsidR="00646CCB">
              <w:rPr>
                <w:noProof/>
                <w:webHidden/>
              </w:rPr>
              <w:fldChar w:fldCharType="separate"/>
            </w:r>
            <w:r w:rsidR="00407F65">
              <w:rPr>
                <w:noProof/>
                <w:webHidden/>
              </w:rPr>
              <w:t>26</w:t>
            </w:r>
            <w:r w:rsidR="00646CCB">
              <w:rPr>
                <w:noProof/>
                <w:webHidden/>
              </w:rPr>
              <w:fldChar w:fldCharType="end"/>
            </w:r>
          </w:hyperlink>
        </w:p>
        <w:p w14:paraId="7BC5C3E9" w14:textId="77777777" w:rsidR="00582CC4" w:rsidRDefault="00EE5334">
          <w:pPr>
            <w:pStyle w:val="TOC3"/>
            <w:tabs>
              <w:tab w:val="left" w:pos="1440"/>
              <w:tab w:val="right" w:leader="dot" w:pos="9345"/>
            </w:tabs>
            <w:rPr>
              <w:rFonts w:asciiTheme="minorHAnsi" w:eastAsiaTheme="minorEastAsia" w:hAnsiTheme="minorHAnsi" w:cstheme="minorBidi"/>
              <w:noProof/>
              <w:sz w:val="22"/>
              <w:szCs w:val="22"/>
              <w:lang w:eastAsia="en-GB"/>
            </w:rPr>
          </w:pPr>
          <w:hyperlink w:anchor="_Toc38375843" w:history="1">
            <w:r w:rsidR="00582CC4" w:rsidRPr="00534DBD">
              <w:rPr>
                <w:rStyle w:val="Hyperlink"/>
                <w:rFonts w:cstheme="minorHAnsi"/>
                <w:noProof/>
              </w:rPr>
              <w:t>7.4.1</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Primary outcome measure</w:t>
            </w:r>
            <w:r w:rsidR="00582CC4">
              <w:rPr>
                <w:noProof/>
                <w:webHidden/>
              </w:rPr>
              <w:tab/>
            </w:r>
            <w:r w:rsidR="00646CCB">
              <w:rPr>
                <w:noProof/>
                <w:webHidden/>
              </w:rPr>
              <w:fldChar w:fldCharType="begin"/>
            </w:r>
            <w:r w:rsidR="00582CC4">
              <w:rPr>
                <w:noProof/>
                <w:webHidden/>
              </w:rPr>
              <w:instrText xml:space="preserve"> PAGEREF _Toc38375843 \h </w:instrText>
            </w:r>
            <w:r w:rsidR="00646CCB">
              <w:rPr>
                <w:noProof/>
                <w:webHidden/>
              </w:rPr>
            </w:r>
            <w:r w:rsidR="00646CCB">
              <w:rPr>
                <w:noProof/>
                <w:webHidden/>
              </w:rPr>
              <w:fldChar w:fldCharType="separate"/>
            </w:r>
            <w:r w:rsidR="00407F65">
              <w:rPr>
                <w:noProof/>
                <w:webHidden/>
              </w:rPr>
              <w:t>26</w:t>
            </w:r>
            <w:r w:rsidR="00646CCB">
              <w:rPr>
                <w:noProof/>
                <w:webHidden/>
              </w:rPr>
              <w:fldChar w:fldCharType="end"/>
            </w:r>
          </w:hyperlink>
        </w:p>
        <w:p w14:paraId="6CF9B781" w14:textId="77777777" w:rsidR="00582CC4" w:rsidRDefault="00EE5334">
          <w:pPr>
            <w:pStyle w:val="TOC3"/>
            <w:tabs>
              <w:tab w:val="left" w:pos="1440"/>
              <w:tab w:val="right" w:leader="dot" w:pos="9345"/>
            </w:tabs>
            <w:rPr>
              <w:rFonts w:asciiTheme="minorHAnsi" w:eastAsiaTheme="minorEastAsia" w:hAnsiTheme="minorHAnsi" w:cstheme="minorBidi"/>
              <w:noProof/>
              <w:sz w:val="22"/>
              <w:szCs w:val="22"/>
              <w:lang w:eastAsia="en-GB"/>
            </w:rPr>
          </w:pPr>
          <w:hyperlink w:anchor="_Toc38375844" w:history="1">
            <w:r w:rsidR="00582CC4" w:rsidRPr="00534DBD">
              <w:rPr>
                <w:rStyle w:val="Hyperlink"/>
                <w:rFonts w:cstheme="minorHAnsi"/>
                <w:noProof/>
              </w:rPr>
              <w:t>7.4.2</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Secondary outcome measures</w:t>
            </w:r>
            <w:r w:rsidR="00582CC4">
              <w:rPr>
                <w:noProof/>
                <w:webHidden/>
              </w:rPr>
              <w:tab/>
            </w:r>
            <w:r w:rsidR="00646CCB">
              <w:rPr>
                <w:noProof/>
                <w:webHidden/>
              </w:rPr>
              <w:fldChar w:fldCharType="begin"/>
            </w:r>
            <w:r w:rsidR="00582CC4">
              <w:rPr>
                <w:noProof/>
                <w:webHidden/>
              </w:rPr>
              <w:instrText xml:space="preserve"> PAGEREF _Toc38375844 \h </w:instrText>
            </w:r>
            <w:r w:rsidR="00646CCB">
              <w:rPr>
                <w:noProof/>
                <w:webHidden/>
              </w:rPr>
            </w:r>
            <w:r w:rsidR="00646CCB">
              <w:rPr>
                <w:noProof/>
                <w:webHidden/>
              </w:rPr>
              <w:fldChar w:fldCharType="separate"/>
            </w:r>
            <w:r w:rsidR="00407F65">
              <w:rPr>
                <w:noProof/>
                <w:webHidden/>
              </w:rPr>
              <w:t>26</w:t>
            </w:r>
            <w:r w:rsidR="00646CCB">
              <w:rPr>
                <w:noProof/>
                <w:webHidden/>
              </w:rPr>
              <w:fldChar w:fldCharType="end"/>
            </w:r>
          </w:hyperlink>
        </w:p>
        <w:p w14:paraId="4301C56D" w14:textId="77777777" w:rsidR="00582CC4" w:rsidRDefault="00EE5334">
          <w:pPr>
            <w:pStyle w:val="TOC3"/>
            <w:tabs>
              <w:tab w:val="left" w:pos="1440"/>
              <w:tab w:val="right" w:leader="dot" w:pos="9345"/>
            </w:tabs>
            <w:rPr>
              <w:rFonts w:asciiTheme="minorHAnsi" w:eastAsiaTheme="minorEastAsia" w:hAnsiTheme="minorHAnsi" w:cstheme="minorBidi"/>
              <w:noProof/>
              <w:sz w:val="22"/>
              <w:szCs w:val="22"/>
              <w:lang w:eastAsia="en-GB"/>
            </w:rPr>
          </w:pPr>
          <w:hyperlink w:anchor="_Toc38375845" w:history="1">
            <w:r w:rsidR="00582CC4" w:rsidRPr="00534DBD">
              <w:rPr>
                <w:rStyle w:val="Hyperlink"/>
                <w:rFonts w:cstheme="minorHAnsi"/>
                <w:noProof/>
              </w:rPr>
              <w:t>7.4.3</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Exploratory outcome measures</w:t>
            </w:r>
            <w:r w:rsidR="00582CC4">
              <w:rPr>
                <w:noProof/>
                <w:webHidden/>
              </w:rPr>
              <w:tab/>
            </w:r>
            <w:r w:rsidR="00646CCB">
              <w:rPr>
                <w:noProof/>
                <w:webHidden/>
              </w:rPr>
              <w:fldChar w:fldCharType="begin"/>
            </w:r>
            <w:r w:rsidR="00582CC4">
              <w:rPr>
                <w:noProof/>
                <w:webHidden/>
              </w:rPr>
              <w:instrText xml:space="preserve"> PAGEREF _Toc38375845 \h </w:instrText>
            </w:r>
            <w:r w:rsidR="00646CCB">
              <w:rPr>
                <w:noProof/>
                <w:webHidden/>
              </w:rPr>
            </w:r>
            <w:r w:rsidR="00646CCB">
              <w:rPr>
                <w:noProof/>
                <w:webHidden/>
              </w:rPr>
              <w:fldChar w:fldCharType="separate"/>
            </w:r>
            <w:r w:rsidR="00407F65">
              <w:rPr>
                <w:noProof/>
                <w:webHidden/>
              </w:rPr>
              <w:t>26</w:t>
            </w:r>
            <w:r w:rsidR="00646CCB">
              <w:rPr>
                <w:noProof/>
                <w:webHidden/>
              </w:rPr>
              <w:fldChar w:fldCharType="end"/>
            </w:r>
          </w:hyperlink>
        </w:p>
        <w:p w14:paraId="35FFC04A" w14:textId="77777777" w:rsidR="00582CC4" w:rsidRDefault="00EE5334">
          <w:pPr>
            <w:pStyle w:val="TOC1"/>
            <w:tabs>
              <w:tab w:val="left" w:pos="480"/>
              <w:tab w:val="right" w:leader="dot" w:pos="9345"/>
            </w:tabs>
            <w:rPr>
              <w:rFonts w:asciiTheme="minorHAnsi" w:eastAsiaTheme="minorEastAsia" w:hAnsiTheme="minorHAnsi" w:cstheme="minorBidi"/>
              <w:b w:val="0"/>
              <w:noProof/>
              <w:sz w:val="22"/>
              <w:szCs w:val="22"/>
              <w:lang w:eastAsia="en-GB"/>
            </w:rPr>
          </w:pPr>
          <w:hyperlink w:anchor="_Toc38375846" w:history="1">
            <w:r w:rsidR="00582CC4" w:rsidRPr="00534DBD">
              <w:rPr>
                <w:rStyle w:val="Hyperlink"/>
                <w:rFonts w:cstheme="minorHAnsi"/>
                <w:noProof/>
              </w:rPr>
              <w:t>8</w:t>
            </w:r>
            <w:r w:rsidR="00582CC4">
              <w:rPr>
                <w:rFonts w:asciiTheme="minorHAnsi" w:eastAsiaTheme="minorEastAsia" w:hAnsiTheme="minorHAnsi" w:cstheme="minorBidi"/>
                <w:b w:val="0"/>
                <w:noProof/>
                <w:sz w:val="22"/>
                <w:szCs w:val="22"/>
                <w:lang w:eastAsia="en-GB"/>
              </w:rPr>
              <w:tab/>
            </w:r>
            <w:r w:rsidR="00582CC4" w:rsidRPr="00534DBD">
              <w:rPr>
                <w:rStyle w:val="Hyperlink"/>
                <w:rFonts w:cstheme="minorHAnsi"/>
                <w:noProof/>
              </w:rPr>
              <w:t>Selection and withdrawal of participants</w:t>
            </w:r>
            <w:r w:rsidR="00582CC4">
              <w:rPr>
                <w:noProof/>
                <w:webHidden/>
              </w:rPr>
              <w:tab/>
            </w:r>
            <w:r w:rsidR="00646CCB">
              <w:rPr>
                <w:noProof/>
                <w:webHidden/>
              </w:rPr>
              <w:fldChar w:fldCharType="begin"/>
            </w:r>
            <w:r w:rsidR="00582CC4">
              <w:rPr>
                <w:noProof/>
                <w:webHidden/>
              </w:rPr>
              <w:instrText xml:space="preserve"> PAGEREF _Toc38375846 \h </w:instrText>
            </w:r>
            <w:r w:rsidR="00646CCB">
              <w:rPr>
                <w:noProof/>
                <w:webHidden/>
              </w:rPr>
            </w:r>
            <w:r w:rsidR="00646CCB">
              <w:rPr>
                <w:noProof/>
                <w:webHidden/>
              </w:rPr>
              <w:fldChar w:fldCharType="separate"/>
            </w:r>
            <w:r w:rsidR="00407F65">
              <w:rPr>
                <w:noProof/>
                <w:webHidden/>
              </w:rPr>
              <w:t>26</w:t>
            </w:r>
            <w:r w:rsidR="00646CCB">
              <w:rPr>
                <w:noProof/>
                <w:webHidden/>
              </w:rPr>
              <w:fldChar w:fldCharType="end"/>
            </w:r>
          </w:hyperlink>
        </w:p>
        <w:p w14:paraId="2F809A9F"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47" w:history="1">
            <w:r w:rsidR="00582CC4" w:rsidRPr="00534DBD">
              <w:rPr>
                <w:rStyle w:val="Hyperlink"/>
                <w:rFonts w:cstheme="minorHAnsi"/>
                <w:noProof/>
              </w:rPr>
              <w:t>8.1</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Inclusion Criteria</w:t>
            </w:r>
            <w:r w:rsidR="00582CC4">
              <w:rPr>
                <w:noProof/>
                <w:webHidden/>
              </w:rPr>
              <w:tab/>
            </w:r>
            <w:r w:rsidR="00646CCB">
              <w:rPr>
                <w:noProof/>
                <w:webHidden/>
              </w:rPr>
              <w:fldChar w:fldCharType="begin"/>
            </w:r>
            <w:r w:rsidR="00582CC4">
              <w:rPr>
                <w:noProof/>
                <w:webHidden/>
              </w:rPr>
              <w:instrText xml:space="preserve"> PAGEREF _Toc38375847 \h </w:instrText>
            </w:r>
            <w:r w:rsidR="00646CCB">
              <w:rPr>
                <w:noProof/>
                <w:webHidden/>
              </w:rPr>
            </w:r>
            <w:r w:rsidR="00646CCB">
              <w:rPr>
                <w:noProof/>
                <w:webHidden/>
              </w:rPr>
              <w:fldChar w:fldCharType="separate"/>
            </w:r>
            <w:r w:rsidR="00407F65">
              <w:rPr>
                <w:noProof/>
                <w:webHidden/>
              </w:rPr>
              <w:t>26</w:t>
            </w:r>
            <w:r w:rsidR="00646CCB">
              <w:rPr>
                <w:noProof/>
                <w:webHidden/>
              </w:rPr>
              <w:fldChar w:fldCharType="end"/>
            </w:r>
          </w:hyperlink>
        </w:p>
        <w:p w14:paraId="73B88107"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48" w:history="1">
            <w:r w:rsidR="00582CC4" w:rsidRPr="00534DBD">
              <w:rPr>
                <w:rStyle w:val="Hyperlink"/>
                <w:rFonts w:cstheme="minorHAnsi"/>
                <w:noProof/>
              </w:rPr>
              <w:t>8.2</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Exclusion Criteria</w:t>
            </w:r>
            <w:r w:rsidR="00582CC4">
              <w:rPr>
                <w:noProof/>
                <w:webHidden/>
              </w:rPr>
              <w:tab/>
            </w:r>
            <w:r w:rsidR="00646CCB">
              <w:rPr>
                <w:noProof/>
                <w:webHidden/>
              </w:rPr>
              <w:fldChar w:fldCharType="begin"/>
            </w:r>
            <w:r w:rsidR="00582CC4">
              <w:rPr>
                <w:noProof/>
                <w:webHidden/>
              </w:rPr>
              <w:instrText xml:space="preserve"> PAGEREF _Toc38375848 \h </w:instrText>
            </w:r>
            <w:r w:rsidR="00646CCB">
              <w:rPr>
                <w:noProof/>
                <w:webHidden/>
              </w:rPr>
            </w:r>
            <w:r w:rsidR="00646CCB">
              <w:rPr>
                <w:noProof/>
                <w:webHidden/>
              </w:rPr>
              <w:fldChar w:fldCharType="separate"/>
            </w:r>
            <w:r w:rsidR="00407F65">
              <w:rPr>
                <w:noProof/>
                <w:webHidden/>
              </w:rPr>
              <w:t>27</w:t>
            </w:r>
            <w:r w:rsidR="00646CCB">
              <w:rPr>
                <w:noProof/>
                <w:webHidden/>
              </w:rPr>
              <w:fldChar w:fldCharType="end"/>
            </w:r>
          </w:hyperlink>
        </w:p>
        <w:p w14:paraId="083ADD63"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49" w:history="1">
            <w:r w:rsidR="00582CC4" w:rsidRPr="00534DBD">
              <w:rPr>
                <w:rStyle w:val="Hyperlink"/>
                <w:rFonts w:cstheme="minorHAnsi"/>
                <w:noProof/>
              </w:rPr>
              <w:t>8.3</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Treatment Assignment and Randomisation Number</w:t>
            </w:r>
            <w:r w:rsidR="00582CC4">
              <w:rPr>
                <w:noProof/>
                <w:webHidden/>
              </w:rPr>
              <w:tab/>
            </w:r>
            <w:r w:rsidR="00646CCB">
              <w:rPr>
                <w:noProof/>
                <w:webHidden/>
              </w:rPr>
              <w:fldChar w:fldCharType="begin"/>
            </w:r>
            <w:r w:rsidR="00582CC4">
              <w:rPr>
                <w:noProof/>
                <w:webHidden/>
              </w:rPr>
              <w:instrText xml:space="preserve"> PAGEREF _Toc38375849 \h </w:instrText>
            </w:r>
            <w:r w:rsidR="00646CCB">
              <w:rPr>
                <w:noProof/>
                <w:webHidden/>
              </w:rPr>
            </w:r>
            <w:r w:rsidR="00646CCB">
              <w:rPr>
                <w:noProof/>
                <w:webHidden/>
              </w:rPr>
              <w:fldChar w:fldCharType="separate"/>
            </w:r>
            <w:r w:rsidR="00407F65">
              <w:rPr>
                <w:noProof/>
                <w:webHidden/>
              </w:rPr>
              <w:t>27</w:t>
            </w:r>
            <w:r w:rsidR="00646CCB">
              <w:rPr>
                <w:noProof/>
                <w:webHidden/>
              </w:rPr>
              <w:fldChar w:fldCharType="end"/>
            </w:r>
          </w:hyperlink>
        </w:p>
        <w:p w14:paraId="554BCB8C"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50" w:history="1">
            <w:r w:rsidR="00582CC4" w:rsidRPr="00534DBD">
              <w:rPr>
                <w:rStyle w:val="Hyperlink"/>
                <w:rFonts w:cstheme="minorHAnsi"/>
                <w:noProof/>
              </w:rPr>
              <w:t>8.4</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Treatment Cessation Criteria</w:t>
            </w:r>
            <w:r w:rsidR="00582CC4">
              <w:rPr>
                <w:noProof/>
                <w:webHidden/>
              </w:rPr>
              <w:tab/>
            </w:r>
            <w:r w:rsidR="00646CCB">
              <w:rPr>
                <w:noProof/>
                <w:webHidden/>
              </w:rPr>
              <w:fldChar w:fldCharType="begin"/>
            </w:r>
            <w:r w:rsidR="00582CC4">
              <w:rPr>
                <w:noProof/>
                <w:webHidden/>
              </w:rPr>
              <w:instrText xml:space="preserve"> PAGEREF _Toc38375850 \h </w:instrText>
            </w:r>
            <w:r w:rsidR="00646CCB">
              <w:rPr>
                <w:noProof/>
                <w:webHidden/>
              </w:rPr>
            </w:r>
            <w:r w:rsidR="00646CCB">
              <w:rPr>
                <w:noProof/>
                <w:webHidden/>
              </w:rPr>
              <w:fldChar w:fldCharType="separate"/>
            </w:r>
            <w:r w:rsidR="00407F65">
              <w:rPr>
                <w:noProof/>
                <w:webHidden/>
              </w:rPr>
              <w:t>27</w:t>
            </w:r>
            <w:r w:rsidR="00646CCB">
              <w:rPr>
                <w:noProof/>
                <w:webHidden/>
              </w:rPr>
              <w:fldChar w:fldCharType="end"/>
            </w:r>
          </w:hyperlink>
        </w:p>
        <w:p w14:paraId="57CC969F" w14:textId="77777777" w:rsidR="00582CC4" w:rsidRDefault="00EE5334">
          <w:pPr>
            <w:pStyle w:val="TOC1"/>
            <w:tabs>
              <w:tab w:val="left" w:pos="480"/>
              <w:tab w:val="right" w:leader="dot" w:pos="9345"/>
            </w:tabs>
            <w:rPr>
              <w:rFonts w:asciiTheme="minorHAnsi" w:eastAsiaTheme="minorEastAsia" w:hAnsiTheme="minorHAnsi" w:cstheme="minorBidi"/>
              <w:b w:val="0"/>
              <w:noProof/>
              <w:sz w:val="22"/>
              <w:szCs w:val="22"/>
              <w:lang w:eastAsia="en-GB"/>
            </w:rPr>
          </w:pPr>
          <w:hyperlink w:anchor="_Toc38375851" w:history="1">
            <w:r w:rsidR="00582CC4" w:rsidRPr="00534DBD">
              <w:rPr>
                <w:rStyle w:val="Hyperlink"/>
                <w:rFonts w:cstheme="minorHAnsi"/>
                <w:noProof/>
              </w:rPr>
              <w:t>9</w:t>
            </w:r>
            <w:r w:rsidR="00582CC4">
              <w:rPr>
                <w:rFonts w:asciiTheme="minorHAnsi" w:eastAsiaTheme="minorEastAsia" w:hAnsiTheme="minorHAnsi" w:cstheme="minorBidi"/>
                <w:b w:val="0"/>
                <w:noProof/>
                <w:sz w:val="22"/>
                <w:szCs w:val="22"/>
                <w:lang w:eastAsia="en-GB"/>
              </w:rPr>
              <w:tab/>
            </w:r>
            <w:r w:rsidR="00582CC4" w:rsidRPr="00534DBD">
              <w:rPr>
                <w:rStyle w:val="Hyperlink"/>
                <w:rFonts w:cstheme="minorHAnsi"/>
                <w:noProof/>
              </w:rPr>
              <w:t>Trial Treatments</w:t>
            </w:r>
            <w:r w:rsidR="00582CC4">
              <w:rPr>
                <w:noProof/>
                <w:webHidden/>
              </w:rPr>
              <w:tab/>
            </w:r>
            <w:r w:rsidR="00646CCB">
              <w:rPr>
                <w:noProof/>
                <w:webHidden/>
              </w:rPr>
              <w:fldChar w:fldCharType="begin"/>
            </w:r>
            <w:r w:rsidR="00582CC4">
              <w:rPr>
                <w:noProof/>
                <w:webHidden/>
              </w:rPr>
              <w:instrText xml:space="preserve"> PAGEREF _Toc38375851 \h </w:instrText>
            </w:r>
            <w:r w:rsidR="00646CCB">
              <w:rPr>
                <w:noProof/>
                <w:webHidden/>
              </w:rPr>
            </w:r>
            <w:r w:rsidR="00646CCB">
              <w:rPr>
                <w:noProof/>
                <w:webHidden/>
              </w:rPr>
              <w:fldChar w:fldCharType="separate"/>
            </w:r>
            <w:r w:rsidR="00407F65">
              <w:rPr>
                <w:noProof/>
                <w:webHidden/>
              </w:rPr>
              <w:t>28</w:t>
            </w:r>
            <w:r w:rsidR="00646CCB">
              <w:rPr>
                <w:noProof/>
                <w:webHidden/>
              </w:rPr>
              <w:fldChar w:fldCharType="end"/>
            </w:r>
          </w:hyperlink>
        </w:p>
        <w:p w14:paraId="5EBB26A7"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52" w:history="1">
            <w:r w:rsidR="00582CC4" w:rsidRPr="00534DBD">
              <w:rPr>
                <w:rStyle w:val="Hyperlink"/>
                <w:rFonts w:cstheme="minorHAnsi"/>
                <w:noProof/>
              </w:rPr>
              <w:t>9.1</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Treatment Summary</w:t>
            </w:r>
            <w:r w:rsidR="00582CC4">
              <w:rPr>
                <w:noProof/>
                <w:webHidden/>
              </w:rPr>
              <w:tab/>
            </w:r>
            <w:r w:rsidR="00646CCB">
              <w:rPr>
                <w:noProof/>
                <w:webHidden/>
              </w:rPr>
              <w:fldChar w:fldCharType="begin"/>
            </w:r>
            <w:r w:rsidR="00582CC4">
              <w:rPr>
                <w:noProof/>
                <w:webHidden/>
              </w:rPr>
              <w:instrText xml:space="preserve"> PAGEREF _Toc38375852 \h </w:instrText>
            </w:r>
            <w:r w:rsidR="00646CCB">
              <w:rPr>
                <w:noProof/>
                <w:webHidden/>
              </w:rPr>
            </w:r>
            <w:r w:rsidR="00646CCB">
              <w:rPr>
                <w:noProof/>
                <w:webHidden/>
              </w:rPr>
              <w:fldChar w:fldCharType="separate"/>
            </w:r>
            <w:r w:rsidR="00407F65">
              <w:rPr>
                <w:noProof/>
                <w:webHidden/>
              </w:rPr>
              <w:t>28</w:t>
            </w:r>
            <w:r w:rsidR="00646CCB">
              <w:rPr>
                <w:noProof/>
                <w:webHidden/>
              </w:rPr>
              <w:fldChar w:fldCharType="end"/>
            </w:r>
          </w:hyperlink>
        </w:p>
        <w:p w14:paraId="4CC6CD27" w14:textId="77777777" w:rsidR="00582CC4" w:rsidRDefault="00EE5334">
          <w:pPr>
            <w:pStyle w:val="TOC3"/>
            <w:tabs>
              <w:tab w:val="left" w:pos="1440"/>
              <w:tab w:val="right" w:leader="dot" w:pos="9345"/>
            </w:tabs>
            <w:rPr>
              <w:rFonts w:asciiTheme="minorHAnsi" w:eastAsiaTheme="minorEastAsia" w:hAnsiTheme="minorHAnsi" w:cstheme="minorBidi"/>
              <w:noProof/>
              <w:sz w:val="22"/>
              <w:szCs w:val="22"/>
              <w:lang w:eastAsia="en-GB"/>
            </w:rPr>
          </w:pPr>
          <w:hyperlink w:anchor="_Toc38375853" w:history="1">
            <w:r w:rsidR="00582CC4" w:rsidRPr="00534DBD">
              <w:rPr>
                <w:rStyle w:val="Hyperlink"/>
                <w:rFonts w:cstheme="minorHAnsi"/>
                <w:noProof/>
              </w:rPr>
              <w:t>9.1.1</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Baricitinib</w:t>
            </w:r>
            <w:r w:rsidR="00582CC4">
              <w:rPr>
                <w:noProof/>
                <w:webHidden/>
              </w:rPr>
              <w:tab/>
            </w:r>
            <w:r w:rsidR="00646CCB">
              <w:rPr>
                <w:noProof/>
                <w:webHidden/>
              </w:rPr>
              <w:fldChar w:fldCharType="begin"/>
            </w:r>
            <w:r w:rsidR="00582CC4">
              <w:rPr>
                <w:noProof/>
                <w:webHidden/>
              </w:rPr>
              <w:instrText xml:space="preserve"> PAGEREF _Toc38375853 \h </w:instrText>
            </w:r>
            <w:r w:rsidR="00646CCB">
              <w:rPr>
                <w:noProof/>
                <w:webHidden/>
              </w:rPr>
            </w:r>
            <w:r w:rsidR="00646CCB">
              <w:rPr>
                <w:noProof/>
                <w:webHidden/>
              </w:rPr>
              <w:fldChar w:fldCharType="separate"/>
            </w:r>
            <w:r w:rsidR="00407F65">
              <w:rPr>
                <w:noProof/>
                <w:webHidden/>
              </w:rPr>
              <w:t>28</w:t>
            </w:r>
            <w:r w:rsidR="00646CCB">
              <w:rPr>
                <w:noProof/>
                <w:webHidden/>
              </w:rPr>
              <w:fldChar w:fldCharType="end"/>
            </w:r>
          </w:hyperlink>
        </w:p>
        <w:p w14:paraId="01B92E02" w14:textId="77777777" w:rsidR="00582CC4" w:rsidRDefault="00407F65">
          <w:pPr>
            <w:pStyle w:val="TOC3"/>
            <w:tabs>
              <w:tab w:val="left" w:pos="1440"/>
              <w:tab w:val="right" w:leader="dot" w:pos="9345"/>
            </w:tabs>
            <w:rPr>
              <w:rFonts w:asciiTheme="minorHAnsi" w:eastAsiaTheme="minorEastAsia" w:hAnsiTheme="minorHAnsi" w:cstheme="minorBidi"/>
              <w:noProof/>
              <w:sz w:val="22"/>
              <w:szCs w:val="22"/>
              <w:lang w:eastAsia="en-GB"/>
            </w:rPr>
          </w:pPr>
          <w:r>
            <w:fldChar w:fldCharType="begin"/>
          </w:r>
          <w:r>
            <w:instrText xml:space="preserve"> HYPERLINK \l "_Toc38375854" </w:instrText>
          </w:r>
          <w:r>
            <w:fldChar w:fldCharType="separate"/>
          </w:r>
          <w:r w:rsidR="00582CC4" w:rsidRPr="00534DBD">
            <w:rPr>
              <w:rStyle w:val="Hyperlink"/>
              <w:rFonts w:cstheme="minorHAnsi"/>
              <w:noProof/>
            </w:rPr>
            <w:t>9.1.2</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Ravulizumab</w:t>
          </w:r>
          <w:r w:rsidR="00582CC4">
            <w:rPr>
              <w:noProof/>
              <w:webHidden/>
            </w:rPr>
            <w:tab/>
          </w:r>
          <w:r w:rsidR="00646CCB">
            <w:rPr>
              <w:noProof/>
              <w:webHidden/>
            </w:rPr>
            <w:fldChar w:fldCharType="begin"/>
          </w:r>
          <w:r w:rsidR="00582CC4">
            <w:rPr>
              <w:noProof/>
              <w:webHidden/>
            </w:rPr>
            <w:instrText xml:space="preserve"> PAGEREF _Toc38375854 \h </w:instrText>
          </w:r>
          <w:r w:rsidR="00646CCB">
            <w:rPr>
              <w:noProof/>
              <w:webHidden/>
            </w:rPr>
          </w:r>
          <w:r w:rsidR="00646CCB">
            <w:rPr>
              <w:noProof/>
              <w:webHidden/>
            </w:rPr>
            <w:fldChar w:fldCharType="separate"/>
          </w:r>
          <w:ins w:id="76" w:author="Gatley, Katrina" w:date="2020-05-18T16:32:00Z">
            <w:r>
              <w:rPr>
                <w:noProof/>
                <w:webHidden/>
              </w:rPr>
              <w:t>30</w:t>
            </w:r>
          </w:ins>
          <w:del w:id="77" w:author="Gatley, Katrina" w:date="2020-05-18T16:32:00Z">
            <w:r w:rsidR="00AB2EB6" w:rsidDel="00407F65">
              <w:rPr>
                <w:noProof/>
                <w:webHidden/>
              </w:rPr>
              <w:delText>29</w:delText>
            </w:r>
          </w:del>
          <w:r w:rsidR="00646CCB">
            <w:rPr>
              <w:noProof/>
              <w:webHidden/>
            </w:rPr>
            <w:fldChar w:fldCharType="end"/>
          </w:r>
          <w:r>
            <w:rPr>
              <w:noProof/>
            </w:rPr>
            <w:fldChar w:fldCharType="end"/>
          </w:r>
        </w:p>
        <w:p w14:paraId="3826B83A"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55" w:history="1">
            <w:r w:rsidR="00582CC4" w:rsidRPr="00534DBD">
              <w:rPr>
                <w:rStyle w:val="Hyperlink"/>
                <w:noProof/>
              </w:rPr>
              <w:t>9.2</w:t>
            </w:r>
            <w:r w:rsidR="00582CC4">
              <w:rPr>
                <w:rFonts w:asciiTheme="minorHAnsi" w:eastAsiaTheme="minorEastAsia" w:hAnsiTheme="minorHAnsi" w:cstheme="minorBidi"/>
                <w:noProof/>
                <w:sz w:val="22"/>
                <w:szCs w:val="22"/>
                <w:lang w:eastAsia="en-GB"/>
              </w:rPr>
              <w:tab/>
            </w:r>
            <w:r w:rsidR="00582CC4" w:rsidRPr="00534DBD">
              <w:rPr>
                <w:rStyle w:val="Hyperlink"/>
                <w:noProof/>
              </w:rPr>
              <w:t>Active comparator products</w:t>
            </w:r>
            <w:r w:rsidR="00582CC4">
              <w:rPr>
                <w:noProof/>
                <w:webHidden/>
              </w:rPr>
              <w:tab/>
            </w:r>
            <w:r w:rsidR="00646CCB">
              <w:rPr>
                <w:noProof/>
                <w:webHidden/>
              </w:rPr>
              <w:fldChar w:fldCharType="begin"/>
            </w:r>
            <w:r w:rsidR="00582CC4">
              <w:rPr>
                <w:noProof/>
                <w:webHidden/>
              </w:rPr>
              <w:instrText xml:space="preserve"> PAGEREF _Toc38375855 \h </w:instrText>
            </w:r>
            <w:r w:rsidR="00646CCB">
              <w:rPr>
                <w:noProof/>
                <w:webHidden/>
              </w:rPr>
            </w:r>
            <w:r w:rsidR="00646CCB">
              <w:rPr>
                <w:noProof/>
                <w:webHidden/>
              </w:rPr>
              <w:fldChar w:fldCharType="separate"/>
            </w:r>
            <w:r w:rsidR="00407F65">
              <w:rPr>
                <w:noProof/>
                <w:webHidden/>
              </w:rPr>
              <w:t>31</w:t>
            </w:r>
            <w:r w:rsidR="00646CCB">
              <w:rPr>
                <w:noProof/>
                <w:webHidden/>
              </w:rPr>
              <w:fldChar w:fldCharType="end"/>
            </w:r>
          </w:hyperlink>
        </w:p>
        <w:p w14:paraId="40765713"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56" w:history="1">
            <w:r w:rsidR="00582CC4" w:rsidRPr="00534DBD">
              <w:rPr>
                <w:rStyle w:val="Hyperlink"/>
                <w:rFonts w:cstheme="minorHAnsi"/>
                <w:noProof/>
              </w:rPr>
              <w:t>9.3</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Accountability and dispensing</w:t>
            </w:r>
            <w:r w:rsidR="00582CC4">
              <w:rPr>
                <w:noProof/>
                <w:webHidden/>
              </w:rPr>
              <w:tab/>
            </w:r>
            <w:r w:rsidR="00646CCB">
              <w:rPr>
                <w:noProof/>
                <w:webHidden/>
              </w:rPr>
              <w:fldChar w:fldCharType="begin"/>
            </w:r>
            <w:r w:rsidR="00582CC4">
              <w:rPr>
                <w:noProof/>
                <w:webHidden/>
              </w:rPr>
              <w:instrText xml:space="preserve"> PAGEREF _Toc38375856 \h </w:instrText>
            </w:r>
            <w:r w:rsidR="00646CCB">
              <w:rPr>
                <w:noProof/>
                <w:webHidden/>
              </w:rPr>
            </w:r>
            <w:r w:rsidR="00646CCB">
              <w:rPr>
                <w:noProof/>
                <w:webHidden/>
              </w:rPr>
              <w:fldChar w:fldCharType="separate"/>
            </w:r>
            <w:r w:rsidR="00407F65">
              <w:rPr>
                <w:noProof/>
                <w:webHidden/>
              </w:rPr>
              <w:t>31</w:t>
            </w:r>
            <w:r w:rsidR="00646CCB">
              <w:rPr>
                <w:noProof/>
                <w:webHidden/>
              </w:rPr>
              <w:fldChar w:fldCharType="end"/>
            </w:r>
          </w:hyperlink>
        </w:p>
        <w:p w14:paraId="16F741C1" w14:textId="77777777" w:rsidR="00582CC4" w:rsidRDefault="00EE5334">
          <w:pPr>
            <w:pStyle w:val="TOC3"/>
            <w:tabs>
              <w:tab w:val="left" w:pos="1440"/>
              <w:tab w:val="right" w:leader="dot" w:pos="9345"/>
            </w:tabs>
            <w:rPr>
              <w:rFonts w:asciiTheme="minorHAnsi" w:eastAsiaTheme="minorEastAsia" w:hAnsiTheme="minorHAnsi" w:cstheme="minorBidi"/>
              <w:noProof/>
              <w:sz w:val="22"/>
              <w:szCs w:val="22"/>
              <w:lang w:eastAsia="en-GB"/>
            </w:rPr>
          </w:pPr>
          <w:hyperlink w:anchor="_Toc38375857" w:history="1">
            <w:r w:rsidR="00582CC4" w:rsidRPr="00534DBD">
              <w:rPr>
                <w:rStyle w:val="Hyperlink"/>
                <w:rFonts w:cstheme="minorHAnsi"/>
                <w:noProof/>
              </w:rPr>
              <w:t>9.3.1</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Dispensing</w:t>
            </w:r>
            <w:r w:rsidR="00582CC4">
              <w:rPr>
                <w:noProof/>
                <w:webHidden/>
              </w:rPr>
              <w:tab/>
            </w:r>
            <w:r w:rsidR="00646CCB">
              <w:rPr>
                <w:noProof/>
                <w:webHidden/>
              </w:rPr>
              <w:fldChar w:fldCharType="begin"/>
            </w:r>
            <w:r w:rsidR="00582CC4">
              <w:rPr>
                <w:noProof/>
                <w:webHidden/>
              </w:rPr>
              <w:instrText xml:space="preserve"> PAGEREF _Toc38375857 \h </w:instrText>
            </w:r>
            <w:r w:rsidR="00646CCB">
              <w:rPr>
                <w:noProof/>
                <w:webHidden/>
              </w:rPr>
            </w:r>
            <w:r w:rsidR="00646CCB">
              <w:rPr>
                <w:noProof/>
                <w:webHidden/>
              </w:rPr>
              <w:fldChar w:fldCharType="separate"/>
            </w:r>
            <w:r w:rsidR="00407F65">
              <w:rPr>
                <w:noProof/>
                <w:webHidden/>
              </w:rPr>
              <w:t>31</w:t>
            </w:r>
            <w:r w:rsidR="00646CCB">
              <w:rPr>
                <w:noProof/>
                <w:webHidden/>
              </w:rPr>
              <w:fldChar w:fldCharType="end"/>
            </w:r>
          </w:hyperlink>
        </w:p>
        <w:p w14:paraId="26A25864" w14:textId="77777777" w:rsidR="00582CC4" w:rsidRDefault="00407F65">
          <w:pPr>
            <w:pStyle w:val="TOC3"/>
            <w:tabs>
              <w:tab w:val="left" w:pos="1440"/>
              <w:tab w:val="right" w:leader="dot" w:pos="9345"/>
            </w:tabs>
            <w:rPr>
              <w:rFonts w:asciiTheme="minorHAnsi" w:eastAsiaTheme="minorEastAsia" w:hAnsiTheme="minorHAnsi" w:cstheme="minorBidi"/>
              <w:noProof/>
              <w:sz w:val="22"/>
              <w:szCs w:val="22"/>
              <w:lang w:eastAsia="en-GB"/>
            </w:rPr>
          </w:pPr>
          <w:r>
            <w:fldChar w:fldCharType="begin"/>
          </w:r>
          <w:r>
            <w:instrText xml:space="preserve"> HYPERLINK \l "_Toc38375858" </w:instrText>
          </w:r>
          <w:r>
            <w:fldChar w:fldCharType="separate"/>
          </w:r>
          <w:r w:rsidR="00582CC4" w:rsidRPr="00534DBD">
            <w:rPr>
              <w:rStyle w:val="Hyperlink"/>
              <w:rFonts w:cstheme="minorHAnsi"/>
              <w:noProof/>
            </w:rPr>
            <w:t>9.3.2</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Drug accountability</w:t>
          </w:r>
          <w:r w:rsidR="00582CC4">
            <w:rPr>
              <w:noProof/>
              <w:webHidden/>
            </w:rPr>
            <w:tab/>
          </w:r>
          <w:r w:rsidR="00646CCB">
            <w:rPr>
              <w:noProof/>
              <w:webHidden/>
            </w:rPr>
            <w:fldChar w:fldCharType="begin"/>
          </w:r>
          <w:r w:rsidR="00582CC4">
            <w:rPr>
              <w:noProof/>
              <w:webHidden/>
            </w:rPr>
            <w:instrText xml:space="preserve"> PAGEREF _Toc38375858 \h </w:instrText>
          </w:r>
          <w:r w:rsidR="00646CCB">
            <w:rPr>
              <w:noProof/>
              <w:webHidden/>
            </w:rPr>
          </w:r>
          <w:r w:rsidR="00646CCB">
            <w:rPr>
              <w:noProof/>
              <w:webHidden/>
            </w:rPr>
            <w:fldChar w:fldCharType="separate"/>
          </w:r>
          <w:ins w:id="78" w:author="Gatley, Katrina" w:date="2020-05-18T16:32:00Z">
            <w:r>
              <w:rPr>
                <w:noProof/>
                <w:webHidden/>
              </w:rPr>
              <w:t>32</w:t>
            </w:r>
          </w:ins>
          <w:del w:id="79" w:author="Gatley, Katrina" w:date="2020-05-18T16:32:00Z">
            <w:r w:rsidR="00AB2EB6" w:rsidDel="00407F65">
              <w:rPr>
                <w:noProof/>
                <w:webHidden/>
              </w:rPr>
              <w:delText>31</w:delText>
            </w:r>
          </w:del>
          <w:r w:rsidR="00646CCB">
            <w:rPr>
              <w:noProof/>
              <w:webHidden/>
            </w:rPr>
            <w:fldChar w:fldCharType="end"/>
          </w:r>
          <w:r>
            <w:rPr>
              <w:noProof/>
            </w:rPr>
            <w:fldChar w:fldCharType="end"/>
          </w:r>
        </w:p>
        <w:p w14:paraId="3D25AE8C" w14:textId="77777777" w:rsidR="00582CC4" w:rsidRDefault="00407F65">
          <w:pPr>
            <w:pStyle w:val="TOC3"/>
            <w:tabs>
              <w:tab w:val="left" w:pos="1440"/>
              <w:tab w:val="right" w:leader="dot" w:pos="9345"/>
            </w:tabs>
            <w:rPr>
              <w:rFonts w:asciiTheme="minorHAnsi" w:eastAsiaTheme="minorEastAsia" w:hAnsiTheme="minorHAnsi" w:cstheme="minorBidi"/>
              <w:noProof/>
              <w:sz w:val="22"/>
              <w:szCs w:val="22"/>
              <w:lang w:eastAsia="en-GB"/>
            </w:rPr>
          </w:pPr>
          <w:r>
            <w:fldChar w:fldCharType="begin"/>
          </w:r>
          <w:r>
            <w:instrText xml:space="preserve"> HYPERLINK \l "_Toc38375859" </w:instrText>
          </w:r>
          <w:r>
            <w:fldChar w:fldCharType="separate"/>
          </w:r>
          <w:r w:rsidR="00582CC4" w:rsidRPr="00534DBD">
            <w:rPr>
              <w:rStyle w:val="Hyperlink"/>
              <w:rFonts w:cstheme="minorHAnsi"/>
              <w:noProof/>
            </w:rPr>
            <w:t>9.3.3</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Returns and destruction</w:t>
          </w:r>
          <w:r w:rsidR="00582CC4">
            <w:rPr>
              <w:noProof/>
              <w:webHidden/>
            </w:rPr>
            <w:tab/>
          </w:r>
          <w:r w:rsidR="00646CCB">
            <w:rPr>
              <w:noProof/>
              <w:webHidden/>
            </w:rPr>
            <w:fldChar w:fldCharType="begin"/>
          </w:r>
          <w:r w:rsidR="00582CC4">
            <w:rPr>
              <w:noProof/>
              <w:webHidden/>
            </w:rPr>
            <w:instrText xml:space="preserve"> PAGEREF _Toc38375859 \h </w:instrText>
          </w:r>
          <w:r w:rsidR="00646CCB">
            <w:rPr>
              <w:noProof/>
              <w:webHidden/>
            </w:rPr>
          </w:r>
          <w:r w:rsidR="00646CCB">
            <w:rPr>
              <w:noProof/>
              <w:webHidden/>
            </w:rPr>
            <w:fldChar w:fldCharType="separate"/>
          </w:r>
          <w:ins w:id="80" w:author="Gatley, Katrina" w:date="2020-05-18T16:32:00Z">
            <w:r>
              <w:rPr>
                <w:noProof/>
                <w:webHidden/>
              </w:rPr>
              <w:t>32</w:t>
            </w:r>
          </w:ins>
          <w:del w:id="81" w:author="Gatley, Katrina" w:date="2020-05-18T16:32:00Z">
            <w:r w:rsidR="00AB2EB6" w:rsidDel="00407F65">
              <w:rPr>
                <w:noProof/>
                <w:webHidden/>
              </w:rPr>
              <w:delText>31</w:delText>
            </w:r>
          </w:del>
          <w:r w:rsidR="00646CCB">
            <w:rPr>
              <w:noProof/>
              <w:webHidden/>
            </w:rPr>
            <w:fldChar w:fldCharType="end"/>
          </w:r>
          <w:r>
            <w:rPr>
              <w:noProof/>
            </w:rPr>
            <w:fldChar w:fldCharType="end"/>
          </w:r>
        </w:p>
        <w:p w14:paraId="69A60FDE" w14:textId="77777777" w:rsidR="00582CC4" w:rsidRDefault="00407F65">
          <w:pPr>
            <w:pStyle w:val="TOC1"/>
            <w:tabs>
              <w:tab w:val="left" w:pos="720"/>
              <w:tab w:val="right" w:leader="dot" w:pos="9345"/>
            </w:tabs>
            <w:rPr>
              <w:rFonts w:asciiTheme="minorHAnsi" w:eastAsiaTheme="minorEastAsia" w:hAnsiTheme="minorHAnsi" w:cstheme="minorBidi"/>
              <w:b w:val="0"/>
              <w:noProof/>
              <w:sz w:val="22"/>
              <w:szCs w:val="22"/>
              <w:lang w:eastAsia="en-GB"/>
            </w:rPr>
          </w:pPr>
          <w:r>
            <w:fldChar w:fldCharType="begin"/>
          </w:r>
          <w:r>
            <w:instrText xml:space="preserve"> HYPERLINK \l "_Toc38375860" </w:instrText>
          </w:r>
          <w:r>
            <w:fldChar w:fldCharType="separate"/>
          </w:r>
          <w:r w:rsidR="00582CC4" w:rsidRPr="00534DBD">
            <w:rPr>
              <w:rStyle w:val="Hyperlink"/>
              <w:rFonts w:cstheme="minorHAnsi"/>
              <w:noProof/>
            </w:rPr>
            <w:t>10</w:t>
          </w:r>
          <w:r w:rsidR="00582CC4">
            <w:rPr>
              <w:rFonts w:asciiTheme="minorHAnsi" w:eastAsiaTheme="minorEastAsia" w:hAnsiTheme="minorHAnsi" w:cstheme="minorBidi"/>
              <w:b w:val="0"/>
              <w:noProof/>
              <w:sz w:val="22"/>
              <w:szCs w:val="22"/>
              <w:lang w:eastAsia="en-GB"/>
            </w:rPr>
            <w:tab/>
          </w:r>
          <w:r w:rsidR="00582CC4" w:rsidRPr="00534DBD">
            <w:rPr>
              <w:rStyle w:val="Hyperlink"/>
              <w:rFonts w:cstheme="minorHAnsi"/>
              <w:noProof/>
            </w:rPr>
            <w:t>Procedures and assessments</w:t>
          </w:r>
          <w:r w:rsidR="00582CC4">
            <w:rPr>
              <w:noProof/>
              <w:webHidden/>
            </w:rPr>
            <w:tab/>
          </w:r>
          <w:r w:rsidR="00646CCB">
            <w:rPr>
              <w:noProof/>
              <w:webHidden/>
            </w:rPr>
            <w:fldChar w:fldCharType="begin"/>
          </w:r>
          <w:r w:rsidR="00582CC4">
            <w:rPr>
              <w:noProof/>
              <w:webHidden/>
            </w:rPr>
            <w:instrText xml:space="preserve"> PAGEREF _Toc38375860 \h </w:instrText>
          </w:r>
          <w:r w:rsidR="00646CCB">
            <w:rPr>
              <w:noProof/>
              <w:webHidden/>
            </w:rPr>
          </w:r>
          <w:r w:rsidR="00646CCB">
            <w:rPr>
              <w:noProof/>
              <w:webHidden/>
            </w:rPr>
            <w:fldChar w:fldCharType="separate"/>
          </w:r>
          <w:ins w:id="82" w:author="Gatley, Katrina" w:date="2020-05-18T16:32:00Z">
            <w:r>
              <w:rPr>
                <w:noProof/>
                <w:webHidden/>
              </w:rPr>
              <w:t>32</w:t>
            </w:r>
          </w:ins>
          <w:del w:id="83" w:author="Gatley, Katrina" w:date="2020-05-18T16:32:00Z">
            <w:r w:rsidR="00AB2EB6" w:rsidDel="00407F65">
              <w:rPr>
                <w:noProof/>
                <w:webHidden/>
              </w:rPr>
              <w:delText>31</w:delText>
            </w:r>
          </w:del>
          <w:r w:rsidR="00646CCB">
            <w:rPr>
              <w:noProof/>
              <w:webHidden/>
            </w:rPr>
            <w:fldChar w:fldCharType="end"/>
          </w:r>
          <w:r>
            <w:rPr>
              <w:noProof/>
            </w:rPr>
            <w:fldChar w:fldCharType="end"/>
          </w:r>
        </w:p>
        <w:p w14:paraId="22BB9DC7" w14:textId="77777777" w:rsidR="00582CC4" w:rsidRDefault="00407F65">
          <w:pPr>
            <w:pStyle w:val="TOC2"/>
            <w:tabs>
              <w:tab w:val="left" w:pos="960"/>
              <w:tab w:val="right" w:leader="dot" w:pos="9345"/>
            </w:tabs>
            <w:rPr>
              <w:rFonts w:asciiTheme="minorHAnsi" w:eastAsiaTheme="minorEastAsia" w:hAnsiTheme="minorHAnsi" w:cstheme="minorBidi"/>
              <w:noProof/>
              <w:sz w:val="22"/>
              <w:szCs w:val="22"/>
              <w:lang w:eastAsia="en-GB"/>
            </w:rPr>
          </w:pPr>
          <w:r>
            <w:fldChar w:fldCharType="begin"/>
          </w:r>
          <w:r>
            <w:instrText xml:space="preserve"> HYPERLINK \l "_Toc38375861" </w:instrText>
          </w:r>
          <w:r>
            <w:fldChar w:fldCharType="separate"/>
          </w:r>
          <w:r w:rsidR="00582CC4" w:rsidRPr="00534DBD">
            <w:rPr>
              <w:rStyle w:val="Hyperlink"/>
              <w:rFonts w:cstheme="minorHAnsi"/>
              <w:noProof/>
            </w:rPr>
            <w:t>10.1</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Participant identification</w:t>
          </w:r>
          <w:r w:rsidR="00582CC4">
            <w:rPr>
              <w:noProof/>
              <w:webHidden/>
            </w:rPr>
            <w:tab/>
          </w:r>
          <w:r w:rsidR="00646CCB">
            <w:rPr>
              <w:noProof/>
              <w:webHidden/>
            </w:rPr>
            <w:fldChar w:fldCharType="begin"/>
          </w:r>
          <w:r w:rsidR="00582CC4">
            <w:rPr>
              <w:noProof/>
              <w:webHidden/>
            </w:rPr>
            <w:instrText xml:space="preserve"> PAGEREF _Toc38375861 \h </w:instrText>
          </w:r>
          <w:r w:rsidR="00646CCB">
            <w:rPr>
              <w:noProof/>
              <w:webHidden/>
            </w:rPr>
          </w:r>
          <w:r w:rsidR="00646CCB">
            <w:rPr>
              <w:noProof/>
              <w:webHidden/>
            </w:rPr>
            <w:fldChar w:fldCharType="separate"/>
          </w:r>
          <w:ins w:id="84" w:author="Gatley, Katrina" w:date="2020-05-18T16:32:00Z">
            <w:r>
              <w:rPr>
                <w:noProof/>
                <w:webHidden/>
              </w:rPr>
              <w:t>32</w:t>
            </w:r>
          </w:ins>
          <w:del w:id="85" w:author="Gatley, Katrina" w:date="2020-05-18T16:32:00Z">
            <w:r w:rsidR="00AB2EB6" w:rsidDel="00407F65">
              <w:rPr>
                <w:noProof/>
                <w:webHidden/>
              </w:rPr>
              <w:delText>31</w:delText>
            </w:r>
          </w:del>
          <w:r w:rsidR="00646CCB">
            <w:rPr>
              <w:noProof/>
              <w:webHidden/>
            </w:rPr>
            <w:fldChar w:fldCharType="end"/>
          </w:r>
          <w:r>
            <w:rPr>
              <w:noProof/>
            </w:rPr>
            <w:fldChar w:fldCharType="end"/>
          </w:r>
        </w:p>
        <w:p w14:paraId="12A0A4E0"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62" w:history="1">
            <w:r w:rsidR="00582CC4" w:rsidRPr="00534DBD">
              <w:rPr>
                <w:rStyle w:val="Hyperlink"/>
                <w:rFonts w:cstheme="minorHAnsi"/>
                <w:noProof/>
              </w:rPr>
              <w:t>10.2</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Consent</w:t>
            </w:r>
            <w:r w:rsidR="00582CC4">
              <w:rPr>
                <w:noProof/>
                <w:webHidden/>
              </w:rPr>
              <w:tab/>
            </w:r>
            <w:r w:rsidR="00646CCB">
              <w:rPr>
                <w:noProof/>
                <w:webHidden/>
              </w:rPr>
              <w:fldChar w:fldCharType="begin"/>
            </w:r>
            <w:r w:rsidR="00582CC4">
              <w:rPr>
                <w:noProof/>
                <w:webHidden/>
              </w:rPr>
              <w:instrText xml:space="preserve"> PAGEREF _Toc38375862 \h </w:instrText>
            </w:r>
            <w:r w:rsidR="00646CCB">
              <w:rPr>
                <w:noProof/>
                <w:webHidden/>
              </w:rPr>
            </w:r>
            <w:r w:rsidR="00646CCB">
              <w:rPr>
                <w:noProof/>
                <w:webHidden/>
              </w:rPr>
              <w:fldChar w:fldCharType="separate"/>
            </w:r>
            <w:r w:rsidR="00407F65">
              <w:rPr>
                <w:noProof/>
                <w:webHidden/>
              </w:rPr>
              <w:t>32</w:t>
            </w:r>
            <w:r w:rsidR="00646CCB">
              <w:rPr>
                <w:noProof/>
                <w:webHidden/>
              </w:rPr>
              <w:fldChar w:fldCharType="end"/>
            </w:r>
          </w:hyperlink>
        </w:p>
        <w:p w14:paraId="37E1E717" w14:textId="77777777" w:rsidR="00582CC4" w:rsidRDefault="00407F65">
          <w:pPr>
            <w:pStyle w:val="TOC2"/>
            <w:tabs>
              <w:tab w:val="left" w:pos="960"/>
              <w:tab w:val="right" w:leader="dot" w:pos="9345"/>
            </w:tabs>
            <w:rPr>
              <w:rFonts w:asciiTheme="minorHAnsi" w:eastAsiaTheme="minorEastAsia" w:hAnsiTheme="minorHAnsi" w:cstheme="minorBidi"/>
              <w:noProof/>
              <w:sz w:val="22"/>
              <w:szCs w:val="22"/>
              <w:lang w:eastAsia="en-GB"/>
            </w:rPr>
          </w:pPr>
          <w:r>
            <w:fldChar w:fldCharType="begin"/>
          </w:r>
          <w:r>
            <w:instrText xml:space="preserve"> HYPERLINK \l "_Toc38375863" </w:instrText>
          </w:r>
          <w:r>
            <w:fldChar w:fldCharType="separate"/>
          </w:r>
          <w:r w:rsidR="00582CC4" w:rsidRPr="00534DBD">
            <w:rPr>
              <w:rStyle w:val="Hyperlink"/>
              <w:rFonts w:cstheme="minorHAnsi"/>
              <w:noProof/>
            </w:rPr>
            <w:t>10.3</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Screening evaluation</w:t>
          </w:r>
          <w:r w:rsidR="00582CC4">
            <w:rPr>
              <w:noProof/>
              <w:webHidden/>
            </w:rPr>
            <w:tab/>
          </w:r>
          <w:r w:rsidR="00646CCB">
            <w:rPr>
              <w:noProof/>
              <w:webHidden/>
            </w:rPr>
            <w:fldChar w:fldCharType="begin"/>
          </w:r>
          <w:r w:rsidR="00582CC4">
            <w:rPr>
              <w:noProof/>
              <w:webHidden/>
            </w:rPr>
            <w:instrText xml:space="preserve"> PAGEREF _Toc38375863 \h </w:instrText>
          </w:r>
          <w:r w:rsidR="00646CCB">
            <w:rPr>
              <w:noProof/>
              <w:webHidden/>
            </w:rPr>
          </w:r>
          <w:r w:rsidR="00646CCB">
            <w:rPr>
              <w:noProof/>
              <w:webHidden/>
            </w:rPr>
            <w:fldChar w:fldCharType="separate"/>
          </w:r>
          <w:ins w:id="86" w:author="Gatley, Katrina" w:date="2020-05-18T16:32:00Z">
            <w:r>
              <w:rPr>
                <w:noProof/>
                <w:webHidden/>
              </w:rPr>
              <w:t>33</w:t>
            </w:r>
          </w:ins>
          <w:del w:id="87" w:author="Gatley, Katrina" w:date="2020-05-18T16:32:00Z">
            <w:r w:rsidR="00AB2EB6" w:rsidDel="00407F65">
              <w:rPr>
                <w:noProof/>
                <w:webHidden/>
              </w:rPr>
              <w:delText>32</w:delText>
            </w:r>
          </w:del>
          <w:r w:rsidR="00646CCB">
            <w:rPr>
              <w:noProof/>
              <w:webHidden/>
            </w:rPr>
            <w:fldChar w:fldCharType="end"/>
          </w:r>
          <w:r>
            <w:rPr>
              <w:noProof/>
            </w:rPr>
            <w:fldChar w:fldCharType="end"/>
          </w:r>
        </w:p>
        <w:p w14:paraId="706B1C4B" w14:textId="77777777" w:rsidR="00582CC4" w:rsidRDefault="00407F65">
          <w:pPr>
            <w:pStyle w:val="TOC3"/>
            <w:tabs>
              <w:tab w:val="left" w:pos="1440"/>
              <w:tab w:val="right" w:leader="dot" w:pos="9345"/>
            </w:tabs>
            <w:rPr>
              <w:rFonts w:asciiTheme="minorHAnsi" w:eastAsiaTheme="minorEastAsia" w:hAnsiTheme="minorHAnsi" w:cstheme="minorBidi"/>
              <w:noProof/>
              <w:sz w:val="22"/>
              <w:szCs w:val="22"/>
              <w:lang w:eastAsia="en-GB"/>
            </w:rPr>
          </w:pPr>
          <w:r>
            <w:lastRenderedPageBreak/>
            <w:fldChar w:fldCharType="begin"/>
          </w:r>
          <w:r>
            <w:instrText xml:space="preserve"> HYPERLINK \l "_Toc38375864" </w:instrText>
          </w:r>
          <w:r>
            <w:fldChar w:fldCharType="separate"/>
          </w:r>
          <w:r w:rsidR="00582CC4" w:rsidRPr="00534DBD">
            <w:rPr>
              <w:rStyle w:val="Hyperlink"/>
              <w:rFonts w:cstheme="minorHAnsi"/>
              <w:noProof/>
            </w:rPr>
            <w:t>10.3.1</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Screening Assessments (Day -2 to day 0)</w:t>
          </w:r>
          <w:r w:rsidR="00582CC4">
            <w:rPr>
              <w:noProof/>
              <w:webHidden/>
            </w:rPr>
            <w:tab/>
          </w:r>
          <w:r w:rsidR="00646CCB">
            <w:rPr>
              <w:noProof/>
              <w:webHidden/>
            </w:rPr>
            <w:fldChar w:fldCharType="begin"/>
          </w:r>
          <w:r w:rsidR="00582CC4">
            <w:rPr>
              <w:noProof/>
              <w:webHidden/>
            </w:rPr>
            <w:instrText xml:space="preserve"> PAGEREF _Toc38375864 \h </w:instrText>
          </w:r>
          <w:r w:rsidR="00646CCB">
            <w:rPr>
              <w:noProof/>
              <w:webHidden/>
            </w:rPr>
          </w:r>
          <w:r w:rsidR="00646CCB">
            <w:rPr>
              <w:noProof/>
              <w:webHidden/>
            </w:rPr>
            <w:fldChar w:fldCharType="separate"/>
          </w:r>
          <w:ins w:id="88" w:author="Gatley, Katrina" w:date="2020-05-18T16:32:00Z">
            <w:r>
              <w:rPr>
                <w:noProof/>
                <w:webHidden/>
              </w:rPr>
              <w:t>33</w:t>
            </w:r>
          </w:ins>
          <w:del w:id="89" w:author="Gatley, Katrina" w:date="2020-05-18T16:32:00Z">
            <w:r w:rsidR="00AB2EB6" w:rsidDel="00407F65">
              <w:rPr>
                <w:noProof/>
                <w:webHidden/>
              </w:rPr>
              <w:delText>32</w:delText>
            </w:r>
          </w:del>
          <w:r w:rsidR="00646CCB">
            <w:rPr>
              <w:noProof/>
              <w:webHidden/>
            </w:rPr>
            <w:fldChar w:fldCharType="end"/>
          </w:r>
          <w:r>
            <w:rPr>
              <w:noProof/>
            </w:rPr>
            <w:fldChar w:fldCharType="end"/>
          </w:r>
        </w:p>
        <w:p w14:paraId="58295943" w14:textId="77777777" w:rsidR="00582CC4" w:rsidRDefault="00407F65">
          <w:pPr>
            <w:pStyle w:val="TOC3"/>
            <w:tabs>
              <w:tab w:val="left" w:pos="1440"/>
              <w:tab w:val="right" w:leader="dot" w:pos="9345"/>
            </w:tabs>
            <w:rPr>
              <w:rFonts w:asciiTheme="minorHAnsi" w:eastAsiaTheme="minorEastAsia" w:hAnsiTheme="minorHAnsi" w:cstheme="minorBidi"/>
              <w:noProof/>
              <w:sz w:val="22"/>
              <w:szCs w:val="22"/>
              <w:lang w:eastAsia="en-GB"/>
            </w:rPr>
          </w:pPr>
          <w:r>
            <w:fldChar w:fldCharType="begin"/>
          </w:r>
          <w:r>
            <w:instrText xml:space="preserve"> HYPERLINK \l "_Toc38375865" </w:instrText>
          </w:r>
          <w:r>
            <w:fldChar w:fldCharType="separate"/>
          </w:r>
          <w:r w:rsidR="00582CC4" w:rsidRPr="00534DBD">
            <w:rPr>
              <w:rStyle w:val="Hyperlink"/>
              <w:rFonts w:cstheme="minorHAnsi"/>
              <w:noProof/>
            </w:rPr>
            <w:t>10.3.2</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Participant Randomisation</w:t>
          </w:r>
          <w:r w:rsidR="00582CC4">
            <w:rPr>
              <w:noProof/>
              <w:webHidden/>
            </w:rPr>
            <w:tab/>
          </w:r>
          <w:r w:rsidR="00646CCB">
            <w:rPr>
              <w:noProof/>
              <w:webHidden/>
            </w:rPr>
            <w:fldChar w:fldCharType="begin"/>
          </w:r>
          <w:r w:rsidR="00582CC4">
            <w:rPr>
              <w:noProof/>
              <w:webHidden/>
            </w:rPr>
            <w:instrText xml:space="preserve"> PAGEREF _Toc38375865 \h </w:instrText>
          </w:r>
          <w:r w:rsidR="00646CCB">
            <w:rPr>
              <w:noProof/>
              <w:webHidden/>
            </w:rPr>
          </w:r>
          <w:r w:rsidR="00646CCB">
            <w:rPr>
              <w:noProof/>
              <w:webHidden/>
            </w:rPr>
            <w:fldChar w:fldCharType="separate"/>
          </w:r>
          <w:ins w:id="90" w:author="Gatley, Katrina" w:date="2020-05-18T16:32:00Z">
            <w:r>
              <w:rPr>
                <w:noProof/>
                <w:webHidden/>
              </w:rPr>
              <w:t>34</w:t>
            </w:r>
          </w:ins>
          <w:del w:id="91" w:author="Gatley, Katrina" w:date="2020-05-18T16:32:00Z">
            <w:r w:rsidR="00AB2EB6" w:rsidDel="00407F65">
              <w:rPr>
                <w:noProof/>
                <w:webHidden/>
              </w:rPr>
              <w:delText>33</w:delText>
            </w:r>
          </w:del>
          <w:r w:rsidR="00646CCB">
            <w:rPr>
              <w:noProof/>
              <w:webHidden/>
            </w:rPr>
            <w:fldChar w:fldCharType="end"/>
          </w:r>
          <w:r>
            <w:rPr>
              <w:noProof/>
            </w:rPr>
            <w:fldChar w:fldCharType="end"/>
          </w:r>
        </w:p>
        <w:p w14:paraId="45524E75" w14:textId="77777777" w:rsidR="00582CC4" w:rsidRDefault="00407F65">
          <w:pPr>
            <w:pStyle w:val="TOC2"/>
            <w:tabs>
              <w:tab w:val="left" w:pos="960"/>
              <w:tab w:val="right" w:leader="dot" w:pos="9345"/>
            </w:tabs>
            <w:rPr>
              <w:rFonts w:asciiTheme="minorHAnsi" w:eastAsiaTheme="minorEastAsia" w:hAnsiTheme="minorHAnsi" w:cstheme="minorBidi"/>
              <w:noProof/>
              <w:sz w:val="22"/>
              <w:szCs w:val="22"/>
              <w:lang w:eastAsia="en-GB"/>
            </w:rPr>
          </w:pPr>
          <w:r>
            <w:fldChar w:fldCharType="begin"/>
          </w:r>
          <w:r>
            <w:instrText xml:space="preserve"> HYPERLINK \l "_Toc38375866" </w:instrText>
          </w:r>
          <w:r>
            <w:fldChar w:fldCharType="separate"/>
          </w:r>
          <w:r w:rsidR="00582CC4" w:rsidRPr="00534DBD">
            <w:rPr>
              <w:rStyle w:val="Hyperlink"/>
              <w:rFonts w:cstheme="minorHAnsi"/>
              <w:noProof/>
            </w:rPr>
            <w:t>10.4</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Baseline Assessments (Day 0)</w:t>
          </w:r>
          <w:r w:rsidR="00582CC4">
            <w:rPr>
              <w:noProof/>
              <w:webHidden/>
            </w:rPr>
            <w:tab/>
          </w:r>
          <w:r w:rsidR="00646CCB">
            <w:rPr>
              <w:noProof/>
              <w:webHidden/>
            </w:rPr>
            <w:fldChar w:fldCharType="begin"/>
          </w:r>
          <w:r w:rsidR="00582CC4">
            <w:rPr>
              <w:noProof/>
              <w:webHidden/>
            </w:rPr>
            <w:instrText xml:space="preserve"> PAGEREF _Toc38375866 \h </w:instrText>
          </w:r>
          <w:r w:rsidR="00646CCB">
            <w:rPr>
              <w:noProof/>
              <w:webHidden/>
            </w:rPr>
          </w:r>
          <w:r w:rsidR="00646CCB">
            <w:rPr>
              <w:noProof/>
              <w:webHidden/>
            </w:rPr>
            <w:fldChar w:fldCharType="separate"/>
          </w:r>
          <w:ins w:id="92" w:author="Gatley, Katrina" w:date="2020-05-18T16:32:00Z">
            <w:r>
              <w:rPr>
                <w:noProof/>
                <w:webHidden/>
              </w:rPr>
              <w:t>34</w:t>
            </w:r>
          </w:ins>
          <w:del w:id="93" w:author="Gatley, Katrina" w:date="2020-05-18T16:32:00Z">
            <w:r w:rsidR="00AB2EB6" w:rsidDel="00407F65">
              <w:rPr>
                <w:noProof/>
                <w:webHidden/>
              </w:rPr>
              <w:delText>33</w:delText>
            </w:r>
          </w:del>
          <w:r w:rsidR="00646CCB">
            <w:rPr>
              <w:noProof/>
              <w:webHidden/>
            </w:rPr>
            <w:fldChar w:fldCharType="end"/>
          </w:r>
          <w:r>
            <w:rPr>
              <w:noProof/>
            </w:rPr>
            <w:fldChar w:fldCharType="end"/>
          </w:r>
        </w:p>
        <w:p w14:paraId="0198C6A9" w14:textId="77777777" w:rsidR="00582CC4" w:rsidRDefault="00407F65">
          <w:pPr>
            <w:pStyle w:val="TOC2"/>
            <w:tabs>
              <w:tab w:val="left" w:pos="960"/>
              <w:tab w:val="right" w:leader="dot" w:pos="9345"/>
            </w:tabs>
            <w:rPr>
              <w:rFonts w:asciiTheme="minorHAnsi" w:eastAsiaTheme="minorEastAsia" w:hAnsiTheme="minorHAnsi" w:cstheme="minorBidi"/>
              <w:noProof/>
              <w:sz w:val="22"/>
              <w:szCs w:val="22"/>
              <w:lang w:eastAsia="en-GB"/>
            </w:rPr>
          </w:pPr>
          <w:r>
            <w:fldChar w:fldCharType="begin"/>
          </w:r>
          <w:r>
            <w:instrText xml:space="preserve"> HYPERLINK \l "_Toc38375867" </w:instrText>
          </w:r>
          <w:r>
            <w:fldChar w:fldCharType="separate"/>
          </w:r>
          <w:r w:rsidR="00582CC4" w:rsidRPr="00534DBD">
            <w:rPr>
              <w:rStyle w:val="Hyperlink"/>
              <w:rFonts w:cstheme="minorHAnsi"/>
              <w:noProof/>
            </w:rPr>
            <w:t>10.5</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Trial assessments</w:t>
          </w:r>
          <w:r w:rsidR="00582CC4">
            <w:rPr>
              <w:noProof/>
              <w:webHidden/>
            </w:rPr>
            <w:tab/>
          </w:r>
          <w:r w:rsidR="00646CCB">
            <w:rPr>
              <w:noProof/>
              <w:webHidden/>
            </w:rPr>
            <w:fldChar w:fldCharType="begin"/>
          </w:r>
          <w:r w:rsidR="00582CC4">
            <w:rPr>
              <w:noProof/>
              <w:webHidden/>
            </w:rPr>
            <w:instrText xml:space="preserve"> PAGEREF _Toc38375867 \h </w:instrText>
          </w:r>
          <w:r w:rsidR="00646CCB">
            <w:rPr>
              <w:noProof/>
              <w:webHidden/>
            </w:rPr>
          </w:r>
          <w:r w:rsidR="00646CCB">
            <w:rPr>
              <w:noProof/>
              <w:webHidden/>
            </w:rPr>
            <w:fldChar w:fldCharType="separate"/>
          </w:r>
          <w:ins w:id="94" w:author="Gatley, Katrina" w:date="2020-05-18T16:32:00Z">
            <w:r>
              <w:rPr>
                <w:noProof/>
                <w:webHidden/>
              </w:rPr>
              <w:t>35</w:t>
            </w:r>
          </w:ins>
          <w:del w:id="95" w:author="Gatley, Katrina" w:date="2020-05-18T16:32:00Z">
            <w:r w:rsidR="00AB2EB6" w:rsidDel="00407F65">
              <w:rPr>
                <w:noProof/>
                <w:webHidden/>
              </w:rPr>
              <w:delText>34</w:delText>
            </w:r>
          </w:del>
          <w:r w:rsidR="00646CCB">
            <w:rPr>
              <w:noProof/>
              <w:webHidden/>
            </w:rPr>
            <w:fldChar w:fldCharType="end"/>
          </w:r>
          <w:r>
            <w:rPr>
              <w:noProof/>
            </w:rPr>
            <w:fldChar w:fldCharType="end"/>
          </w:r>
        </w:p>
        <w:p w14:paraId="5D09E0F0" w14:textId="77777777" w:rsidR="00582CC4" w:rsidRDefault="00407F65">
          <w:pPr>
            <w:pStyle w:val="TOC3"/>
            <w:tabs>
              <w:tab w:val="left" w:pos="1440"/>
              <w:tab w:val="right" w:leader="dot" w:pos="9345"/>
            </w:tabs>
            <w:rPr>
              <w:rFonts w:asciiTheme="minorHAnsi" w:eastAsiaTheme="minorEastAsia" w:hAnsiTheme="minorHAnsi" w:cstheme="minorBidi"/>
              <w:noProof/>
              <w:sz w:val="22"/>
              <w:szCs w:val="22"/>
              <w:lang w:eastAsia="en-GB"/>
            </w:rPr>
          </w:pPr>
          <w:r>
            <w:fldChar w:fldCharType="begin"/>
          </w:r>
          <w:r>
            <w:instrText xml:space="preserve"> HYPERLINK \l "_Toc38375868" </w:instrText>
          </w:r>
          <w:r>
            <w:fldChar w:fldCharType="separate"/>
          </w:r>
          <w:r w:rsidR="00582CC4" w:rsidRPr="00534DBD">
            <w:rPr>
              <w:rStyle w:val="Hyperlink"/>
              <w:rFonts w:cstheme="minorHAnsi"/>
              <w:noProof/>
            </w:rPr>
            <w:t>10.5.1</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Timing of in hospital assessments</w:t>
          </w:r>
          <w:r w:rsidR="00582CC4">
            <w:rPr>
              <w:noProof/>
              <w:webHidden/>
            </w:rPr>
            <w:tab/>
          </w:r>
          <w:r w:rsidR="00646CCB">
            <w:rPr>
              <w:noProof/>
              <w:webHidden/>
            </w:rPr>
            <w:fldChar w:fldCharType="begin"/>
          </w:r>
          <w:r w:rsidR="00582CC4">
            <w:rPr>
              <w:noProof/>
              <w:webHidden/>
            </w:rPr>
            <w:instrText xml:space="preserve"> PAGEREF _Toc38375868 \h </w:instrText>
          </w:r>
          <w:r w:rsidR="00646CCB">
            <w:rPr>
              <w:noProof/>
              <w:webHidden/>
            </w:rPr>
          </w:r>
          <w:r w:rsidR="00646CCB">
            <w:rPr>
              <w:noProof/>
              <w:webHidden/>
            </w:rPr>
            <w:fldChar w:fldCharType="separate"/>
          </w:r>
          <w:ins w:id="96" w:author="Gatley, Katrina" w:date="2020-05-18T16:32:00Z">
            <w:r>
              <w:rPr>
                <w:noProof/>
                <w:webHidden/>
              </w:rPr>
              <w:t>35</w:t>
            </w:r>
          </w:ins>
          <w:del w:id="97" w:author="Gatley, Katrina" w:date="2020-05-18T16:32:00Z">
            <w:r w:rsidR="00AB2EB6" w:rsidDel="00407F65">
              <w:rPr>
                <w:noProof/>
                <w:webHidden/>
              </w:rPr>
              <w:delText>34</w:delText>
            </w:r>
          </w:del>
          <w:r w:rsidR="00646CCB">
            <w:rPr>
              <w:noProof/>
              <w:webHidden/>
            </w:rPr>
            <w:fldChar w:fldCharType="end"/>
          </w:r>
          <w:r>
            <w:rPr>
              <w:noProof/>
            </w:rPr>
            <w:fldChar w:fldCharType="end"/>
          </w:r>
        </w:p>
        <w:p w14:paraId="5F074315" w14:textId="77777777" w:rsidR="00582CC4" w:rsidRDefault="00407F65">
          <w:pPr>
            <w:pStyle w:val="TOC3"/>
            <w:tabs>
              <w:tab w:val="left" w:pos="1440"/>
              <w:tab w:val="right" w:leader="dot" w:pos="9345"/>
            </w:tabs>
            <w:rPr>
              <w:rFonts w:asciiTheme="minorHAnsi" w:eastAsiaTheme="minorEastAsia" w:hAnsiTheme="minorHAnsi" w:cstheme="minorBidi"/>
              <w:noProof/>
              <w:sz w:val="22"/>
              <w:szCs w:val="22"/>
              <w:lang w:eastAsia="en-GB"/>
            </w:rPr>
          </w:pPr>
          <w:r>
            <w:fldChar w:fldCharType="begin"/>
          </w:r>
          <w:r>
            <w:instrText xml:space="preserve"> HYPERLINK \l "_Toc38375869" </w:instrText>
          </w:r>
          <w:r>
            <w:fldChar w:fldCharType="separate"/>
          </w:r>
          <w:r w:rsidR="00582CC4" w:rsidRPr="00534DBD">
            <w:rPr>
              <w:rStyle w:val="Hyperlink"/>
              <w:rFonts w:cstheme="minorHAnsi"/>
              <w:noProof/>
            </w:rPr>
            <w:t>10.5.2</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Further assessments and end of trial visit</w:t>
          </w:r>
          <w:r w:rsidR="00582CC4">
            <w:rPr>
              <w:noProof/>
              <w:webHidden/>
            </w:rPr>
            <w:tab/>
          </w:r>
          <w:r w:rsidR="00646CCB">
            <w:rPr>
              <w:noProof/>
              <w:webHidden/>
            </w:rPr>
            <w:fldChar w:fldCharType="begin"/>
          </w:r>
          <w:r w:rsidR="00582CC4">
            <w:rPr>
              <w:noProof/>
              <w:webHidden/>
            </w:rPr>
            <w:instrText xml:space="preserve"> PAGEREF _Toc38375869 \h </w:instrText>
          </w:r>
          <w:r w:rsidR="00646CCB">
            <w:rPr>
              <w:noProof/>
              <w:webHidden/>
            </w:rPr>
          </w:r>
          <w:r w:rsidR="00646CCB">
            <w:rPr>
              <w:noProof/>
              <w:webHidden/>
            </w:rPr>
            <w:fldChar w:fldCharType="separate"/>
          </w:r>
          <w:ins w:id="98" w:author="Gatley, Katrina" w:date="2020-05-18T16:32:00Z">
            <w:r>
              <w:rPr>
                <w:noProof/>
                <w:webHidden/>
              </w:rPr>
              <w:t>35</w:t>
            </w:r>
          </w:ins>
          <w:del w:id="99" w:author="Gatley, Katrina" w:date="2020-05-18T16:32:00Z">
            <w:r w:rsidR="00AB2EB6" w:rsidDel="00407F65">
              <w:rPr>
                <w:noProof/>
                <w:webHidden/>
              </w:rPr>
              <w:delText>34</w:delText>
            </w:r>
          </w:del>
          <w:r w:rsidR="00646CCB">
            <w:rPr>
              <w:noProof/>
              <w:webHidden/>
            </w:rPr>
            <w:fldChar w:fldCharType="end"/>
          </w:r>
          <w:r>
            <w:rPr>
              <w:noProof/>
            </w:rPr>
            <w:fldChar w:fldCharType="end"/>
          </w:r>
        </w:p>
        <w:p w14:paraId="34A57783"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70" w:history="1">
            <w:r w:rsidR="00582CC4" w:rsidRPr="00534DBD">
              <w:rPr>
                <w:rStyle w:val="Hyperlink"/>
                <w:noProof/>
              </w:rPr>
              <w:t>10.6</w:t>
            </w:r>
            <w:r w:rsidR="00582CC4">
              <w:rPr>
                <w:rFonts w:asciiTheme="minorHAnsi" w:eastAsiaTheme="minorEastAsia" w:hAnsiTheme="minorHAnsi" w:cstheme="minorBidi"/>
                <w:noProof/>
                <w:sz w:val="22"/>
                <w:szCs w:val="22"/>
                <w:lang w:eastAsia="en-GB"/>
              </w:rPr>
              <w:tab/>
            </w:r>
            <w:r w:rsidR="00582CC4" w:rsidRPr="00534DBD">
              <w:rPr>
                <w:rStyle w:val="Hyperlink"/>
                <w:noProof/>
              </w:rPr>
              <w:t>Schedule of Assessments</w:t>
            </w:r>
            <w:r w:rsidR="00582CC4">
              <w:rPr>
                <w:noProof/>
                <w:webHidden/>
              </w:rPr>
              <w:tab/>
            </w:r>
            <w:r w:rsidR="00646CCB">
              <w:rPr>
                <w:noProof/>
                <w:webHidden/>
              </w:rPr>
              <w:fldChar w:fldCharType="begin"/>
            </w:r>
            <w:r w:rsidR="00582CC4">
              <w:rPr>
                <w:noProof/>
                <w:webHidden/>
              </w:rPr>
              <w:instrText xml:space="preserve"> PAGEREF _Toc38375870 \h </w:instrText>
            </w:r>
            <w:r w:rsidR="00646CCB">
              <w:rPr>
                <w:noProof/>
                <w:webHidden/>
              </w:rPr>
            </w:r>
            <w:r w:rsidR="00646CCB">
              <w:rPr>
                <w:noProof/>
                <w:webHidden/>
              </w:rPr>
              <w:fldChar w:fldCharType="separate"/>
            </w:r>
            <w:r w:rsidR="00407F65">
              <w:rPr>
                <w:noProof/>
                <w:webHidden/>
              </w:rPr>
              <w:t>36</w:t>
            </w:r>
            <w:r w:rsidR="00646CCB">
              <w:rPr>
                <w:noProof/>
                <w:webHidden/>
              </w:rPr>
              <w:fldChar w:fldCharType="end"/>
            </w:r>
          </w:hyperlink>
        </w:p>
        <w:p w14:paraId="4AE6B23C"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71" w:history="1">
            <w:r w:rsidR="00582CC4" w:rsidRPr="00534DBD">
              <w:rPr>
                <w:rStyle w:val="Hyperlink"/>
                <w:rFonts w:cstheme="minorHAnsi"/>
                <w:noProof/>
              </w:rPr>
              <w:t>10.7</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End of Trial Participation</w:t>
            </w:r>
            <w:r w:rsidR="00582CC4">
              <w:rPr>
                <w:noProof/>
                <w:webHidden/>
              </w:rPr>
              <w:tab/>
            </w:r>
            <w:r w:rsidR="00646CCB">
              <w:rPr>
                <w:noProof/>
                <w:webHidden/>
              </w:rPr>
              <w:fldChar w:fldCharType="begin"/>
            </w:r>
            <w:r w:rsidR="00582CC4">
              <w:rPr>
                <w:noProof/>
                <w:webHidden/>
              </w:rPr>
              <w:instrText xml:space="preserve"> PAGEREF _Toc38375871 \h </w:instrText>
            </w:r>
            <w:r w:rsidR="00646CCB">
              <w:rPr>
                <w:noProof/>
                <w:webHidden/>
              </w:rPr>
            </w:r>
            <w:r w:rsidR="00646CCB">
              <w:rPr>
                <w:noProof/>
                <w:webHidden/>
              </w:rPr>
              <w:fldChar w:fldCharType="separate"/>
            </w:r>
            <w:r w:rsidR="00407F65">
              <w:rPr>
                <w:noProof/>
                <w:webHidden/>
              </w:rPr>
              <w:t>38</w:t>
            </w:r>
            <w:r w:rsidR="00646CCB">
              <w:rPr>
                <w:noProof/>
                <w:webHidden/>
              </w:rPr>
              <w:fldChar w:fldCharType="end"/>
            </w:r>
          </w:hyperlink>
        </w:p>
        <w:p w14:paraId="0F5072E1"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72" w:history="1">
            <w:r w:rsidR="00582CC4" w:rsidRPr="00534DBD">
              <w:rPr>
                <w:rStyle w:val="Hyperlink"/>
                <w:rFonts w:cstheme="minorHAnsi"/>
                <w:noProof/>
              </w:rPr>
              <w:t>10.8</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Trial restrictions</w:t>
            </w:r>
            <w:r w:rsidR="00582CC4">
              <w:rPr>
                <w:noProof/>
                <w:webHidden/>
              </w:rPr>
              <w:tab/>
            </w:r>
            <w:r w:rsidR="00646CCB">
              <w:rPr>
                <w:noProof/>
                <w:webHidden/>
              </w:rPr>
              <w:fldChar w:fldCharType="begin"/>
            </w:r>
            <w:r w:rsidR="00582CC4">
              <w:rPr>
                <w:noProof/>
                <w:webHidden/>
              </w:rPr>
              <w:instrText xml:space="preserve"> PAGEREF _Toc38375872 \h </w:instrText>
            </w:r>
            <w:r w:rsidR="00646CCB">
              <w:rPr>
                <w:noProof/>
                <w:webHidden/>
              </w:rPr>
            </w:r>
            <w:r w:rsidR="00646CCB">
              <w:rPr>
                <w:noProof/>
                <w:webHidden/>
              </w:rPr>
              <w:fldChar w:fldCharType="separate"/>
            </w:r>
            <w:r w:rsidR="00407F65">
              <w:rPr>
                <w:noProof/>
                <w:webHidden/>
              </w:rPr>
              <w:t>38</w:t>
            </w:r>
            <w:r w:rsidR="00646CCB">
              <w:rPr>
                <w:noProof/>
                <w:webHidden/>
              </w:rPr>
              <w:fldChar w:fldCharType="end"/>
            </w:r>
          </w:hyperlink>
        </w:p>
        <w:p w14:paraId="1C53D55E" w14:textId="77777777" w:rsidR="00582CC4" w:rsidRDefault="00EE5334">
          <w:pPr>
            <w:pStyle w:val="TOC1"/>
            <w:tabs>
              <w:tab w:val="left" w:pos="720"/>
              <w:tab w:val="right" w:leader="dot" w:pos="9345"/>
            </w:tabs>
            <w:rPr>
              <w:rFonts w:asciiTheme="minorHAnsi" w:eastAsiaTheme="minorEastAsia" w:hAnsiTheme="minorHAnsi" w:cstheme="minorBidi"/>
              <w:b w:val="0"/>
              <w:noProof/>
              <w:sz w:val="22"/>
              <w:szCs w:val="22"/>
              <w:lang w:eastAsia="en-GB"/>
            </w:rPr>
          </w:pPr>
          <w:hyperlink w:anchor="_Toc38375873" w:history="1">
            <w:r w:rsidR="00582CC4" w:rsidRPr="00534DBD">
              <w:rPr>
                <w:rStyle w:val="Hyperlink"/>
                <w:rFonts w:cstheme="minorHAnsi"/>
                <w:noProof/>
              </w:rPr>
              <w:t>11</w:t>
            </w:r>
            <w:r w:rsidR="00582CC4">
              <w:rPr>
                <w:rFonts w:asciiTheme="minorHAnsi" w:eastAsiaTheme="minorEastAsia" w:hAnsiTheme="minorHAnsi" w:cstheme="minorBidi"/>
                <w:b w:val="0"/>
                <w:noProof/>
                <w:sz w:val="22"/>
                <w:szCs w:val="22"/>
                <w:lang w:eastAsia="en-GB"/>
              </w:rPr>
              <w:tab/>
            </w:r>
            <w:r w:rsidR="00582CC4" w:rsidRPr="00534DBD">
              <w:rPr>
                <w:rStyle w:val="Hyperlink"/>
                <w:rFonts w:cstheme="minorHAnsi"/>
                <w:noProof/>
              </w:rPr>
              <w:t>Assessment of Safety</w:t>
            </w:r>
            <w:r w:rsidR="00582CC4">
              <w:rPr>
                <w:noProof/>
                <w:webHidden/>
              </w:rPr>
              <w:tab/>
            </w:r>
            <w:r w:rsidR="00646CCB">
              <w:rPr>
                <w:noProof/>
                <w:webHidden/>
              </w:rPr>
              <w:fldChar w:fldCharType="begin"/>
            </w:r>
            <w:r w:rsidR="00582CC4">
              <w:rPr>
                <w:noProof/>
                <w:webHidden/>
              </w:rPr>
              <w:instrText xml:space="preserve"> PAGEREF _Toc38375873 \h </w:instrText>
            </w:r>
            <w:r w:rsidR="00646CCB">
              <w:rPr>
                <w:noProof/>
                <w:webHidden/>
              </w:rPr>
            </w:r>
            <w:r w:rsidR="00646CCB">
              <w:rPr>
                <w:noProof/>
                <w:webHidden/>
              </w:rPr>
              <w:fldChar w:fldCharType="separate"/>
            </w:r>
            <w:r w:rsidR="00407F65">
              <w:rPr>
                <w:noProof/>
                <w:webHidden/>
              </w:rPr>
              <w:t>38</w:t>
            </w:r>
            <w:r w:rsidR="00646CCB">
              <w:rPr>
                <w:noProof/>
                <w:webHidden/>
              </w:rPr>
              <w:fldChar w:fldCharType="end"/>
            </w:r>
          </w:hyperlink>
        </w:p>
        <w:p w14:paraId="572D3064"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74" w:history="1">
            <w:r w:rsidR="00582CC4" w:rsidRPr="00534DBD">
              <w:rPr>
                <w:rStyle w:val="Hyperlink"/>
                <w:rFonts w:cstheme="minorHAnsi"/>
                <w:noProof/>
              </w:rPr>
              <w:t>11.1</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Definitions</w:t>
            </w:r>
            <w:r w:rsidR="00582CC4">
              <w:rPr>
                <w:noProof/>
                <w:webHidden/>
              </w:rPr>
              <w:tab/>
            </w:r>
            <w:r w:rsidR="00646CCB">
              <w:rPr>
                <w:noProof/>
                <w:webHidden/>
              </w:rPr>
              <w:fldChar w:fldCharType="begin"/>
            </w:r>
            <w:r w:rsidR="00582CC4">
              <w:rPr>
                <w:noProof/>
                <w:webHidden/>
              </w:rPr>
              <w:instrText xml:space="preserve"> PAGEREF _Toc38375874 \h </w:instrText>
            </w:r>
            <w:r w:rsidR="00646CCB">
              <w:rPr>
                <w:noProof/>
                <w:webHidden/>
              </w:rPr>
            </w:r>
            <w:r w:rsidR="00646CCB">
              <w:rPr>
                <w:noProof/>
                <w:webHidden/>
              </w:rPr>
              <w:fldChar w:fldCharType="separate"/>
            </w:r>
            <w:r w:rsidR="00407F65">
              <w:rPr>
                <w:noProof/>
                <w:webHidden/>
              </w:rPr>
              <w:t>38</w:t>
            </w:r>
            <w:r w:rsidR="00646CCB">
              <w:rPr>
                <w:noProof/>
                <w:webHidden/>
              </w:rPr>
              <w:fldChar w:fldCharType="end"/>
            </w:r>
          </w:hyperlink>
        </w:p>
        <w:p w14:paraId="7BA663D6" w14:textId="77777777" w:rsidR="00582CC4" w:rsidRDefault="00EE5334">
          <w:pPr>
            <w:pStyle w:val="TOC3"/>
            <w:tabs>
              <w:tab w:val="left" w:pos="1440"/>
              <w:tab w:val="right" w:leader="dot" w:pos="9345"/>
            </w:tabs>
            <w:rPr>
              <w:rFonts w:asciiTheme="minorHAnsi" w:eastAsiaTheme="minorEastAsia" w:hAnsiTheme="minorHAnsi" w:cstheme="minorBidi"/>
              <w:noProof/>
              <w:sz w:val="22"/>
              <w:szCs w:val="22"/>
              <w:lang w:eastAsia="en-GB"/>
            </w:rPr>
          </w:pPr>
          <w:hyperlink w:anchor="_Toc38375875" w:history="1">
            <w:r w:rsidR="00582CC4" w:rsidRPr="00534DBD">
              <w:rPr>
                <w:rStyle w:val="Hyperlink"/>
                <w:rFonts w:cstheme="minorHAnsi"/>
                <w:noProof/>
              </w:rPr>
              <w:t>11.1.1</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Adverse event (AE)</w:t>
            </w:r>
            <w:r w:rsidR="00582CC4">
              <w:rPr>
                <w:noProof/>
                <w:webHidden/>
              </w:rPr>
              <w:tab/>
            </w:r>
            <w:r w:rsidR="00646CCB">
              <w:rPr>
                <w:noProof/>
                <w:webHidden/>
              </w:rPr>
              <w:fldChar w:fldCharType="begin"/>
            </w:r>
            <w:r w:rsidR="00582CC4">
              <w:rPr>
                <w:noProof/>
                <w:webHidden/>
              </w:rPr>
              <w:instrText xml:space="preserve"> PAGEREF _Toc38375875 \h </w:instrText>
            </w:r>
            <w:r w:rsidR="00646CCB">
              <w:rPr>
                <w:noProof/>
                <w:webHidden/>
              </w:rPr>
            </w:r>
            <w:r w:rsidR="00646CCB">
              <w:rPr>
                <w:noProof/>
                <w:webHidden/>
              </w:rPr>
              <w:fldChar w:fldCharType="separate"/>
            </w:r>
            <w:r w:rsidR="00407F65">
              <w:rPr>
                <w:noProof/>
                <w:webHidden/>
              </w:rPr>
              <w:t>38</w:t>
            </w:r>
            <w:r w:rsidR="00646CCB">
              <w:rPr>
                <w:noProof/>
                <w:webHidden/>
              </w:rPr>
              <w:fldChar w:fldCharType="end"/>
            </w:r>
          </w:hyperlink>
        </w:p>
        <w:p w14:paraId="3950FE15" w14:textId="77777777" w:rsidR="00582CC4" w:rsidRDefault="00EE5334">
          <w:pPr>
            <w:pStyle w:val="TOC3"/>
            <w:tabs>
              <w:tab w:val="left" w:pos="1440"/>
              <w:tab w:val="right" w:leader="dot" w:pos="9345"/>
            </w:tabs>
            <w:rPr>
              <w:rFonts w:asciiTheme="minorHAnsi" w:eastAsiaTheme="minorEastAsia" w:hAnsiTheme="minorHAnsi" w:cstheme="minorBidi"/>
              <w:noProof/>
              <w:sz w:val="22"/>
              <w:szCs w:val="22"/>
              <w:lang w:eastAsia="en-GB"/>
            </w:rPr>
          </w:pPr>
          <w:hyperlink w:anchor="_Toc38375876" w:history="1">
            <w:r w:rsidR="00582CC4" w:rsidRPr="00534DBD">
              <w:rPr>
                <w:rStyle w:val="Hyperlink"/>
                <w:rFonts w:cstheme="minorHAnsi"/>
                <w:noProof/>
                <w:lang w:val="en-US"/>
              </w:rPr>
              <w:t>11.1.2</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lang w:val="en-US"/>
              </w:rPr>
              <w:t>Adverse reaction to an investigational medicinal product (AR)</w:t>
            </w:r>
            <w:r w:rsidR="00582CC4">
              <w:rPr>
                <w:noProof/>
                <w:webHidden/>
              </w:rPr>
              <w:tab/>
            </w:r>
            <w:r w:rsidR="00646CCB">
              <w:rPr>
                <w:noProof/>
                <w:webHidden/>
              </w:rPr>
              <w:fldChar w:fldCharType="begin"/>
            </w:r>
            <w:r w:rsidR="00582CC4">
              <w:rPr>
                <w:noProof/>
                <w:webHidden/>
              </w:rPr>
              <w:instrText xml:space="preserve"> PAGEREF _Toc38375876 \h </w:instrText>
            </w:r>
            <w:r w:rsidR="00646CCB">
              <w:rPr>
                <w:noProof/>
                <w:webHidden/>
              </w:rPr>
            </w:r>
            <w:r w:rsidR="00646CCB">
              <w:rPr>
                <w:noProof/>
                <w:webHidden/>
              </w:rPr>
              <w:fldChar w:fldCharType="separate"/>
            </w:r>
            <w:r w:rsidR="00407F65">
              <w:rPr>
                <w:noProof/>
                <w:webHidden/>
              </w:rPr>
              <w:t>38</w:t>
            </w:r>
            <w:r w:rsidR="00646CCB">
              <w:rPr>
                <w:noProof/>
                <w:webHidden/>
              </w:rPr>
              <w:fldChar w:fldCharType="end"/>
            </w:r>
          </w:hyperlink>
        </w:p>
        <w:p w14:paraId="7330307C" w14:textId="77777777" w:rsidR="00582CC4" w:rsidRDefault="00EE5334">
          <w:pPr>
            <w:pStyle w:val="TOC3"/>
            <w:tabs>
              <w:tab w:val="left" w:pos="1440"/>
              <w:tab w:val="right" w:leader="dot" w:pos="9345"/>
            </w:tabs>
            <w:rPr>
              <w:rFonts w:asciiTheme="minorHAnsi" w:eastAsiaTheme="minorEastAsia" w:hAnsiTheme="minorHAnsi" w:cstheme="minorBidi"/>
              <w:noProof/>
              <w:sz w:val="22"/>
              <w:szCs w:val="22"/>
              <w:lang w:eastAsia="en-GB"/>
            </w:rPr>
          </w:pPr>
          <w:hyperlink w:anchor="_Toc38375877" w:history="1">
            <w:r w:rsidR="00582CC4" w:rsidRPr="00534DBD">
              <w:rPr>
                <w:rStyle w:val="Hyperlink"/>
                <w:rFonts w:cstheme="minorHAnsi"/>
                <w:noProof/>
                <w:lang w:val="en-US"/>
              </w:rPr>
              <w:t>11.1.3</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Unexpected</w:t>
            </w:r>
            <w:r w:rsidR="00582CC4" w:rsidRPr="00534DBD">
              <w:rPr>
                <w:rStyle w:val="Hyperlink"/>
                <w:rFonts w:cstheme="minorHAnsi"/>
                <w:noProof/>
                <w:lang w:val="en-US"/>
              </w:rPr>
              <w:t xml:space="preserve"> adverse reaction</w:t>
            </w:r>
            <w:r w:rsidR="00582CC4">
              <w:rPr>
                <w:noProof/>
                <w:webHidden/>
              </w:rPr>
              <w:tab/>
            </w:r>
            <w:r w:rsidR="00646CCB">
              <w:rPr>
                <w:noProof/>
                <w:webHidden/>
              </w:rPr>
              <w:fldChar w:fldCharType="begin"/>
            </w:r>
            <w:r w:rsidR="00582CC4">
              <w:rPr>
                <w:noProof/>
                <w:webHidden/>
              </w:rPr>
              <w:instrText xml:space="preserve"> PAGEREF _Toc38375877 \h </w:instrText>
            </w:r>
            <w:r w:rsidR="00646CCB">
              <w:rPr>
                <w:noProof/>
                <w:webHidden/>
              </w:rPr>
            </w:r>
            <w:r w:rsidR="00646CCB">
              <w:rPr>
                <w:noProof/>
                <w:webHidden/>
              </w:rPr>
              <w:fldChar w:fldCharType="separate"/>
            </w:r>
            <w:r w:rsidR="00407F65">
              <w:rPr>
                <w:noProof/>
                <w:webHidden/>
              </w:rPr>
              <w:t>39</w:t>
            </w:r>
            <w:r w:rsidR="00646CCB">
              <w:rPr>
                <w:noProof/>
                <w:webHidden/>
              </w:rPr>
              <w:fldChar w:fldCharType="end"/>
            </w:r>
          </w:hyperlink>
        </w:p>
        <w:p w14:paraId="1AC1027B" w14:textId="77777777" w:rsidR="00582CC4" w:rsidRDefault="00EE5334">
          <w:pPr>
            <w:pStyle w:val="TOC3"/>
            <w:tabs>
              <w:tab w:val="left" w:pos="1440"/>
              <w:tab w:val="right" w:leader="dot" w:pos="9345"/>
            </w:tabs>
            <w:rPr>
              <w:rFonts w:asciiTheme="minorHAnsi" w:eastAsiaTheme="minorEastAsia" w:hAnsiTheme="minorHAnsi" w:cstheme="minorBidi"/>
              <w:noProof/>
              <w:sz w:val="22"/>
              <w:szCs w:val="22"/>
              <w:lang w:eastAsia="en-GB"/>
            </w:rPr>
          </w:pPr>
          <w:hyperlink w:anchor="_Toc38375878" w:history="1">
            <w:r w:rsidR="00582CC4" w:rsidRPr="00534DBD">
              <w:rPr>
                <w:rStyle w:val="Hyperlink"/>
                <w:rFonts w:cstheme="minorHAnsi"/>
                <w:noProof/>
                <w:lang w:val="en-US"/>
              </w:rPr>
              <w:t>11.1.4</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lang w:val="en-US"/>
              </w:rPr>
              <w:t xml:space="preserve">Serious </w:t>
            </w:r>
            <w:r w:rsidR="00582CC4" w:rsidRPr="00534DBD">
              <w:rPr>
                <w:rStyle w:val="Hyperlink"/>
                <w:rFonts w:cstheme="minorHAnsi"/>
                <w:noProof/>
              </w:rPr>
              <w:t>adverse</w:t>
            </w:r>
            <w:r w:rsidR="00582CC4" w:rsidRPr="00534DBD">
              <w:rPr>
                <w:rStyle w:val="Hyperlink"/>
                <w:rFonts w:cstheme="minorHAnsi"/>
                <w:noProof/>
                <w:lang w:val="en-US"/>
              </w:rPr>
              <w:t xml:space="preserve"> event or serious adverse reaction (SAE / SAR)</w:t>
            </w:r>
            <w:r w:rsidR="00582CC4">
              <w:rPr>
                <w:noProof/>
                <w:webHidden/>
              </w:rPr>
              <w:tab/>
            </w:r>
            <w:r w:rsidR="00646CCB">
              <w:rPr>
                <w:noProof/>
                <w:webHidden/>
              </w:rPr>
              <w:fldChar w:fldCharType="begin"/>
            </w:r>
            <w:r w:rsidR="00582CC4">
              <w:rPr>
                <w:noProof/>
                <w:webHidden/>
              </w:rPr>
              <w:instrText xml:space="preserve"> PAGEREF _Toc38375878 \h </w:instrText>
            </w:r>
            <w:r w:rsidR="00646CCB">
              <w:rPr>
                <w:noProof/>
                <w:webHidden/>
              </w:rPr>
            </w:r>
            <w:r w:rsidR="00646CCB">
              <w:rPr>
                <w:noProof/>
                <w:webHidden/>
              </w:rPr>
              <w:fldChar w:fldCharType="separate"/>
            </w:r>
            <w:r w:rsidR="00407F65">
              <w:rPr>
                <w:noProof/>
                <w:webHidden/>
              </w:rPr>
              <w:t>39</w:t>
            </w:r>
            <w:r w:rsidR="00646CCB">
              <w:rPr>
                <w:noProof/>
                <w:webHidden/>
              </w:rPr>
              <w:fldChar w:fldCharType="end"/>
            </w:r>
          </w:hyperlink>
        </w:p>
        <w:p w14:paraId="7988DEDB" w14:textId="77777777" w:rsidR="00582CC4" w:rsidRDefault="00EE5334">
          <w:pPr>
            <w:pStyle w:val="TOC3"/>
            <w:tabs>
              <w:tab w:val="left" w:pos="1440"/>
              <w:tab w:val="right" w:leader="dot" w:pos="9345"/>
            </w:tabs>
            <w:rPr>
              <w:rFonts w:asciiTheme="minorHAnsi" w:eastAsiaTheme="minorEastAsia" w:hAnsiTheme="minorHAnsi" w:cstheme="minorBidi"/>
              <w:noProof/>
              <w:sz w:val="22"/>
              <w:szCs w:val="22"/>
              <w:lang w:eastAsia="en-GB"/>
            </w:rPr>
          </w:pPr>
          <w:hyperlink w:anchor="_Toc38375879" w:history="1">
            <w:r w:rsidR="00582CC4" w:rsidRPr="00534DBD">
              <w:rPr>
                <w:rStyle w:val="Hyperlink"/>
                <w:rFonts w:cstheme="minorHAnsi"/>
                <w:noProof/>
                <w:lang w:val="en-US"/>
              </w:rPr>
              <w:t>11.1.5</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lang w:val="en-US"/>
              </w:rPr>
              <w:t>Suspected Unexpected Serious Adverse Reaction (SUSAR)</w:t>
            </w:r>
            <w:r w:rsidR="00582CC4">
              <w:rPr>
                <w:noProof/>
                <w:webHidden/>
              </w:rPr>
              <w:tab/>
            </w:r>
            <w:r w:rsidR="00646CCB">
              <w:rPr>
                <w:noProof/>
                <w:webHidden/>
              </w:rPr>
              <w:fldChar w:fldCharType="begin"/>
            </w:r>
            <w:r w:rsidR="00582CC4">
              <w:rPr>
                <w:noProof/>
                <w:webHidden/>
              </w:rPr>
              <w:instrText xml:space="preserve"> PAGEREF _Toc38375879 \h </w:instrText>
            </w:r>
            <w:r w:rsidR="00646CCB">
              <w:rPr>
                <w:noProof/>
                <w:webHidden/>
              </w:rPr>
            </w:r>
            <w:r w:rsidR="00646CCB">
              <w:rPr>
                <w:noProof/>
                <w:webHidden/>
              </w:rPr>
              <w:fldChar w:fldCharType="separate"/>
            </w:r>
            <w:r w:rsidR="00407F65">
              <w:rPr>
                <w:noProof/>
                <w:webHidden/>
              </w:rPr>
              <w:t>39</w:t>
            </w:r>
            <w:r w:rsidR="00646CCB">
              <w:rPr>
                <w:noProof/>
                <w:webHidden/>
              </w:rPr>
              <w:fldChar w:fldCharType="end"/>
            </w:r>
          </w:hyperlink>
        </w:p>
        <w:p w14:paraId="12DA5DEA" w14:textId="77777777" w:rsidR="00582CC4" w:rsidRDefault="00EE5334">
          <w:pPr>
            <w:pStyle w:val="TOC3"/>
            <w:tabs>
              <w:tab w:val="left" w:pos="1440"/>
              <w:tab w:val="right" w:leader="dot" w:pos="9345"/>
            </w:tabs>
            <w:rPr>
              <w:rFonts w:asciiTheme="minorHAnsi" w:eastAsiaTheme="minorEastAsia" w:hAnsiTheme="minorHAnsi" w:cstheme="minorBidi"/>
              <w:noProof/>
              <w:sz w:val="22"/>
              <w:szCs w:val="22"/>
              <w:lang w:eastAsia="en-GB"/>
            </w:rPr>
          </w:pPr>
          <w:hyperlink w:anchor="_Toc38375880" w:history="1">
            <w:r w:rsidR="00582CC4" w:rsidRPr="00534DBD">
              <w:rPr>
                <w:rStyle w:val="Hyperlink"/>
                <w:rFonts w:cstheme="minorHAnsi"/>
                <w:noProof/>
                <w:lang w:val="en-US"/>
              </w:rPr>
              <w:t>11.1.6</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lang w:val="en-US"/>
              </w:rPr>
              <w:t>Reference Safety Information (RSI)</w:t>
            </w:r>
            <w:r w:rsidR="00582CC4">
              <w:rPr>
                <w:noProof/>
                <w:webHidden/>
              </w:rPr>
              <w:tab/>
            </w:r>
            <w:r w:rsidR="00646CCB">
              <w:rPr>
                <w:noProof/>
                <w:webHidden/>
              </w:rPr>
              <w:fldChar w:fldCharType="begin"/>
            </w:r>
            <w:r w:rsidR="00582CC4">
              <w:rPr>
                <w:noProof/>
                <w:webHidden/>
              </w:rPr>
              <w:instrText xml:space="preserve"> PAGEREF _Toc38375880 \h </w:instrText>
            </w:r>
            <w:r w:rsidR="00646CCB">
              <w:rPr>
                <w:noProof/>
                <w:webHidden/>
              </w:rPr>
            </w:r>
            <w:r w:rsidR="00646CCB">
              <w:rPr>
                <w:noProof/>
                <w:webHidden/>
              </w:rPr>
              <w:fldChar w:fldCharType="separate"/>
            </w:r>
            <w:r w:rsidR="00407F65">
              <w:rPr>
                <w:noProof/>
                <w:webHidden/>
              </w:rPr>
              <w:t>39</w:t>
            </w:r>
            <w:r w:rsidR="00646CCB">
              <w:rPr>
                <w:noProof/>
                <w:webHidden/>
              </w:rPr>
              <w:fldChar w:fldCharType="end"/>
            </w:r>
          </w:hyperlink>
        </w:p>
        <w:p w14:paraId="5E519247"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81" w:history="1">
            <w:r w:rsidR="00582CC4" w:rsidRPr="00534DBD">
              <w:rPr>
                <w:rStyle w:val="Hyperlink"/>
                <w:rFonts w:cstheme="minorHAnsi"/>
                <w:noProof/>
              </w:rPr>
              <w:t>11.2</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Expected Adverse Reactions/Serious Adverse Reactions (AR /SARs)</w:t>
            </w:r>
            <w:r w:rsidR="00582CC4">
              <w:rPr>
                <w:noProof/>
                <w:webHidden/>
              </w:rPr>
              <w:tab/>
            </w:r>
            <w:r w:rsidR="00646CCB">
              <w:rPr>
                <w:noProof/>
                <w:webHidden/>
              </w:rPr>
              <w:fldChar w:fldCharType="begin"/>
            </w:r>
            <w:r w:rsidR="00582CC4">
              <w:rPr>
                <w:noProof/>
                <w:webHidden/>
              </w:rPr>
              <w:instrText xml:space="preserve"> PAGEREF _Toc38375881 \h </w:instrText>
            </w:r>
            <w:r w:rsidR="00646CCB">
              <w:rPr>
                <w:noProof/>
                <w:webHidden/>
              </w:rPr>
            </w:r>
            <w:r w:rsidR="00646CCB">
              <w:rPr>
                <w:noProof/>
                <w:webHidden/>
              </w:rPr>
              <w:fldChar w:fldCharType="separate"/>
            </w:r>
            <w:r w:rsidR="00407F65">
              <w:rPr>
                <w:noProof/>
                <w:webHidden/>
              </w:rPr>
              <w:t>40</w:t>
            </w:r>
            <w:r w:rsidR="00646CCB">
              <w:rPr>
                <w:noProof/>
                <w:webHidden/>
              </w:rPr>
              <w:fldChar w:fldCharType="end"/>
            </w:r>
          </w:hyperlink>
        </w:p>
        <w:p w14:paraId="7A659770"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82" w:history="1">
            <w:r w:rsidR="00582CC4" w:rsidRPr="00534DBD">
              <w:rPr>
                <w:rStyle w:val="Hyperlink"/>
                <w:rFonts w:cstheme="minorHAnsi"/>
                <w:noProof/>
              </w:rPr>
              <w:t>11.3</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Expected Adverse Events/Serious Adverse Events (AE/SAE)</w:t>
            </w:r>
            <w:r w:rsidR="00582CC4">
              <w:rPr>
                <w:noProof/>
                <w:webHidden/>
              </w:rPr>
              <w:tab/>
            </w:r>
            <w:r w:rsidR="00646CCB">
              <w:rPr>
                <w:noProof/>
                <w:webHidden/>
              </w:rPr>
              <w:fldChar w:fldCharType="begin"/>
            </w:r>
            <w:r w:rsidR="00582CC4">
              <w:rPr>
                <w:noProof/>
                <w:webHidden/>
              </w:rPr>
              <w:instrText xml:space="preserve"> PAGEREF _Toc38375882 \h </w:instrText>
            </w:r>
            <w:r w:rsidR="00646CCB">
              <w:rPr>
                <w:noProof/>
                <w:webHidden/>
              </w:rPr>
            </w:r>
            <w:r w:rsidR="00646CCB">
              <w:rPr>
                <w:noProof/>
                <w:webHidden/>
              </w:rPr>
              <w:fldChar w:fldCharType="separate"/>
            </w:r>
            <w:r w:rsidR="00407F65">
              <w:rPr>
                <w:noProof/>
                <w:webHidden/>
              </w:rPr>
              <w:t>40</w:t>
            </w:r>
            <w:r w:rsidR="00646CCB">
              <w:rPr>
                <w:noProof/>
                <w:webHidden/>
              </w:rPr>
              <w:fldChar w:fldCharType="end"/>
            </w:r>
          </w:hyperlink>
        </w:p>
        <w:p w14:paraId="266FA83D"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83" w:history="1">
            <w:r w:rsidR="00582CC4" w:rsidRPr="00534DBD">
              <w:rPr>
                <w:rStyle w:val="Hyperlink"/>
                <w:rFonts w:cstheme="minorHAnsi"/>
                <w:noProof/>
              </w:rPr>
              <w:t>11.4</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Evaluation of adverse events</w:t>
            </w:r>
            <w:r w:rsidR="00582CC4">
              <w:rPr>
                <w:noProof/>
                <w:webHidden/>
              </w:rPr>
              <w:tab/>
            </w:r>
            <w:r w:rsidR="00646CCB">
              <w:rPr>
                <w:noProof/>
                <w:webHidden/>
              </w:rPr>
              <w:fldChar w:fldCharType="begin"/>
            </w:r>
            <w:r w:rsidR="00582CC4">
              <w:rPr>
                <w:noProof/>
                <w:webHidden/>
              </w:rPr>
              <w:instrText xml:space="preserve"> PAGEREF _Toc38375883 \h </w:instrText>
            </w:r>
            <w:r w:rsidR="00646CCB">
              <w:rPr>
                <w:noProof/>
                <w:webHidden/>
              </w:rPr>
            </w:r>
            <w:r w:rsidR="00646CCB">
              <w:rPr>
                <w:noProof/>
                <w:webHidden/>
              </w:rPr>
              <w:fldChar w:fldCharType="separate"/>
            </w:r>
            <w:r w:rsidR="00407F65">
              <w:rPr>
                <w:noProof/>
                <w:webHidden/>
              </w:rPr>
              <w:t>40</w:t>
            </w:r>
            <w:r w:rsidR="00646CCB">
              <w:rPr>
                <w:noProof/>
                <w:webHidden/>
              </w:rPr>
              <w:fldChar w:fldCharType="end"/>
            </w:r>
          </w:hyperlink>
        </w:p>
        <w:p w14:paraId="2495EC13" w14:textId="77777777" w:rsidR="00582CC4" w:rsidRDefault="00EE5334">
          <w:pPr>
            <w:pStyle w:val="TOC3"/>
            <w:tabs>
              <w:tab w:val="left" w:pos="1440"/>
              <w:tab w:val="right" w:leader="dot" w:pos="9345"/>
            </w:tabs>
            <w:rPr>
              <w:rFonts w:asciiTheme="minorHAnsi" w:eastAsiaTheme="minorEastAsia" w:hAnsiTheme="minorHAnsi" w:cstheme="minorBidi"/>
              <w:noProof/>
              <w:sz w:val="22"/>
              <w:szCs w:val="22"/>
              <w:lang w:eastAsia="en-GB"/>
            </w:rPr>
          </w:pPr>
          <w:hyperlink w:anchor="_Toc38375884" w:history="1">
            <w:r w:rsidR="00582CC4" w:rsidRPr="00534DBD">
              <w:rPr>
                <w:rStyle w:val="Hyperlink"/>
                <w:rFonts w:cstheme="minorHAnsi"/>
                <w:noProof/>
                <w:lang w:val="en-US"/>
              </w:rPr>
              <w:t>11.4.1</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lang w:val="en-US"/>
              </w:rPr>
              <w:t>Assessment of seriousness</w:t>
            </w:r>
            <w:r w:rsidR="00582CC4">
              <w:rPr>
                <w:noProof/>
                <w:webHidden/>
              </w:rPr>
              <w:tab/>
            </w:r>
            <w:r w:rsidR="00646CCB">
              <w:rPr>
                <w:noProof/>
                <w:webHidden/>
              </w:rPr>
              <w:fldChar w:fldCharType="begin"/>
            </w:r>
            <w:r w:rsidR="00582CC4">
              <w:rPr>
                <w:noProof/>
                <w:webHidden/>
              </w:rPr>
              <w:instrText xml:space="preserve"> PAGEREF _Toc38375884 \h </w:instrText>
            </w:r>
            <w:r w:rsidR="00646CCB">
              <w:rPr>
                <w:noProof/>
                <w:webHidden/>
              </w:rPr>
            </w:r>
            <w:r w:rsidR="00646CCB">
              <w:rPr>
                <w:noProof/>
                <w:webHidden/>
              </w:rPr>
              <w:fldChar w:fldCharType="separate"/>
            </w:r>
            <w:r w:rsidR="00407F65">
              <w:rPr>
                <w:noProof/>
                <w:webHidden/>
              </w:rPr>
              <w:t>40</w:t>
            </w:r>
            <w:r w:rsidR="00646CCB">
              <w:rPr>
                <w:noProof/>
                <w:webHidden/>
              </w:rPr>
              <w:fldChar w:fldCharType="end"/>
            </w:r>
          </w:hyperlink>
        </w:p>
        <w:p w14:paraId="268E6C6C" w14:textId="77777777" w:rsidR="00582CC4" w:rsidRDefault="00EE5334">
          <w:pPr>
            <w:pStyle w:val="TOC3"/>
            <w:tabs>
              <w:tab w:val="left" w:pos="1440"/>
              <w:tab w:val="right" w:leader="dot" w:pos="9345"/>
            </w:tabs>
            <w:rPr>
              <w:rFonts w:asciiTheme="minorHAnsi" w:eastAsiaTheme="minorEastAsia" w:hAnsiTheme="minorHAnsi" w:cstheme="minorBidi"/>
              <w:noProof/>
              <w:sz w:val="22"/>
              <w:szCs w:val="22"/>
              <w:lang w:eastAsia="en-GB"/>
            </w:rPr>
          </w:pPr>
          <w:hyperlink w:anchor="_Toc38375885" w:history="1">
            <w:r w:rsidR="00582CC4" w:rsidRPr="00534DBD">
              <w:rPr>
                <w:rStyle w:val="Hyperlink"/>
                <w:rFonts w:cstheme="minorHAnsi"/>
                <w:noProof/>
                <w:lang w:val="en-US"/>
              </w:rPr>
              <w:t>11.4.2</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Assessment</w:t>
            </w:r>
            <w:r w:rsidR="00582CC4" w:rsidRPr="00534DBD">
              <w:rPr>
                <w:rStyle w:val="Hyperlink"/>
                <w:rFonts w:cstheme="minorHAnsi"/>
                <w:noProof/>
                <w:lang w:val="en-US"/>
              </w:rPr>
              <w:t xml:space="preserve"> of causality</w:t>
            </w:r>
            <w:r w:rsidR="00582CC4">
              <w:rPr>
                <w:noProof/>
                <w:webHidden/>
              </w:rPr>
              <w:tab/>
            </w:r>
            <w:r w:rsidR="00646CCB">
              <w:rPr>
                <w:noProof/>
                <w:webHidden/>
              </w:rPr>
              <w:fldChar w:fldCharType="begin"/>
            </w:r>
            <w:r w:rsidR="00582CC4">
              <w:rPr>
                <w:noProof/>
                <w:webHidden/>
              </w:rPr>
              <w:instrText xml:space="preserve"> PAGEREF _Toc38375885 \h </w:instrText>
            </w:r>
            <w:r w:rsidR="00646CCB">
              <w:rPr>
                <w:noProof/>
                <w:webHidden/>
              </w:rPr>
            </w:r>
            <w:r w:rsidR="00646CCB">
              <w:rPr>
                <w:noProof/>
                <w:webHidden/>
              </w:rPr>
              <w:fldChar w:fldCharType="separate"/>
            </w:r>
            <w:r w:rsidR="00407F65">
              <w:rPr>
                <w:noProof/>
                <w:webHidden/>
              </w:rPr>
              <w:t>40</w:t>
            </w:r>
            <w:r w:rsidR="00646CCB">
              <w:rPr>
                <w:noProof/>
                <w:webHidden/>
              </w:rPr>
              <w:fldChar w:fldCharType="end"/>
            </w:r>
          </w:hyperlink>
        </w:p>
        <w:p w14:paraId="40E224B4" w14:textId="77777777" w:rsidR="00582CC4" w:rsidRDefault="00EE5334">
          <w:pPr>
            <w:pStyle w:val="TOC3"/>
            <w:tabs>
              <w:tab w:val="left" w:pos="1440"/>
              <w:tab w:val="right" w:leader="dot" w:pos="9345"/>
            </w:tabs>
            <w:rPr>
              <w:rFonts w:asciiTheme="minorHAnsi" w:eastAsiaTheme="minorEastAsia" w:hAnsiTheme="minorHAnsi" w:cstheme="minorBidi"/>
              <w:noProof/>
              <w:sz w:val="22"/>
              <w:szCs w:val="22"/>
              <w:lang w:eastAsia="en-GB"/>
            </w:rPr>
          </w:pPr>
          <w:hyperlink w:anchor="_Toc38375886" w:history="1">
            <w:r w:rsidR="00582CC4" w:rsidRPr="00534DBD">
              <w:rPr>
                <w:rStyle w:val="Hyperlink"/>
                <w:rFonts w:cstheme="minorHAnsi"/>
                <w:noProof/>
                <w:lang w:val="en-US"/>
              </w:rPr>
              <w:t>11.4.3</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lang w:val="en-US"/>
              </w:rPr>
              <w:t>Clinical assessment of severity</w:t>
            </w:r>
            <w:r w:rsidR="00582CC4">
              <w:rPr>
                <w:noProof/>
                <w:webHidden/>
              </w:rPr>
              <w:tab/>
            </w:r>
            <w:r w:rsidR="00646CCB">
              <w:rPr>
                <w:noProof/>
                <w:webHidden/>
              </w:rPr>
              <w:fldChar w:fldCharType="begin"/>
            </w:r>
            <w:r w:rsidR="00582CC4">
              <w:rPr>
                <w:noProof/>
                <w:webHidden/>
              </w:rPr>
              <w:instrText xml:space="preserve"> PAGEREF _Toc38375886 \h </w:instrText>
            </w:r>
            <w:r w:rsidR="00646CCB">
              <w:rPr>
                <w:noProof/>
                <w:webHidden/>
              </w:rPr>
            </w:r>
            <w:r w:rsidR="00646CCB">
              <w:rPr>
                <w:noProof/>
                <w:webHidden/>
              </w:rPr>
              <w:fldChar w:fldCharType="separate"/>
            </w:r>
            <w:r w:rsidR="00407F65">
              <w:rPr>
                <w:noProof/>
                <w:webHidden/>
              </w:rPr>
              <w:t>41</w:t>
            </w:r>
            <w:r w:rsidR="00646CCB">
              <w:rPr>
                <w:noProof/>
                <w:webHidden/>
              </w:rPr>
              <w:fldChar w:fldCharType="end"/>
            </w:r>
          </w:hyperlink>
        </w:p>
        <w:p w14:paraId="3EA6F372" w14:textId="77777777" w:rsidR="00582CC4" w:rsidRDefault="00EE5334">
          <w:pPr>
            <w:pStyle w:val="TOC3"/>
            <w:tabs>
              <w:tab w:val="left" w:pos="1440"/>
              <w:tab w:val="right" w:leader="dot" w:pos="9345"/>
            </w:tabs>
            <w:rPr>
              <w:rFonts w:asciiTheme="minorHAnsi" w:eastAsiaTheme="minorEastAsia" w:hAnsiTheme="minorHAnsi" w:cstheme="minorBidi"/>
              <w:noProof/>
              <w:sz w:val="22"/>
              <w:szCs w:val="22"/>
              <w:lang w:eastAsia="en-GB"/>
            </w:rPr>
          </w:pPr>
          <w:hyperlink w:anchor="_Toc38375887" w:history="1">
            <w:r w:rsidR="00582CC4" w:rsidRPr="00534DBD">
              <w:rPr>
                <w:rStyle w:val="Hyperlink"/>
                <w:rFonts w:cstheme="minorHAnsi"/>
                <w:noProof/>
                <w:lang w:val="en-US"/>
              </w:rPr>
              <w:t>11.4.4</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lang w:val="en-US"/>
              </w:rPr>
              <w:t>Recording of adverse events</w:t>
            </w:r>
            <w:r w:rsidR="00582CC4">
              <w:rPr>
                <w:noProof/>
                <w:webHidden/>
              </w:rPr>
              <w:tab/>
            </w:r>
            <w:r w:rsidR="00646CCB">
              <w:rPr>
                <w:noProof/>
                <w:webHidden/>
              </w:rPr>
              <w:fldChar w:fldCharType="begin"/>
            </w:r>
            <w:r w:rsidR="00582CC4">
              <w:rPr>
                <w:noProof/>
                <w:webHidden/>
              </w:rPr>
              <w:instrText xml:space="preserve"> PAGEREF _Toc38375887 \h </w:instrText>
            </w:r>
            <w:r w:rsidR="00646CCB">
              <w:rPr>
                <w:noProof/>
                <w:webHidden/>
              </w:rPr>
            </w:r>
            <w:r w:rsidR="00646CCB">
              <w:rPr>
                <w:noProof/>
                <w:webHidden/>
              </w:rPr>
              <w:fldChar w:fldCharType="separate"/>
            </w:r>
            <w:r w:rsidR="00407F65">
              <w:rPr>
                <w:noProof/>
                <w:webHidden/>
              </w:rPr>
              <w:t>41</w:t>
            </w:r>
            <w:r w:rsidR="00646CCB">
              <w:rPr>
                <w:noProof/>
                <w:webHidden/>
              </w:rPr>
              <w:fldChar w:fldCharType="end"/>
            </w:r>
          </w:hyperlink>
        </w:p>
        <w:p w14:paraId="25D61F07"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88" w:history="1">
            <w:r w:rsidR="00582CC4" w:rsidRPr="00534DBD">
              <w:rPr>
                <w:rStyle w:val="Hyperlink"/>
                <w:rFonts w:cstheme="minorHAnsi"/>
                <w:noProof/>
              </w:rPr>
              <w:t>11.5</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Recording and Reporting SAEs and SARs</w:t>
            </w:r>
            <w:r w:rsidR="00582CC4">
              <w:rPr>
                <w:noProof/>
                <w:webHidden/>
              </w:rPr>
              <w:tab/>
            </w:r>
            <w:r w:rsidR="00646CCB">
              <w:rPr>
                <w:noProof/>
                <w:webHidden/>
              </w:rPr>
              <w:fldChar w:fldCharType="begin"/>
            </w:r>
            <w:r w:rsidR="00582CC4">
              <w:rPr>
                <w:noProof/>
                <w:webHidden/>
              </w:rPr>
              <w:instrText xml:space="preserve"> PAGEREF _Toc38375888 \h </w:instrText>
            </w:r>
            <w:r w:rsidR="00646CCB">
              <w:rPr>
                <w:noProof/>
                <w:webHidden/>
              </w:rPr>
            </w:r>
            <w:r w:rsidR="00646CCB">
              <w:rPr>
                <w:noProof/>
                <w:webHidden/>
              </w:rPr>
              <w:fldChar w:fldCharType="separate"/>
            </w:r>
            <w:r w:rsidR="00407F65">
              <w:rPr>
                <w:noProof/>
                <w:webHidden/>
              </w:rPr>
              <w:t>41</w:t>
            </w:r>
            <w:r w:rsidR="00646CCB">
              <w:rPr>
                <w:noProof/>
                <w:webHidden/>
              </w:rPr>
              <w:fldChar w:fldCharType="end"/>
            </w:r>
          </w:hyperlink>
        </w:p>
        <w:p w14:paraId="22711561"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89" w:history="1">
            <w:r w:rsidR="00582CC4" w:rsidRPr="00534DBD">
              <w:rPr>
                <w:rStyle w:val="Hyperlink"/>
                <w:rFonts w:cstheme="minorHAnsi"/>
                <w:noProof/>
              </w:rPr>
              <w:t>11.6</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 xml:space="preserve">Reporting of </w:t>
            </w:r>
            <w:r w:rsidR="00582CC4" w:rsidRPr="00534DBD">
              <w:rPr>
                <w:rStyle w:val="Hyperlink"/>
                <w:rFonts w:cstheme="minorHAnsi"/>
                <w:noProof/>
                <w:lang w:val="en-US"/>
              </w:rPr>
              <w:t>Suspected Unexpected Serious Adverse Reactions (SUSARs)</w:t>
            </w:r>
            <w:r w:rsidR="00582CC4">
              <w:rPr>
                <w:noProof/>
                <w:webHidden/>
              </w:rPr>
              <w:tab/>
            </w:r>
            <w:r w:rsidR="00646CCB">
              <w:rPr>
                <w:noProof/>
                <w:webHidden/>
              </w:rPr>
              <w:fldChar w:fldCharType="begin"/>
            </w:r>
            <w:r w:rsidR="00582CC4">
              <w:rPr>
                <w:noProof/>
                <w:webHidden/>
              </w:rPr>
              <w:instrText xml:space="preserve"> PAGEREF _Toc38375889 \h </w:instrText>
            </w:r>
            <w:r w:rsidR="00646CCB">
              <w:rPr>
                <w:noProof/>
                <w:webHidden/>
              </w:rPr>
            </w:r>
            <w:r w:rsidR="00646CCB">
              <w:rPr>
                <w:noProof/>
                <w:webHidden/>
              </w:rPr>
              <w:fldChar w:fldCharType="separate"/>
            </w:r>
            <w:r w:rsidR="00407F65">
              <w:rPr>
                <w:noProof/>
                <w:webHidden/>
              </w:rPr>
              <w:t>42</w:t>
            </w:r>
            <w:r w:rsidR="00646CCB">
              <w:rPr>
                <w:noProof/>
                <w:webHidden/>
              </w:rPr>
              <w:fldChar w:fldCharType="end"/>
            </w:r>
          </w:hyperlink>
        </w:p>
        <w:p w14:paraId="674DE8CD" w14:textId="77777777" w:rsidR="00582CC4" w:rsidRDefault="00EE5334">
          <w:pPr>
            <w:pStyle w:val="TOC3"/>
            <w:tabs>
              <w:tab w:val="left" w:pos="1440"/>
              <w:tab w:val="right" w:leader="dot" w:pos="9345"/>
            </w:tabs>
            <w:rPr>
              <w:rFonts w:asciiTheme="minorHAnsi" w:eastAsiaTheme="minorEastAsia" w:hAnsiTheme="minorHAnsi" w:cstheme="minorBidi"/>
              <w:noProof/>
              <w:sz w:val="22"/>
              <w:szCs w:val="22"/>
              <w:lang w:eastAsia="en-GB"/>
            </w:rPr>
          </w:pPr>
          <w:hyperlink w:anchor="_Toc38375890" w:history="1">
            <w:r w:rsidR="00582CC4" w:rsidRPr="00534DBD">
              <w:rPr>
                <w:rStyle w:val="Hyperlink"/>
                <w:rFonts w:cstheme="minorHAnsi"/>
                <w:noProof/>
                <w:lang w:val="en-US"/>
              </w:rPr>
              <w:t>11.6.1</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lang w:val="en-US"/>
              </w:rPr>
              <w:t xml:space="preserve">Who should </w:t>
            </w:r>
            <w:r w:rsidR="00582CC4" w:rsidRPr="00534DBD">
              <w:rPr>
                <w:rStyle w:val="Hyperlink"/>
                <w:rFonts w:cstheme="minorHAnsi"/>
                <w:noProof/>
              </w:rPr>
              <w:t>report</w:t>
            </w:r>
            <w:r w:rsidR="00582CC4" w:rsidRPr="00534DBD">
              <w:rPr>
                <w:rStyle w:val="Hyperlink"/>
                <w:rFonts w:cstheme="minorHAnsi"/>
                <w:noProof/>
                <w:lang w:val="en-US"/>
              </w:rPr>
              <w:t xml:space="preserve"> and whom to report to?</w:t>
            </w:r>
            <w:r w:rsidR="00582CC4">
              <w:rPr>
                <w:noProof/>
                <w:webHidden/>
              </w:rPr>
              <w:tab/>
            </w:r>
            <w:r w:rsidR="00646CCB">
              <w:rPr>
                <w:noProof/>
                <w:webHidden/>
              </w:rPr>
              <w:fldChar w:fldCharType="begin"/>
            </w:r>
            <w:r w:rsidR="00582CC4">
              <w:rPr>
                <w:noProof/>
                <w:webHidden/>
              </w:rPr>
              <w:instrText xml:space="preserve"> PAGEREF _Toc38375890 \h </w:instrText>
            </w:r>
            <w:r w:rsidR="00646CCB">
              <w:rPr>
                <w:noProof/>
                <w:webHidden/>
              </w:rPr>
            </w:r>
            <w:r w:rsidR="00646CCB">
              <w:rPr>
                <w:noProof/>
                <w:webHidden/>
              </w:rPr>
              <w:fldChar w:fldCharType="separate"/>
            </w:r>
            <w:r w:rsidR="00407F65">
              <w:rPr>
                <w:noProof/>
                <w:webHidden/>
              </w:rPr>
              <w:t>42</w:t>
            </w:r>
            <w:r w:rsidR="00646CCB">
              <w:rPr>
                <w:noProof/>
                <w:webHidden/>
              </w:rPr>
              <w:fldChar w:fldCharType="end"/>
            </w:r>
          </w:hyperlink>
        </w:p>
        <w:p w14:paraId="32E8F403" w14:textId="77777777" w:rsidR="00582CC4" w:rsidRDefault="00EE5334">
          <w:pPr>
            <w:pStyle w:val="TOC3"/>
            <w:tabs>
              <w:tab w:val="left" w:pos="1440"/>
              <w:tab w:val="right" w:leader="dot" w:pos="9345"/>
            </w:tabs>
            <w:rPr>
              <w:rFonts w:asciiTheme="minorHAnsi" w:eastAsiaTheme="minorEastAsia" w:hAnsiTheme="minorHAnsi" w:cstheme="minorBidi"/>
              <w:noProof/>
              <w:sz w:val="22"/>
              <w:szCs w:val="22"/>
              <w:lang w:eastAsia="en-GB"/>
            </w:rPr>
          </w:pPr>
          <w:hyperlink w:anchor="_Toc38375891" w:history="1">
            <w:r w:rsidR="00582CC4" w:rsidRPr="00534DBD">
              <w:rPr>
                <w:rStyle w:val="Hyperlink"/>
                <w:rFonts w:cstheme="minorHAnsi"/>
                <w:noProof/>
                <w:lang w:val="en-US"/>
              </w:rPr>
              <w:t>11.6.2</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lang w:val="en-US"/>
              </w:rPr>
              <w:t>When to report?</w:t>
            </w:r>
            <w:r w:rsidR="00582CC4">
              <w:rPr>
                <w:noProof/>
                <w:webHidden/>
              </w:rPr>
              <w:tab/>
            </w:r>
            <w:r w:rsidR="00646CCB">
              <w:rPr>
                <w:noProof/>
                <w:webHidden/>
              </w:rPr>
              <w:fldChar w:fldCharType="begin"/>
            </w:r>
            <w:r w:rsidR="00582CC4">
              <w:rPr>
                <w:noProof/>
                <w:webHidden/>
              </w:rPr>
              <w:instrText xml:space="preserve"> PAGEREF _Toc38375891 \h </w:instrText>
            </w:r>
            <w:r w:rsidR="00646CCB">
              <w:rPr>
                <w:noProof/>
                <w:webHidden/>
              </w:rPr>
            </w:r>
            <w:r w:rsidR="00646CCB">
              <w:rPr>
                <w:noProof/>
                <w:webHidden/>
              </w:rPr>
              <w:fldChar w:fldCharType="separate"/>
            </w:r>
            <w:r w:rsidR="00407F65">
              <w:rPr>
                <w:noProof/>
                <w:webHidden/>
              </w:rPr>
              <w:t>42</w:t>
            </w:r>
            <w:r w:rsidR="00646CCB">
              <w:rPr>
                <w:noProof/>
                <w:webHidden/>
              </w:rPr>
              <w:fldChar w:fldCharType="end"/>
            </w:r>
          </w:hyperlink>
        </w:p>
        <w:p w14:paraId="2DE5F461" w14:textId="77777777" w:rsidR="00582CC4" w:rsidRDefault="00EE5334">
          <w:pPr>
            <w:pStyle w:val="TOC3"/>
            <w:tabs>
              <w:tab w:val="left" w:pos="1440"/>
              <w:tab w:val="right" w:leader="dot" w:pos="9345"/>
            </w:tabs>
            <w:rPr>
              <w:rFonts w:asciiTheme="minorHAnsi" w:eastAsiaTheme="minorEastAsia" w:hAnsiTheme="minorHAnsi" w:cstheme="minorBidi"/>
              <w:noProof/>
              <w:sz w:val="22"/>
              <w:szCs w:val="22"/>
              <w:lang w:eastAsia="en-GB"/>
            </w:rPr>
          </w:pPr>
          <w:hyperlink w:anchor="_Toc38375892" w:history="1">
            <w:r w:rsidR="00582CC4" w:rsidRPr="00534DBD">
              <w:rPr>
                <w:rStyle w:val="Hyperlink"/>
                <w:rFonts w:cstheme="minorHAnsi"/>
                <w:noProof/>
                <w:lang w:val="en-US"/>
              </w:rPr>
              <w:t>11.6.3</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lang w:val="en-US"/>
              </w:rPr>
              <w:t xml:space="preserve">How to </w:t>
            </w:r>
            <w:r w:rsidR="00582CC4" w:rsidRPr="00534DBD">
              <w:rPr>
                <w:rStyle w:val="Hyperlink"/>
                <w:rFonts w:cstheme="minorHAnsi"/>
                <w:noProof/>
              </w:rPr>
              <w:t>report</w:t>
            </w:r>
            <w:r w:rsidR="00582CC4" w:rsidRPr="00534DBD">
              <w:rPr>
                <w:rStyle w:val="Hyperlink"/>
                <w:rFonts w:cstheme="minorHAnsi"/>
                <w:noProof/>
                <w:lang w:val="en-US"/>
              </w:rPr>
              <w:t>?</w:t>
            </w:r>
            <w:r w:rsidR="00582CC4">
              <w:rPr>
                <w:noProof/>
                <w:webHidden/>
              </w:rPr>
              <w:tab/>
            </w:r>
            <w:r w:rsidR="00646CCB">
              <w:rPr>
                <w:noProof/>
                <w:webHidden/>
              </w:rPr>
              <w:fldChar w:fldCharType="begin"/>
            </w:r>
            <w:r w:rsidR="00582CC4">
              <w:rPr>
                <w:noProof/>
                <w:webHidden/>
              </w:rPr>
              <w:instrText xml:space="preserve"> PAGEREF _Toc38375892 \h </w:instrText>
            </w:r>
            <w:r w:rsidR="00646CCB">
              <w:rPr>
                <w:noProof/>
                <w:webHidden/>
              </w:rPr>
            </w:r>
            <w:r w:rsidR="00646CCB">
              <w:rPr>
                <w:noProof/>
                <w:webHidden/>
              </w:rPr>
              <w:fldChar w:fldCharType="separate"/>
            </w:r>
            <w:r w:rsidR="00407F65">
              <w:rPr>
                <w:noProof/>
                <w:webHidden/>
              </w:rPr>
              <w:t>43</w:t>
            </w:r>
            <w:r w:rsidR="00646CCB">
              <w:rPr>
                <w:noProof/>
                <w:webHidden/>
              </w:rPr>
              <w:fldChar w:fldCharType="end"/>
            </w:r>
          </w:hyperlink>
        </w:p>
        <w:p w14:paraId="69DCE62E"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93" w:history="1">
            <w:r w:rsidR="00582CC4" w:rsidRPr="00534DBD">
              <w:rPr>
                <w:rStyle w:val="Hyperlink"/>
                <w:rFonts w:cstheme="minorHAnsi"/>
                <w:noProof/>
                <w:lang w:val="en-US"/>
              </w:rPr>
              <w:t>11.7</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lang w:val="en-US"/>
              </w:rPr>
              <w:t>Pregnancy Reporting</w:t>
            </w:r>
            <w:r w:rsidR="00582CC4">
              <w:rPr>
                <w:noProof/>
                <w:webHidden/>
              </w:rPr>
              <w:tab/>
            </w:r>
            <w:r w:rsidR="00646CCB">
              <w:rPr>
                <w:noProof/>
                <w:webHidden/>
              </w:rPr>
              <w:fldChar w:fldCharType="begin"/>
            </w:r>
            <w:r w:rsidR="00582CC4">
              <w:rPr>
                <w:noProof/>
                <w:webHidden/>
              </w:rPr>
              <w:instrText xml:space="preserve"> PAGEREF _Toc38375893 \h </w:instrText>
            </w:r>
            <w:r w:rsidR="00646CCB">
              <w:rPr>
                <w:noProof/>
                <w:webHidden/>
              </w:rPr>
            </w:r>
            <w:r w:rsidR="00646CCB">
              <w:rPr>
                <w:noProof/>
                <w:webHidden/>
              </w:rPr>
              <w:fldChar w:fldCharType="separate"/>
            </w:r>
            <w:r w:rsidR="00407F65">
              <w:rPr>
                <w:noProof/>
                <w:webHidden/>
              </w:rPr>
              <w:t>43</w:t>
            </w:r>
            <w:r w:rsidR="00646CCB">
              <w:rPr>
                <w:noProof/>
                <w:webHidden/>
              </w:rPr>
              <w:fldChar w:fldCharType="end"/>
            </w:r>
          </w:hyperlink>
        </w:p>
        <w:p w14:paraId="5A7774B6"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94" w:history="1">
            <w:r w:rsidR="00582CC4" w:rsidRPr="00534DBD">
              <w:rPr>
                <w:rStyle w:val="Hyperlink"/>
                <w:noProof/>
              </w:rPr>
              <w:t>11.8</w:t>
            </w:r>
            <w:r w:rsidR="00582CC4">
              <w:rPr>
                <w:rFonts w:asciiTheme="minorHAnsi" w:eastAsiaTheme="minorEastAsia" w:hAnsiTheme="minorHAnsi" w:cstheme="minorBidi"/>
                <w:noProof/>
                <w:sz w:val="22"/>
                <w:szCs w:val="22"/>
                <w:lang w:eastAsia="en-GB"/>
              </w:rPr>
              <w:tab/>
            </w:r>
            <w:r w:rsidR="00582CC4" w:rsidRPr="00534DBD">
              <w:rPr>
                <w:rStyle w:val="Hyperlink"/>
                <w:noProof/>
              </w:rPr>
              <w:t>Adverse events of special interest (AESIs)</w:t>
            </w:r>
            <w:r w:rsidR="00582CC4">
              <w:rPr>
                <w:noProof/>
                <w:webHidden/>
              </w:rPr>
              <w:tab/>
            </w:r>
            <w:r w:rsidR="00646CCB">
              <w:rPr>
                <w:noProof/>
                <w:webHidden/>
              </w:rPr>
              <w:fldChar w:fldCharType="begin"/>
            </w:r>
            <w:r w:rsidR="00582CC4">
              <w:rPr>
                <w:noProof/>
                <w:webHidden/>
              </w:rPr>
              <w:instrText xml:space="preserve"> PAGEREF _Toc38375894 \h </w:instrText>
            </w:r>
            <w:r w:rsidR="00646CCB">
              <w:rPr>
                <w:noProof/>
                <w:webHidden/>
              </w:rPr>
            </w:r>
            <w:r w:rsidR="00646CCB">
              <w:rPr>
                <w:noProof/>
                <w:webHidden/>
              </w:rPr>
              <w:fldChar w:fldCharType="separate"/>
            </w:r>
            <w:r w:rsidR="00407F65">
              <w:rPr>
                <w:noProof/>
                <w:webHidden/>
              </w:rPr>
              <w:t>44</w:t>
            </w:r>
            <w:r w:rsidR="00646CCB">
              <w:rPr>
                <w:noProof/>
                <w:webHidden/>
              </w:rPr>
              <w:fldChar w:fldCharType="end"/>
            </w:r>
          </w:hyperlink>
        </w:p>
        <w:p w14:paraId="33C54994" w14:textId="77777777" w:rsidR="00582CC4" w:rsidRDefault="00EE5334">
          <w:pPr>
            <w:pStyle w:val="TOC1"/>
            <w:tabs>
              <w:tab w:val="left" w:pos="720"/>
              <w:tab w:val="right" w:leader="dot" w:pos="9345"/>
            </w:tabs>
            <w:rPr>
              <w:rFonts w:asciiTheme="minorHAnsi" w:eastAsiaTheme="minorEastAsia" w:hAnsiTheme="minorHAnsi" w:cstheme="minorBidi"/>
              <w:b w:val="0"/>
              <w:noProof/>
              <w:sz w:val="22"/>
              <w:szCs w:val="22"/>
              <w:lang w:eastAsia="en-GB"/>
            </w:rPr>
          </w:pPr>
          <w:hyperlink w:anchor="_Toc38375895" w:history="1">
            <w:r w:rsidR="00582CC4" w:rsidRPr="00534DBD">
              <w:rPr>
                <w:rStyle w:val="Hyperlink"/>
                <w:rFonts w:cstheme="minorHAnsi"/>
                <w:noProof/>
              </w:rPr>
              <w:t>12</w:t>
            </w:r>
            <w:r w:rsidR="00582CC4">
              <w:rPr>
                <w:rFonts w:asciiTheme="minorHAnsi" w:eastAsiaTheme="minorEastAsia" w:hAnsiTheme="minorHAnsi" w:cstheme="minorBidi"/>
                <w:b w:val="0"/>
                <w:noProof/>
                <w:sz w:val="22"/>
                <w:szCs w:val="22"/>
                <w:lang w:eastAsia="en-GB"/>
              </w:rPr>
              <w:tab/>
            </w:r>
            <w:r w:rsidR="00582CC4" w:rsidRPr="00534DBD">
              <w:rPr>
                <w:rStyle w:val="Hyperlink"/>
                <w:rFonts w:cstheme="minorHAnsi"/>
                <w:noProof/>
              </w:rPr>
              <w:t>Toxicity – Emergency Procedures</w:t>
            </w:r>
            <w:r w:rsidR="00582CC4">
              <w:rPr>
                <w:noProof/>
                <w:webHidden/>
              </w:rPr>
              <w:tab/>
            </w:r>
            <w:r w:rsidR="00646CCB">
              <w:rPr>
                <w:noProof/>
                <w:webHidden/>
              </w:rPr>
              <w:fldChar w:fldCharType="begin"/>
            </w:r>
            <w:r w:rsidR="00582CC4">
              <w:rPr>
                <w:noProof/>
                <w:webHidden/>
              </w:rPr>
              <w:instrText xml:space="preserve"> PAGEREF _Toc38375895 \h </w:instrText>
            </w:r>
            <w:r w:rsidR="00646CCB">
              <w:rPr>
                <w:noProof/>
                <w:webHidden/>
              </w:rPr>
            </w:r>
            <w:r w:rsidR="00646CCB">
              <w:rPr>
                <w:noProof/>
                <w:webHidden/>
              </w:rPr>
              <w:fldChar w:fldCharType="separate"/>
            </w:r>
            <w:r w:rsidR="00407F65">
              <w:rPr>
                <w:noProof/>
                <w:webHidden/>
              </w:rPr>
              <w:t>44</w:t>
            </w:r>
            <w:r w:rsidR="00646CCB">
              <w:rPr>
                <w:noProof/>
                <w:webHidden/>
              </w:rPr>
              <w:fldChar w:fldCharType="end"/>
            </w:r>
          </w:hyperlink>
        </w:p>
        <w:p w14:paraId="32A475FA" w14:textId="77777777" w:rsidR="00582CC4" w:rsidRDefault="00EE5334">
          <w:pPr>
            <w:pStyle w:val="TOC1"/>
            <w:tabs>
              <w:tab w:val="left" w:pos="720"/>
              <w:tab w:val="right" w:leader="dot" w:pos="9345"/>
            </w:tabs>
            <w:rPr>
              <w:rFonts w:asciiTheme="minorHAnsi" w:eastAsiaTheme="minorEastAsia" w:hAnsiTheme="minorHAnsi" w:cstheme="minorBidi"/>
              <w:b w:val="0"/>
              <w:noProof/>
              <w:sz w:val="22"/>
              <w:szCs w:val="22"/>
              <w:lang w:eastAsia="en-GB"/>
            </w:rPr>
          </w:pPr>
          <w:hyperlink w:anchor="_Toc38375896" w:history="1">
            <w:r w:rsidR="00582CC4" w:rsidRPr="00534DBD">
              <w:rPr>
                <w:rStyle w:val="Hyperlink"/>
                <w:rFonts w:cstheme="minorHAnsi"/>
                <w:noProof/>
              </w:rPr>
              <w:t>13</w:t>
            </w:r>
            <w:r w:rsidR="00582CC4">
              <w:rPr>
                <w:rFonts w:asciiTheme="minorHAnsi" w:eastAsiaTheme="minorEastAsia" w:hAnsiTheme="minorHAnsi" w:cstheme="minorBidi"/>
                <w:b w:val="0"/>
                <w:noProof/>
                <w:sz w:val="22"/>
                <w:szCs w:val="22"/>
                <w:lang w:eastAsia="en-GB"/>
              </w:rPr>
              <w:tab/>
            </w:r>
            <w:r w:rsidR="00582CC4" w:rsidRPr="00534DBD">
              <w:rPr>
                <w:rStyle w:val="Hyperlink"/>
                <w:rFonts w:cstheme="minorHAnsi"/>
                <w:noProof/>
              </w:rPr>
              <w:t>Evaluation of Results (Definitions and response/evaluation of outcome measures)</w:t>
            </w:r>
            <w:r w:rsidR="00582CC4">
              <w:rPr>
                <w:noProof/>
                <w:webHidden/>
              </w:rPr>
              <w:tab/>
            </w:r>
            <w:r w:rsidR="00646CCB">
              <w:rPr>
                <w:noProof/>
                <w:webHidden/>
              </w:rPr>
              <w:fldChar w:fldCharType="begin"/>
            </w:r>
            <w:r w:rsidR="00582CC4">
              <w:rPr>
                <w:noProof/>
                <w:webHidden/>
              </w:rPr>
              <w:instrText xml:space="preserve"> PAGEREF _Toc38375896 \h </w:instrText>
            </w:r>
            <w:r w:rsidR="00646CCB">
              <w:rPr>
                <w:noProof/>
                <w:webHidden/>
              </w:rPr>
            </w:r>
            <w:r w:rsidR="00646CCB">
              <w:rPr>
                <w:noProof/>
                <w:webHidden/>
              </w:rPr>
              <w:fldChar w:fldCharType="separate"/>
            </w:r>
            <w:r w:rsidR="00407F65">
              <w:rPr>
                <w:noProof/>
                <w:webHidden/>
              </w:rPr>
              <w:t>44</w:t>
            </w:r>
            <w:r w:rsidR="00646CCB">
              <w:rPr>
                <w:noProof/>
                <w:webHidden/>
              </w:rPr>
              <w:fldChar w:fldCharType="end"/>
            </w:r>
          </w:hyperlink>
        </w:p>
        <w:p w14:paraId="6A4ECF09"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897" w:history="1">
            <w:r w:rsidR="00582CC4" w:rsidRPr="00534DBD">
              <w:rPr>
                <w:rStyle w:val="Hyperlink"/>
                <w:rFonts w:cstheme="minorHAnsi"/>
                <w:noProof/>
              </w:rPr>
              <w:t>13.1</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Response criteria</w:t>
            </w:r>
            <w:r w:rsidR="00582CC4">
              <w:rPr>
                <w:noProof/>
                <w:webHidden/>
              </w:rPr>
              <w:tab/>
            </w:r>
            <w:r w:rsidR="00646CCB">
              <w:rPr>
                <w:noProof/>
                <w:webHidden/>
              </w:rPr>
              <w:fldChar w:fldCharType="begin"/>
            </w:r>
            <w:r w:rsidR="00582CC4">
              <w:rPr>
                <w:noProof/>
                <w:webHidden/>
              </w:rPr>
              <w:instrText xml:space="preserve"> PAGEREF _Toc38375897 \h </w:instrText>
            </w:r>
            <w:r w:rsidR="00646CCB">
              <w:rPr>
                <w:noProof/>
                <w:webHidden/>
              </w:rPr>
            </w:r>
            <w:r w:rsidR="00646CCB">
              <w:rPr>
                <w:noProof/>
                <w:webHidden/>
              </w:rPr>
              <w:fldChar w:fldCharType="separate"/>
            </w:r>
            <w:r w:rsidR="00407F65">
              <w:rPr>
                <w:noProof/>
                <w:webHidden/>
              </w:rPr>
              <w:t>44</w:t>
            </w:r>
            <w:r w:rsidR="00646CCB">
              <w:rPr>
                <w:noProof/>
                <w:webHidden/>
              </w:rPr>
              <w:fldChar w:fldCharType="end"/>
            </w:r>
          </w:hyperlink>
        </w:p>
        <w:p w14:paraId="6C697697" w14:textId="77777777" w:rsidR="00582CC4" w:rsidRDefault="00EE5334">
          <w:pPr>
            <w:pStyle w:val="TOC1"/>
            <w:tabs>
              <w:tab w:val="left" w:pos="720"/>
              <w:tab w:val="right" w:leader="dot" w:pos="9345"/>
            </w:tabs>
            <w:rPr>
              <w:rFonts w:asciiTheme="minorHAnsi" w:eastAsiaTheme="minorEastAsia" w:hAnsiTheme="minorHAnsi" w:cstheme="minorBidi"/>
              <w:b w:val="0"/>
              <w:noProof/>
              <w:sz w:val="22"/>
              <w:szCs w:val="22"/>
              <w:lang w:eastAsia="en-GB"/>
            </w:rPr>
          </w:pPr>
          <w:hyperlink w:anchor="_Toc38375898" w:history="1">
            <w:r w:rsidR="00582CC4" w:rsidRPr="00534DBD">
              <w:rPr>
                <w:rStyle w:val="Hyperlink"/>
                <w:rFonts w:cstheme="minorHAnsi"/>
                <w:noProof/>
              </w:rPr>
              <w:t>14</w:t>
            </w:r>
            <w:r w:rsidR="00582CC4">
              <w:rPr>
                <w:rFonts w:asciiTheme="minorHAnsi" w:eastAsiaTheme="minorEastAsia" w:hAnsiTheme="minorHAnsi" w:cstheme="minorBidi"/>
                <w:b w:val="0"/>
                <w:noProof/>
                <w:sz w:val="22"/>
                <w:szCs w:val="22"/>
                <w:lang w:eastAsia="en-GB"/>
              </w:rPr>
              <w:tab/>
            </w:r>
            <w:r w:rsidR="00582CC4" w:rsidRPr="00534DBD">
              <w:rPr>
                <w:rStyle w:val="Hyperlink"/>
                <w:rFonts w:cstheme="minorHAnsi"/>
                <w:noProof/>
              </w:rPr>
              <w:t>Storage and Analysis of Samples</w:t>
            </w:r>
            <w:r w:rsidR="00582CC4">
              <w:rPr>
                <w:noProof/>
                <w:webHidden/>
              </w:rPr>
              <w:tab/>
            </w:r>
            <w:r w:rsidR="00646CCB">
              <w:rPr>
                <w:noProof/>
                <w:webHidden/>
              </w:rPr>
              <w:fldChar w:fldCharType="begin"/>
            </w:r>
            <w:r w:rsidR="00582CC4">
              <w:rPr>
                <w:noProof/>
                <w:webHidden/>
              </w:rPr>
              <w:instrText xml:space="preserve"> PAGEREF _Toc38375898 \h </w:instrText>
            </w:r>
            <w:r w:rsidR="00646CCB">
              <w:rPr>
                <w:noProof/>
                <w:webHidden/>
              </w:rPr>
            </w:r>
            <w:r w:rsidR="00646CCB">
              <w:rPr>
                <w:noProof/>
                <w:webHidden/>
              </w:rPr>
              <w:fldChar w:fldCharType="separate"/>
            </w:r>
            <w:r w:rsidR="00407F65">
              <w:rPr>
                <w:noProof/>
                <w:webHidden/>
              </w:rPr>
              <w:t>44</w:t>
            </w:r>
            <w:r w:rsidR="00646CCB">
              <w:rPr>
                <w:noProof/>
                <w:webHidden/>
              </w:rPr>
              <w:fldChar w:fldCharType="end"/>
            </w:r>
          </w:hyperlink>
        </w:p>
        <w:p w14:paraId="24F77565" w14:textId="77777777" w:rsidR="00582CC4" w:rsidRDefault="00EE5334">
          <w:pPr>
            <w:pStyle w:val="TOC1"/>
            <w:tabs>
              <w:tab w:val="left" w:pos="720"/>
              <w:tab w:val="right" w:leader="dot" w:pos="9345"/>
            </w:tabs>
            <w:rPr>
              <w:rFonts w:asciiTheme="minorHAnsi" w:eastAsiaTheme="minorEastAsia" w:hAnsiTheme="minorHAnsi" w:cstheme="minorBidi"/>
              <w:b w:val="0"/>
              <w:noProof/>
              <w:sz w:val="22"/>
              <w:szCs w:val="22"/>
              <w:lang w:eastAsia="en-GB"/>
            </w:rPr>
          </w:pPr>
          <w:hyperlink w:anchor="_Toc38375899" w:history="1">
            <w:r w:rsidR="00582CC4" w:rsidRPr="00534DBD">
              <w:rPr>
                <w:rStyle w:val="Hyperlink"/>
                <w:rFonts w:cstheme="minorHAnsi"/>
                <w:noProof/>
              </w:rPr>
              <w:t>15</w:t>
            </w:r>
            <w:r w:rsidR="00582CC4">
              <w:rPr>
                <w:rFonts w:asciiTheme="minorHAnsi" w:eastAsiaTheme="minorEastAsia" w:hAnsiTheme="minorHAnsi" w:cstheme="minorBidi"/>
                <w:b w:val="0"/>
                <w:noProof/>
                <w:sz w:val="22"/>
                <w:szCs w:val="22"/>
                <w:lang w:eastAsia="en-GB"/>
              </w:rPr>
              <w:tab/>
            </w:r>
            <w:r w:rsidR="00582CC4" w:rsidRPr="00534DBD">
              <w:rPr>
                <w:rStyle w:val="Hyperlink"/>
                <w:rFonts w:cstheme="minorHAnsi"/>
                <w:noProof/>
              </w:rPr>
              <w:t>Statistics</w:t>
            </w:r>
            <w:r w:rsidR="00582CC4">
              <w:rPr>
                <w:noProof/>
                <w:webHidden/>
              </w:rPr>
              <w:tab/>
            </w:r>
            <w:r w:rsidR="00646CCB">
              <w:rPr>
                <w:noProof/>
                <w:webHidden/>
              </w:rPr>
              <w:fldChar w:fldCharType="begin"/>
            </w:r>
            <w:r w:rsidR="00582CC4">
              <w:rPr>
                <w:noProof/>
                <w:webHidden/>
              </w:rPr>
              <w:instrText xml:space="preserve"> PAGEREF _Toc38375899 \h </w:instrText>
            </w:r>
            <w:r w:rsidR="00646CCB">
              <w:rPr>
                <w:noProof/>
                <w:webHidden/>
              </w:rPr>
            </w:r>
            <w:r w:rsidR="00646CCB">
              <w:rPr>
                <w:noProof/>
                <w:webHidden/>
              </w:rPr>
              <w:fldChar w:fldCharType="separate"/>
            </w:r>
            <w:r w:rsidR="00407F65">
              <w:rPr>
                <w:noProof/>
                <w:webHidden/>
              </w:rPr>
              <w:t>44</w:t>
            </w:r>
            <w:r w:rsidR="00646CCB">
              <w:rPr>
                <w:noProof/>
                <w:webHidden/>
              </w:rPr>
              <w:fldChar w:fldCharType="end"/>
            </w:r>
          </w:hyperlink>
        </w:p>
        <w:p w14:paraId="445F64F4"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900" w:history="1">
            <w:r w:rsidR="00582CC4" w:rsidRPr="00534DBD">
              <w:rPr>
                <w:rStyle w:val="Hyperlink"/>
                <w:rFonts w:cstheme="minorHAnsi"/>
                <w:noProof/>
              </w:rPr>
              <w:t>15.1</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Statistical methods</w:t>
            </w:r>
            <w:r w:rsidR="00582CC4">
              <w:rPr>
                <w:noProof/>
                <w:webHidden/>
              </w:rPr>
              <w:tab/>
            </w:r>
            <w:r w:rsidR="00646CCB">
              <w:rPr>
                <w:noProof/>
                <w:webHidden/>
              </w:rPr>
              <w:fldChar w:fldCharType="begin"/>
            </w:r>
            <w:r w:rsidR="00582CC4">
              <w:rPr>
                <w:noProof/>
                <w:webHidden/>
              </w:rPr>
              <w:instrText xml:space="preserve"> PAGEREF _Toc38375900 \h </w:instrText>
            </w:r>
            <w:r w:rsidR="00646CCB">
              <w:rPr>
                <w:noProof/>
                <w:webHidden/>
              </w:rPr>
            </w:r>
            <w:r w:rsidR="00646CCB">
              <w:rPr>
                <w:noProof/>
                <w:webHidden/>
              </w:rPr>
              <w:fldChar w:fldCharType="separate"/>
            </w:r>
            <w:r w:rsidR="00407F65">
              <w:rPr>
                <w:noProof/>
                <w:webHidden/>
              </w:rPr>
              <w:t>44</w:t>
            </w:r>
            <w:r w:rsidR="00646CCB">
              <w:rPr>
                <w:noProof/>
                <w:webHidden/>
              </w:rPr>
              <w:fldChar w:fldCharType="end"/>
            </w:r>
          </w:hyperlink>
        </w:p>
        <w:p w14:paraId="1AB0C680"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901" w:history="1">
            <w:r w:rsidR="00582CC4" w:rsidRPr="00534DBD">
              <w:rPr>
                <w:rStyle w:val="Hyperlink"/>
                <w:rFonts w:cstheme="minorHAnsi"/>
                <w:noProof/>
              </w:rPr>
              <w:t>15.2</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Interim analyses</w:t>
            </w:r>
            <w:r w:rsidR="00582CC4">
              <w:rPr>
                <w:noProof/>
                <w:webHidden/>
              </w:rPr>
              <w:tab/>
            </w:r>
            <w:r w:rsidR="00646CCB">
              <w:rPr>
                <w:noProof/>
                <w:webHidden/>
              </w:rPr>
              <w:fldChar w:fldCharType="begin"/>
            </w:r>
            <w:r w:rsidR="00582CC4">
              <w:rPr>
                <w:noProof/>
                <w:webHidden/>
              </w:rPr>
              <w:instrText xml:space="preserve"> PAGEREF _Toc38375901 \h </w:instrText>
            </w:r>
            <w:r w:rsidR="00646CCB">
              <w:rPr>
                <w:noProof/>
                <w:webHidden/>
              </w:rPr>
            </w:r>
            <w:r w:rsidR="00646CCB">
              <w:rPr>
                <w:noProof/>
                <w:webHidden/>
              </w:rPr>
              <w:fldChar w:fldCharType="separate"/>
            </w:r>
            <w:r w:rsidR="00407F65">
              <w:rPr>
                <w:noProof/>
                <w:webHidden/>
              </w:rPr>
              <w:t>44</w:t>
            </w:r>
            <w:r w:rsidR="00646CCB">
              <w:rPr>
                <w:noProof/>
                <w:webHidden/>
              </w:rPr>
              <w:fldChar w:fldCharType="end"/>
            </w:r>
          </w:hyperlink>
        </w:p>
        <w:p w14:paraId="0ABBD885"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902" w:history="1">
            <w:r w:rsidR="00582CC4" w:rsidRPr="00534DBD">
              <w:rPr>
                <w:rStyle w:val="Hyperlink"/>
                <w:rFonts w:cstheme="minorHAnsi"/>
                <w:noProof/>
              </w:rPr>
              <w:t>15.3</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Number of Participants to be enrolled</w:t>
            </w:r>
            <w:r w:rsidR="00582CC4">
              <w:rPr>
                <w:noProof/>
                <w:webHidden/>
              </w:rPr>
              <w:tab/>
            </w:r>
            <w:r w:rsidR="00646CCB">
              <w:rPr>
                <w:noProof/>
                <w:webHidden/>
              </w:rPr>
              <w:fldChar w:fldCharType="begin"/>
            </w:r>
            <w:r w:rsidR="00582CC4">
              <w:rPr>
                <w:noProof/>
                <w:webHidden/>
              </w:rPr>
              <w:instrText xml:space="preserve"> PAGEREF _Toc38375902 \h </w:instrText>
            </w:r>
            <w:r w:rsidR="00646CCB">
              <w:rPr>
                <w:noProof/>
                <w:webHidden/>
              </w:rPr>
            </w:r>
            <w:r w:rsidR="00646CCB">
              <w:rPr>
                <w:noProof/>
                <w:webHidden/>
              </w:rPr>
              <w:fldChar w:fldCharType="separate"/>
            </w:r>
            <w:r w:rsidR="00407F65">
              <w:rPr>
                <w:noProof/>
                <w:webHidden/>
              </w:rPr>
              <w:t>45</w:t>
            </w:r>
            <w:r w:rsidR="00646CCB">
              <w:rPr>
                <w:noProof/>
                <w:webHidden/>
              </w:rPr>
              <w:fldChar w:fldCharType="end"/>
            </w:r>
          </w:hyperlink>
        </w:p>
        <w:p w14:paraId="636E2CBF"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903" w:history="1">
            <w:r w:rsidR="00582CC4" w:rsidRPr="00534DBD">
              <w:rPr>
                <w:rStyle w:val="Hyperlink"/>
                <w:rFonts w:cstheme="minorHAnsi"/>
                <w:noProof/>
              </w:rPr>
              <w:t>15.4</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Procedure to account for missing or spurious data</w:t>
            </w:r>
            <w:r w:rsidR="00582CC4">
              <w:rPr>
                <w:noProof/>
                <w:webHidden/>
              </w:rPr>
              <w:tab/>
            </w:r>
            <w:r w:rsidR="00646CCB">
              <w:rPr>
                <w:noProof/>
                <w:webHidden/>
              </w:rPr>
              <w:fldChar w:fldCharType="begin"/>
            </w:r>
            <w:r w:rsidR="00582CC4">
              <w:rPr>
                <w:noProof/>
                <w:webHidden/>
              </w:rPr>
              <w:instrText xml:space="preserve"> PAGEREF _Toc38375903 \h </w:instrText>
            </w:r>
            <w:r w:rsidR="00646CCB">
              <w:rPr>
                <w:noProof/>
                <w:webHidden/>
              </w:rPr>
            </w:r>
            <w:r w:rsidR="00646CCB">
              <w:rPr>
                <w:noProof/>
                <w:webHidden/>
              </w:rPr>
              <w:fldChar w:fldCharType="separate"/>
            </w:r>
            <w:r w:rsidR="00407F65">
              <w:rPr>
                <w:noProof/>
                <w:webHidden/>
              </w:rPr>
              <w:t>47</w:t>
            </w:r>
            <w:r w:rsidR="00646CCB">
              <w:rPr>
                <w:noProof/>
                <w:webHidden/>
              </w:rPr>
              <w:fldChar w:fldCharType="end"/>
            </w:r>
          </w:hyperlink>
        </w:p>
        <w:p w14:paraId="14B791B4"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904" w:history="1">
            <w:r w:rsidR="00582CC4" w:rsidRPr="00534DBD">
              <w:rPr>
                <w:rStyle w:val="Hyperlink"/>
                <w:rFonts w:cstheme="minorHAnsi"/>
                <w:noProof/>
              </w:rPr>
              <w:t>15.5</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Definition of the end of the trial</w:t>
            </w:r>
            <w:r w:rsidR="00582CC4">
              <w:rPr>
                <w:noProof/>
                <w:webHidden/>
              </w:rPr>
              <w:tab/>
            </w:r>
            <w:r w:rsidR="00646CCB">
              <w:rPr>
                <w:noProof/>
                <w:webHidden/>
              </w:rPr>
              <w:fldChar w:fldCharType="begin"/>
            </w:r>
            <w:r w:rsidR="00582CC4">
              <w:rPr>
                <w:noProof/>
                <w:webHidden/>
              </w:rPr>
              <w:instrText xml:space="preserve"> PAGEREF _Toc38375904 \h </w:instrText>
            </w:r>
            <w:r w:rsidR="00646CCB">
              <w:rPr>
                <w:noProof/>
                <w:webHidden/>
              </w:rPr>
            </w:r>
            <w:r w:rsidR="00646CCB">
              <w:rPr>
                <w:noProof/>
                <w:webHidden/>
              </w:rPr>
              <w:fldChar w:fldCharType="separate"/>
            </w:r>
            <w:r w:rsidR="00407F65">
              <w:rPr>
                <w:noProof/>
                <w:webHidden/>
              </w:rPr>
              <w:t>47</w:t>
            </w:r>
            <w:r w:rsidR="00646CCB">
              <w:rPr>
                <w:noProof/>
                <w:webHidden/>
              </w:rPr>
              <w:fldChar w:fldCharType="end"/>
            </w:r>
          </w:hyperlink>
        </w:p>
        <w:p w14:paraId="615D5299" w14:textId="77777777" w:rsidR="00582CC4" w:rsidRDefault="00EE5334">
          <w:pPr>
            <w:pStyle w:val="TOC1"/>
            <w:tabs>
              <w:tab w:val="left" w:pos="720"/>
              <w:tab w:val="right" w:leader="dot" w:pos="9345"/>
            </w:tabs>
            <w:rPr>
              <w:rFonts w:asciiTheme="minorHAnsi" w:eastAsiaTheme="minorEastAsia" w:hAnsiTheme="minorHAnsi" w:cstheme="minorBidi"/>
              <w:b w:val="0"/>
              <w:noProof/>
              <w:sz w:val="22"/>
              <w:szCs w:val="22"/>
              <w:lang w:eastAsia="en-GB"/>
            </w:rPr>
          </w:pPr>
          <w:hyperlink w:anchor="_Toc38375905" w:history="1">
            <w:r w:rsidR="00582CC4" w:rsidRPr="00534DBD">
              <w:rPr>
                <w:rStyle w:val="Hyperlink"/>
                <w:rFonts w:cstheme="minorHAnsi"/>
                <w:noProof/>
              </w:rPr>
              <w:t>16</w:t>
            </w:r>
            <w:r w:rsidR="00582CC4">
              <w:rPr>
                <w:rFonts w:asciiTheme="minorHAnsi" w:eastAsiaTheme="minorEastAsia" w:hAnsiTheme="minorHAnsi" w:cstheme="minorBidi"/>
                <w:b w:val="0"/>
                <w:noProof/>
                <w:sz w:val="22"/>
                <w:szCs w:val="22"/>
                <w:lang w:eastAsia="en-GB"/>
              </w:rPr>
              <w:tab/>
            </w:r>
            <w:r w:rsidR="00582CC4" w:rsidRPr="00534DBD">
              <w:rPr>
                <w:rStyle w:val="Hyperlink"/>
                <w:rFonts w:cstheme="minorHAnsi"/>
                <w:noProof/>
              </w:rPr>
              <w:t>Data handling and record keeping</w:t>
            </w:r>
            <w:r w:rsidR="00582CC4">
              <w:rPr>
                <w:noProof/>
                <w:webHidden/>
              </w:rPr>
              <w:tab/>
            </w:r>
            <w:r w:rsidR="00646CCB">
              <w:rPr>
                <w:noProof/>
                <w:webHidden/>
              </w:rPr>
              <w:fldChar w:fldCharType="begin"/>
            </w:r>
            <w:r w:rsidR="00582CC4">
              <w:rPr>
                <w:noProof/>
                <w:webHidden/>
              </w:rPr>
              <w:instrText xml:space="preserve"> PAGEREF _Toc38375905 \h </w:instrText>
            </w:r>
            <w:r w:rsidR="00646CCB">
              <w:rPr>
                <w:noProof/>
                <w:webHidden/>
              </w:rPr>
            </w:r>
            <w:r w:rsidR="00646CCB">
              <w:rPr>
                <w:noProof/>
                <w:webHidden/>
              </w:rPr>
              <w:fldChar w:fldCharType="separate"/>
            </w:r>
            <w:r w:rsidR="00407F65">
              <w:rPr>
                <w:noProof/>
                <w:webHidden/>
              </w:rPr>
              <w:t>47</w:t>
            </w:r>
            <w:r w:rsidR="00646CCB">
              <w:rPr>
                <w:noProof/>
                <w:webHidden/>
              </w:rPr>
              <w:fldChar w:fldCharType="end"/>
            </w:r>
          </w:hyperlink>
        </w:p>
        <w:p w14:paraId="543697DD"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906" w:history="1">
            <w:r w:rsidR="00582CC4" w:rsidRPr="00534DBD">
              <w:rPr>
                <w:rStyle w:val="Hyperlink"/>
                <w:rFonts w:cstheme="minorHAnsi"/>
                <w:noProof/>
              </w:rPr>
              <w:t>16.1</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CRF</w:t>
            </w:r>
            <w:r w:rsidR="00582CC4">
              <w:rPr>
                <w:noProof/>
                <w:webHidden/>
              </w:rPr>
              <w:tab/>
            </w:r>
            <w:r w:rsidR="00646CCB">
              <w:rPr>
                <w:noProof/>
                <w:webHidden/>
              </w:rPr>
              <w:fldChar w:fldCharType="begin"/>
            </w:r>
            <w:r w:rsidR="00582CC4">
              <w:rPr>
                <w:noProof/>
                <w:webHidden/>
              </w:rPr>
              <w:instrText xml:space="preserve"> PAGEREF _Toc38375906 \h </w:instrText>
            </w:r>
            <w:r w:rsidR="00646CCB">
              <w:rPr>
                <w:noProof/>
                <w:webHidden/>
              </w:rPr>
            </w:r>
            <w:r w:rsidR="00646CCB">
              <w:rPr>
                <w:noProof/>
                <w:webHidden/>
              </w:rPr>
              <w:fldChar w:fldCharType="separate"/>
            </w:r>
            <w:r w:rsidR="00407F65">
              <w:rPr>
                <w:noProof/>
                <w:webHidden/>
              </w:rPr>
              <w:t>47</w:t>
            </w:r>
            <w:r w:rsidR="00646CCB">
              <w:rPr>
                <w:noProof/>
                <w:webHidden/>
              </w:rPr>
              <w:fldChar w:fldCharType="end"/>
            </w:r>
          </w:hyperlink>
        </w:p>
        <w:p w14:paraId="4D6CE2C9"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907" w:history="1">
            <w:r w:rsidR="00582CC4" w:rsidRPr="00534DBD">
              <w:rPr>
                <w:rStyle w:val="Hyperlink"/>
                <w:rFonts w:cstheme="minorHAnsi"/>
                <w:noProof/>
              </w:rPr>
              <w:t>16.2</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Source Data</w:t>
            </w:r>
            <w:r w:rsidR="00582CC4">
              <w:rPr>
                <w:noProof/>
                <w:webHidden/>
              </w:rPr>
              <w:tab/>
            </w:r>
            <w:r w:rsidR="00646CCB">
              <w:rPr>
                <w:noProof/>
                <w:webHidden/>
              </w:rPr>
              <w:fldChar w:fldCharType="begin"/>
            </w:r>
            <w:r w:rsidR="00582CC4">
              <w:rPr>
                <w:noProof/>
                <w:webHidden/>
              </w:rPr>
              <w:instrText xml:space="preserve"> PAGEREF _Toc38375907 \h </w:instrText>
            </w:r>
            <w:r w:rsidR="00646CCB">
              <w:rPr>
                <w:noProof/>
                <w:webHidden/>
              </w:rPr>
            </w:r>
            <w:r w:rsidR="00646CCB">
              <w:rPr>
                <w:noProof/>
                <w:webHidden/>
              </w:rPr>
              <w:fldChar w:fldCharType="separate"/>
            </w:r>
            <w:r w:rsidR="00407F65">
              <w:rPr>
                <w:noProof/>
                <w:webHidden/>
              </w:rPr>
              <w:t>47</w:t>
            </w:r>
            <w:r w:rsidR="00646CCB">
              <w:rPr>
                <w:noProof/>
                <w:webHidden/>
              </w:rPr>
              <w:fldChar w:fldCharType="end"/>
            </w:r>
          </w:hyperlink>
        </w:p>
        <w:p w14:paraId="65450944"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908" w:history="1">
            <w:r w:rsidR="00582CC4" w:rsidRPr="00534DBD">
              <w:rPr>
                <w:rStyle w:val="Hyperlink"/>
                <w:rFonts w:cstheme="minorHAnsi"/>
                <w:noProof/>
              </w:rPr>
              <w:t>16.3</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Data Protection &amp; Participant Confidentiality</w:t>
            </w:r>
            <w:r w:rsidR="00582CC4">
              <w:rPr>
                <w:noProof/>
                <w:webHidden/>
              </w:rPr>
              <w:tab/>
            </w:r>
            <w:r w:rsidR="00646CCB">
              <w:rPr>
                <w:noProof/>
                <w:webHidden/>
              </w:rPr>
              <w:fldChar w:fldCharType="begin"/>
            </w:r>
            <w:r w:rsidR="00582CC4">
              <w:rPr>
                <w:noProof/>
                <w:webHidden/>
              </w:rPr>
              <w:instrText xml:space="preserve"> PAGEREF _Toc38375908 \h </w:instrText>
            </w:r>
            <w:r w:rsidR="00646CCB">
              <w:rPr>
                <w:noProof/>
                <w:webHidden/>
              </w:rPr>
            </w:r>
            <w:r w:rsidR="00646CCB">
              <w:rPr>
                <w:noProof/>
                <w:webHidden/>
              </w:rPr>
              <w:fldChar w:fldCharType="separate"/>
            </w:r>
            <w:r w:rsidR="00407F65">
              <w:rPr>
                <w:noProof/>
                <w:webHidden/>
              </w:rPr>
              <w:t>48</w:t>
            </w:r>
            <w:r w:rsidR="00646CCB">
              <w:rPr>
                <w:noProof/>
                <w:webHidden/>
              </w:rPr>
              <w:fldChar w:fldCharType="end"/>
            </w:r>
          </w:hyperlink>
        </w:p>
        <w:p w14:paraId="24816426" w14:textId="77777777" w:rsidR="00582CC4" w:rsidRDefault="00EE5334">
          <w:pPr>
            <w:pStyle w:val="TOC1"/>
            <w:tabs>
              <w:tab w:val="left" w:pos="720"/>
              <w:tab w:val="right" w:leader="dot" w:pos="9345"/>
            </w:tabs>
            <w:rPr>
              <w:rFonts w:asciiTheme="minorHAnsi" w:eastAsiaTheme="minorEastAsia" w:hAnsiTheme="minorHAnsi" w:cstheme="minorBidi"/>
              <w:b w:val="0"/>
              <w:noProof/>
              <w:sz w:val="22"/>
              <w:szCs w:val="22"/>
              <w:lang w:eastAsia="en-GB"/>
            </w:rPr>
          </w:pPr>
          <w:hyperlink w:anchor="_Toc38375909" w:history="1">
            <w:r w:rsidR="00582CC4" w:rsidRPr="00534DBD">
              <w:rPr>
                <w:rStyle w:val="Hyperlink"/>
                <w:rFonts w:cstheme="minorHAnsi"/>
                <w:noProof/>
              </w:rPr>
              <w:t>17</w:t>
            </w:r>
            <w:r w:rsidR="00582CC4">
              <w:rPr>
                <w:rFonts w:asciiTheme="minorHAnsi" w:eastAsiaTheme="minorEastAsia" w:hAnsiTheme="minorHAnsi" w:cstheme="minorBidi"/>
                <w:b w:val="0"/>
                <w:noProof/>
                <w:sz w:val="22"/>
                <w:szCs w:val="22"/>
                <w:lang w:eastAsia="en-GB"/>
              </w:rPr>
              <w:tab/>
            </w:r>
            <w:r w:rsidR="00582CC4" w:rsidRPr="00534DBD">
              <w:rPr>
                <w:rStyle w:val="Hyperlink"/>
                <w:rFonts w:cstheme="minorHAnsi"/>
                <w:noProof/>
              </w:rPr>
              <w:t>Data Monitoring Committee</w:t>
            </w:r>
            <w:r w:rsidR="00582CC4">
              <w:rPr>
                <w:noProof/>
                <w:webHidden/>
              </w:rPr>
              <w:tab/>
            </w:r>
            <w:r w:rsidR="00646CCB">
              <w:rPr>
                <w:noProof/>
                <w:webHidden/>
              </w:rPr>
              <w:fldChar w:fldCharType="begin"/>
            </w:r>
            <w:r w:rsidR="00582CC4">
              <w:rPr>
                <w:noProof/>
                <w:webHidden/>
              </w:rPr>
              <w:instrText xml:space="preserve"> PAGEREF _Toc38375909 \h </w:instrText>
            </w:r>
            <w:r w:rsidR="00646CCB">
              <w:rPr>
                <w:noProof/>
                <w:webHidden/>
              </w:rPr>
            </w:r>
            <w:r w:rsidR="00646CCB">
              <w:rPr>
                <w:noProof/>
                <w:webHidden/>
              </w:rPr>
              <w:fldChar w:fldCharType="separate"/>
            </w:r>
            <w:r w:rsidR="00407F65">
              <w:rPr>
                <w:noProof/>
                <w:webHidden/>
              </w:rPr>
              <w:t>48</w:t>
            </w:r>
            <w:r w:rsidR="00646CCB">
              <w:rPr>
                <w:noProof/>
                <w:webHidden/>
              </w:rPr>
              <w:fldChar w:fldCharType="end"/>
            </w:r>
          </w:hyperlink>
        </w:p>
        <w:p w14:paraId="12EBD59B" w14:textId="77777777" w:rsidR="00582CC4" w:rsidRDefault="00EE5334">
          <w:pPr>
            <w:pStyle w:val="TOC1"/>
            <w:tabs>
              <w:tab w:val="left" w:pos="720"/>
              <w:tab w:val="right" w:leader="dot" w:pos="9345"/>
            </w:tabs>
            <w:rPr>
              <w:rFonts w:asciiTheme="minorHAnsi" w:eastAsiaTheme="minorEastAsia" w:hAnsiTheme="minorHAnsi" w:cstheme="minorBidi"/>
              <w:b w:val="0"/>
              <w:noProof/>
              <w:sz w:val="22"/>
              <w:szCs w:val="22"/>
              <w:lang w:eastAsia="en-GB"/>
            </w:rPr>
          </w:pPr>
          <w:hyperlink w:anchor="_Toc38375910" w:history="1">
            <w:r w:rsidR="00582CC4" w:rsidRPr="00534DBD">
              <w:rPr>
                <w:rStyle w:val="Hyperlink"/>
                <w:rFonts w:cstheme="minorHAnsi"/>
                <w:noProof/>
              </w:rPr>
              <w:t>18</w:t>
            </w:r>
            <w:r w:rsidR="00582CC4">
              <w:rPr>
                <w:rFonts w:asciiTheme="minorHAnsi" w:eastAsiaTheme="minorEastAsia" w:hAnsiTheme="minorHAnsi" w:cstheme="minorBidi"/>
                <w:b w:val="0"/>
                <w:noProof/>
                <w:sz w:val="22"/>
                <w:szCs w:val="22"/>
                <w:lang w:eastAsia="en-GB"/>
              </w:rPr>
              <w:tab/>
            </w:r>
            <w:r w:rsidR="00582CC4" w:rsidRPr="00534DBD">
              <w:rPr>
                <w:rStyle w:val="Hyperlink"/>
                <w:rFonts w:cstheme="minorHAnsi"/>
                <w:noProof/>
              </w:rPr>
              <w:t>Ethical &amp; Regulatory considerations</w:t>
            </w:r>
            <w:r w:rsidR="00582CC4">
              <w:rPr>
                <w:noProof/>
                <w:webHidden/>
              </w:rPr>
              <w:tab/>
            </w:r>
            <w:r w:rsidR="00646CCB">
              <w:rPr>
                <w:noProof/>
                <w:webHidden/>
              </w:rPr>
              <w:fldChar w:fldCharType="begin"/>
            </w:r>
            <w:r w:rsidR="00582CC4">
              <w:rPr>
                <w:noProof/>
                <w:webHidden/>
              </w:rPr>
              <w:instrText xml:space="preserve"> PAGEREF _Toc38375910 \h </w:instrText>
            </w:r>
            <w:r w:rsidR="00646CCB">
              <w:rPr>
                <w:noProof/>
                <w:webHidden/>
              </w:rPr>
            </w:r>
            <w:r w:rsidR="00646CCB">
              <w:rPr>
                <w:noProof/>
                <w:webHidden/>
              </w:rPr>
              <w:fldChar w:fldCharType="separate"/>
            </w:r>
            <w:r w:rsidR="00407F65">
              <w:rPr>
                <w:noProof/>
                <w:webHidden/>
              </w:rPr>
              <w:t>48</w:t>
            </w:r>
            <w:r w:rsidR="00646CCB">
              <w:rPr>
                <w:noProof/>
                <w:webHidden/>
              </w:rPr>
              <w:fldChar w:fldCharType="end"/>
            </w:r>
          </w:hyperlink>
        </w:p>
        <w:p w14:paraId="7C6E5FF1"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911" w:history="1">
            <w:r w:rsidR="00582CC4" w:rsidRPr="00534DBD">
              <w:rPr>
                <w:rStyle w:val="Hyperlink"/>
                <w:rFonts w:cstheme="minorHAnsi"/>
                <w:noProof/>
              </w:rPr>
              <w:t>18.1</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Ethical committee review</w:t>
            </w:r>
            <w:r w:rsidR="00582CC4">
              <w:rPr>
                <w:noProof/>
                <w:webHidden/>
              </w:rPr>
              <w:tab/>
            </w:r>
            <w:r w:rsidR="00646CCB">
              <w:rPr>
                <w:noProof/>
                <w:webHidden/>
              </w:rPr>
              <w:fldChar w:fldCharType="begin"/>
            </w:r>
            <w:r w:rsidR="00582CC4">
              <w:rPr>
                <w:noProof/>
                <w:webHidden/>
              </w:rPr>
              <w:instrText xml:space="preserve"> PAGEREF _Toc38375911 \h </w:instrText>
            </w:r>
            <w:r w:rsidR="00646CCB">
              <w:rPr>
                <w:noProof/>
                <w:webHidden/>
              </w:rPr>
            </w:r>
            <w:r w:rsidR="00646CCB">
              <w:rPr>
                <w:noProof/>
                <w:webHidden/>
              </w:rPr>
              <w:fldChar w:fldCharType="separate"/>
            </w:r>
            <w:r w:rsidR="00407F65">
              <w:rPr>
                <w:noProof/>
                <w:webHidden/>
              </w:rPr>
              <w:t>48</w:t>
            </w:r>
            <w:r w:rsidR="00646CCB">
              <w:rPr>
                <w:noProof/>
                <w:webHidden/>
              </w:rPr>
              <w:fldChar w:fldCharType="end"/>
            </w:r>
          </w:hyperlink>
        </w:p>
        <w:p w14:paraId="31638914"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912" w:history="1">
            <w:r w:rsidR="00582CC4" w:rsidRPr="00534DBD">
              <w:rPr>
                <w:rStyle w:val="Hyperlink"/>
                <w:rFonts w:cstheme="minorHAnsi"/>
                <w:noProof/>
              </w:rPr>
              <w:t>18.2</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Regulatory Compliance</w:t>
            </w:r>
            <w:r w:rsidR="00582CC4">
              <w:rPr>
                <w:noProof/>
                <w:webHidden/>
              </w:rPr>
              <w:tab/>
            </w:r>
            <w:r w:rsidR="00646CCB">
              <w:rPr>
                <w:noProof/>
                <w:webHidden/>
              </w:rPr>
              <w:fldChar w:fldCharType="begin"/>
            </w:r>
            <w:r w:rsidR="00582CC4">
              <w:rPr>
                <w:noProof/>
                <w:webHidden/>
              </w:rPr>
              <w:instrText xml:space="preserve"> PAGEREF _Toc38375912 \h </w:instrText>
            </w:r>
            <w:r w:rsidR="00646CCB">
              <w:rPr>
                <w:noProof/>
                <w:webHidden/>
              </w:rPr>
            </w:r>
            <w:r w:rsidR="00646CCB">
              <w:rPr>
                <w:noProof/>
                <w:webHidden/>
              </w:rPr>
              <w:fldChar w:fldCharType="separate"/>
            </w:r>
            <w:r w:rsidR="00407F65">
              <w:rPr>
                <w:noProof/>
                <w:webHidden/>
              </w:rPr>
              <w:t>49</w:t>
            </w:r>
            <w:r w:rsidR="00646CCB">
              <w:rPr>
                <w:noProof/>
                <w:webHidden/>
              </w:rPr>
              <w:fldChar w:fldCharType="end"/>
            </w:r>
          </w:hyperlink>
        </w:p>
        <w:p w14:paraId="528E86BA"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913" w:history="1">
            <w:r w:rsidR="00582CC4" w:rsidRPr="00534DBD">
              <w:rPr>
                <w:rStyle w:val="Hyperlink"/>
                <w:rFonts w:cstheme="minorHAnsi"/>
                <w:noProof/>
              </w:rPr>
              <w:t>18.3</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Protocol Amendments</w:t>
            </w:r>
            <w:r w:rsidR="00582CC4">
              <w:rPr>
                <w:noProof/>
                <w:webHidden/>
              </w:rPr>
              <w:tab/>
            </w:r>
            <w:r w:rsidR="00646CCB">
              <w:rPr>
                <w:noProof/>
                <w:webHidden/>
              </w:rPr>
              <w:fldChar w:fldCharType="begin"/>
            </w:r>
            <w:r w:rsidR="00582CC4">
              <w:rPr>
                <w:noProof/>
                <w:webHidden/>
              </w:rPr>
              <w:instrText xml:space="preserve"> PAGEREF _Toc38375913 \h </w:instrText>
            </w:r>
            <w:r w:rsidR="00646CCB">
              <w:rPr>
                <w:noProof/>
                <w:webHidden/>
              </w:rPr>
            </w:r>
            <w:r w:rsidR="00646CCB">
              <w:rPr>
                <w:noProof/>
                <w:webHidden/>
              </w:rPr>
              <w:fldChar w:fldCharType="separate"/>
            </w:r>
            <w:r w:rsidR="00407F65">
              <w:rPr>
                <w:noProof/>
                <w:webHidden/>
              </w:rPr>
              <w:t>49</w:t>
            </w:r>
            <w:r w:rsidR="00646CCB">
              <w:rPr>
                <w:noProof/>
                <w:webHidden/>
              </w:rPr>
              <w:fldChar w:fldCharType="end"/>
            </w:r>
          </w:hyperlink>
        </w:p>
        <w:p w14:paraId="40D36BD5"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914" w:history="1">
            <w:r w:rsidR="00582CC4" w:rsidRPr="00534DBD">
              <w:rPr>
                <w:rStyle w:val="Hyperlink"/>
                <w:rFonts w:cstheme="minorHAnsi"/>
                <w:noProof/>
              </w:rPr>
              <w:t>18.4</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Peer Review</w:t>
            </w:r>
            <w:r w:rsidR="00582CC4">
              <w:rPr>
                <w:noProof/>
                <w:webHidden/>
              </w:rPr>
              <w:tab/>
            </w:r>
            <w:r w:rsidR="00646CCB">
              <w:rPr>
                <w:noProof/>
                <w:webHidden/>
              </w:rPr>
              <w:fldChar w:fldCharType="begin"/>
            </w:r>
            <w:r w:rsidR="00582CC4">
              <w:rPr>
                <w:noProof/>
                <w:webHidden/>
              </w:rPr>
              <w:instrText xml:space="preserve"> PAGEREF _Toc38375914 \h </w:instrText>
            </w:r>
            <w:r w:rsidR="00646CCB">
              <w:rPr>
                <w:noProof/>
                <w:webHidden/>
              </w:rPr>
            </w:r>
            <w:r w:rsidR="00646CCB">
              <w:rPr>
                <w:noProof/>
                <w:webHidden/>
              </w:rPr>
              <w:fldChar w:fldCharType="separate"/>
            </w:r>
            <w:r w:rsidR="00407F65">
              <w:rPr>
                <w:noProof/>
                <w:webHidden/>
              </w:rPr>
              <w:t>49</w:t>
            </w:r>
            <w:r w:rsidR="00646CCB">
              <w:rPr>
                <w:noProof/>
                <w:webHidden/>
              </w:rPr>
              <w:fldChar w:fldCharType="end"/>
            </w:r>
          </w:hyperlink>
        </w:p>
        <w:p w14:paraId="09DC9131"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915" w:history="1">
            <w:r w:rsidR="00582CC4" w:rsidRPr="00534DBD">
              <w:rPr>
                <w:rStyle w:val="Hyperlink"/>
                <w:rFonts w:cstheme="minorHAnsi"/>
                <w:noProof/>
              </w:rPr>
              <w:t>18.5</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Declaration of Helsinki and Good Clinical Practice</w:t>
            </w:r>
            <w:r w:rsidR="00582CC4">
              <w:rPr>
                <w:noProof/>
                <w:webHidden/>
              </w:rPr>
              <w:tab/>
            </w:r>
            <w:r w:rsidR="00646CCB">
              <w:rPr>
                <w:noProof/>
                <w:webHidden/>
              </w:rPr>
              <w:fldChar w:fldCharType="begin"/>
            </w:r>
            <w:r w:rsidR="00582CC4">
              <w:rPr>
                <w:noProof/>
                <w:webHidden/>
              </w:rPr>
              <w:instrText xml:space="preserve"> PAGEREF _Toc38375915 \h </w:instrText>
            </w:r>
            <w:r w:rsidR="00646CCB">
              <w:rPr>
                <w:noProof/>
                <w:webHidden/>
              </w:rPr>
            </w:r>
            <w:r w:rsidR="00646CCB">
              <w:rPr>
                <w:noProof/>
                <w:webHidden/>
              </w:rPr>
              <w:fldChar w:fldCharType="separate"/>
            </w:r>
            <w:r w:rsidR="00407F65">
              <w:rPr>
                <w:noProof/>
                <w:webHidden/>
              </w:rPr>
              <w:t>49</w:t>
            </w:r>
            <w:r w:rsidR="00646CCB">
              <w:rPr>
                <w:noProof/>
                <w:webHidden/>
              </w:rPr>
              <w:fldChar w:fldCharType="end"/>
            </w:r>
          </w:hyperlink>
        </w:p>
        <w:p w14:paraId="6DBAAADD" w14:textId="77777777" w:rsidR="00582CC4" w:rsidRDefault="00EE5334">
          <w:pPr>
            <w:pStyle w:val="TOC2"/>
            <w:tabs>
              <w:tab w:val="left" w:pos="960"/>
              <w:tab w:val="right" w:leader="dot" w:pos="9345"/>
            </w:tabs>
            <w:rPr>
              <w:rFonts w:asciiTheme="minorHAnsi" w:eastAsiaTheme="minorEastAsia" w:hAnsiTheme="minorHAnsi" w:cstheme="minorBidi"/>
              <w:noProof/>
              <w:sz w:val="22"/>
              <w:szCs w:val="22"/>
              <w:lang w:eastAsia="en-GB"/>
            </w:rPr>
          </w:pPr>
          <w:hyperlink w:anchor="_Toc38375916" w:history="1">
            <w:r w:rsidR="00582CC4" w:rsidRPr="00534DBD">
              <w:rPr>
                <w:rStyle w:val="Hyperlink"/>
                <w:rFonts w:cstheme="minorHAnsi"/>
                <w:noProof/>
              </w:rPr>
              <w:t>18.6</w:t>
            </w:r>
            <w:r w:rsidR="00582CC4">
              <w:rPr>
                <w:rFonts w:asciiTheme="minorHAnsi" w:eastAsiaTheme="minorEastAsia" w:hAnsiTheme="minorHAnsi" w:cstheme="minorBidi"/>
                <w:noProof/>
                <w:sz w:val="22"/>
                <w:szCs w:val="22"/>
                <w:lang w:eastAsia="en-GB"/>
              </w:rPr>
              <w:tab/>
            </w:r>
            <w:r w:rsidR="00582CC4" w:rsidRPr="00534DBD">
              <w:rPr>
                <w:rStyle w:val="Hyperlink"/>
                <w:rFonts w:cstheme="minorHAnsi"/>
                <w:noProof/>
              </w:rPr>
              <w:t>GCP Training</w:t>
            </w:r>
            <w:r w:rsidR="00582CC4">
              <w:rPr>
                <w:noProof/>
                <w:webHidden/>
              </w:rPr>
              <w:tab/>
            </w:r>
            <w:r w:rsidR="00646CCB">
              <w:rPr>
                <w:noProof/>
                <w:webHidden/>
              </w:rPr>
              <w:fldChar w:fldCharType="begin"/>
            </w:r>
            <w:r w:rsidR="00582CC4">
              <w:rPr>
                <w:noProof/>
                <w:webHidden/>
              </w:rPr>
              <w:instrText xml:space="preserve"> PAGEREF _Toc38375916 \h </w:instrText>
            </w:r>
            <w:r w:rsidR="00646CCB">
              <w:rPr>
                <w:noProof/>
                <w:webHidden/>
              </w:rPr>
            </w:r>
            <w:r w:rsidR="00646CCB">
              <w:rPr>
                <w:noProof/>
                <w:webHidden/>
              </w:rPr>
              <w:fldChar w:fldCharType="separate"/>
            </w:r>
            <w:r w:rsidR="00407F65">
              <w:rPr>
                <w:noProof/>
                <w:webHidden/>
              </w:rPr>
              <w:t>49</w:t>
            </w:r>
            <w:r w:rsidR="00646CCB">
              <w:rPr>
                <w:noProof/>
                <w:webHidden/>
              </w:rPr>
              <w:fldChar w:fldCharType="end"/>
            </w:r>
          </w:hyperlink>
        </w:p>
        <w:p w14:paraId="2D39C49E" w14:textId="77777777" w:rsidR="00582CC4" w:rsidRDefault="00EE5334">
          <w:pPr>
            <w:pStyle w:val="TOC1"/>
            <w:tabs>
              <w:tab w:val="left" w:pos="720"/>
              <w:tab w:val="right" w:leader="dot" w:pos="9345"/>
            </w:tabs>
            <w:rPr>
              <w:rFonts w:asciiTheme="minorHAnsi" w:eastAsiaTheme="minorEastAsia" w:hAnsiTheme="minorHAnsi" w:cstheme="minorBidi"/>
              <w:b w:val="0"/>
              <w:noProof/>
              <w:sz w:val="22"/>
              <w:szCs w:val="22"/>
              <w:lang w:eastAsia="en-GB"/>
            </w:rPr>
          </w:pPr>
          <w:hyperlink w:anchor="_Toc38375917" w:history="1">
            <w:r w:rsidR="00582CC4" w:rsidRPr="00534DBD">
              <w:rPr>
                <w:rStyle w:val="Hyperlink"/>
                <w:rFonts w:cstheme="minorHAnsi"/>
                <w:noProof/>
              </w:rPr>
              <w:t>19</w:t>
            </w:r>
            <w:r w:rsidR="00582CC4">
              <w:rPr>
                <w:rFonts w:asciiTheme="minorHAnsi" w:eastAsiaTheme="minorEastAsia" w:hAnsiTheme="minorHAnsi" w:cstheme="minorBidi"/>
                <w:b w:val="0"/>
                <w:noProof/>
                <w:sz w:val="22"/>
                <w:szCs w:val="22"/>
                <w:lang w:eastAsia="en-GB"/>
              </w:rPr>
              <w:tab/>
            </w:r>
            <w:r w:rsidR="00582CC4" w:rsidRPr="00534DBD">
              <w:rPr>
                <w:rStyle w:val="Hyperlink"/>
                <w:rFonts w:cstheme="minorHAnsi"/>
                <w:noProof/>
              </w:rPr>
              <w:t>Sponsorship, Financial and Insurance</w:t>
            </w:r>
            <w:r w:rsidR="00582CC4">
              <w:rPr>
                <w:noProof/>
                <w:webHidden/>
              </w:rPr>
              <w:tab/>
            </w:r>
            <w:r w:rsidR="00646CCB">
              <w:rPr>
                <w:noProof/>
                <w:webHidden/>
              </w:rPr>
              <w:fldChar w:fldCharType="begin"/>
            </w:r>
            <w:r w:rsidR="00582CC4">
              <w:rPr>
                <w:noProof/>
                <w:webHidden/>
              </w:rPr>
              <w:instrText xml:space="preserve"> PAGEREF _Toc38375917 \h </w:instrText>
            </w:r>
            <w:r w:rsidR="00646CCB">
              <w:rPr>
                <w:noProof/>
                <w:webHidden/>
              </w:rPr>
            </w:r>
            <w:r w:rsidR="00646CCB">
              <w:rPr>
                <w:noProof/>
                <w:webHidden/>
              </w:rPr>
              <w:fldChar w:fldCharType="separate"/>
            </w:r>
            <w:r w:rsidR="00407F65">
              <w:rPr>
                <w:noProof/>
                <w:webHidden/>
              </w:rPr>
              <w:t>49</w:t>
            </w:r>
            <w:r w:rsidR="00646CCB">
              <w:rPr>
                <w:noProof/>
                <w:webHidden/>
              </w:rPr>
              <w:fldChar w:fldCharType="end"/>
            </w:r>
          </w:hyperlink>
        </w:p>
        <w:p w14:paraId="1C389D45" w14:textId="77777777" w:rsidR="00582CC4" w:rsidRDefault="00EE5334">
          <w:pPr>
            <w:pStyle w:val="TOC1"/>
            <w:tabs>
              <w:tab w:val="left" w:pos="720"/>
              <w:tab w:val="right" w:leader="dot" w:pos="9345"/>
            </w:tabs>
            <w:rPr>
              <w:rFonts w:asciiTheme="minorHAnsi" w:eastAsiaTheme="minorEastAsia" w:hAnsiTheme="minorHAnsi" w:cstheme="minorBidi"/>
              <w:b w:val="0"/>
              <w:noProof/>
              <w:sz w:val="22"/>
              <w:szCs w:val="22"/>
              <w:lang w:eastAsia="en-GB"/>
            </w:rPr>
          </w:pPr>
          <w:hyperlink w:anchor="_Toc38375918" w:history="1">
            <w:r w:rsidR="00582CC4" w:rsidRPr="00534DBD">
              <w:rPr>
                <w:rStyle w:val="Hyperlink"/>
                <w:rFonts w:cstheme="minorHAnsi"/>
                <w:noProof/>
              </w:rPr>
              <w:t>20</w:t>
            </w:r>
            <w:r w:rsidR="00582CC4">
              <w:rPr>
                <w:rFonts w:asciiTheme="minorHAnsi" w:eastAsiaTheme="minorEastAsia" w:hAnsiTheme="minorHAnsi" w:cstheme="minorBidi"/>
                <w:b w:val="0"/>
                <w:noProof/>
                <w:sz w:val="22"/>
                <w:szCs w:val="22"/>
                <w:lang w:eastAsia="en-GB"/>
              </w:rPr>
              <w:tab/>
            </w:r>
            <w:r w:rsidR="00582CC4" w:rsidRPr="00534DBD">
              <w:rPr>
                <w:rStyle w:val="Hyperlink"/>
                <w:rFonts w:cstheme="minorHAnsi"/>
                <w:noProof/>
              </w:rPr>
              <w:t>Monitoring, Audit &amp; Inspection</w:t>
            </w:r>
            <w:r w:rsidR="00582CC4">
              <w:rPr>
                <w:noProof/>
                <w:webHidden/>
              </w:rPr>
              <w:tab/>
            </w:r>
            <w:r w:rsidR="00646CCB">
              <w:rPr>
                <w:noProof/>
                <w:webHidden/>
              </w:rPr>
              <w:fldChar w:fldCharType="begin"/>
            </w:r>
            <w:r w:rsidR="00582CC4">
              <w:rPr>
                <w:noProof/>
                <w:webHidden/>
              </w:rPr>
              <w:instrText xml:space="preserve"> PAGEREF _Toc38375918 \h </w:instrText>
            </w:r>
            <w:r w:rsidR="00646CCB">
              <w:rPr>
                <w:noProof/>
                <w:webHidden/>
              </w:rPr>
            </w:r>
            <w:r w:rsidR="00646CCB">
              <w:rPr>
                <w:noProof/>
                <w:webHidden/>
              </w:rPr>
              <w:fldChar w:fldCharType="separate"/>
            </w:r>
            <w:r w:rsidR="00407F65">
              <w:rPr>
                <w:noProof/>
                <w:webHidden/>
              </w:rPr>
              <w:t>49</w:t>
            </w:r>
            <w:r w:rsidR="00646CCB">
              <w:rPr>
                <w:noProof/>
                <w:webHidden/>
              </w:rPr>
              <w:fldChar w:fldCharType="end"/>
            </w:r>
          </w:hyperlink>
        </w:p>
        <w:p w14:paraId="42F61890" w14:textId="77777777" w:rsidR="00582CC4" w:rsidRDefault="00EE5334">
          <w:pPr>
            <w:pStyle w:val="TOC1"/>
            <w:tabs>
              <w:tab w:val="left" w:pos="720"/>
              <w:tab w:val="right" w:leader="dot" w:pos="9345"/>
            </w:tabs>
            <w:rPr>
              <w:rFonts w:asciiTheme="minorHAnsi" w:eastAsiaTheme="minorEastAsia" w:hAnsiTheme="minorHAnsi" w:cstheme="minorBidi"/>
              <w:b w:val="0"/>
              <w:noProof/>
              <w:sz w:val="22"/>
              <w:szCs w:val="22"/>
              <w:lang w:eastAsia="en-GB"/>
            </w:rPr>
          </w:pPr>
          <w:hyperlink w:anchor="_Toc38375919" w:history="1">
            <w:r w:rsidR="00582CC4" w:rsidRPr="00534DBD">
              <w:rPr>
                <w:rStyle w:val="Hyperlink"/>
                <w:rFonts w:cstheme="minorHAnsi"/>
                <w:noProof/>
              </w:rPr>
              <w:t>21</w:t>
            </w:r>
            <w:r w:rsidR="00582CC4">
              <w:rPr>
                <w:rFonts w:asciiTheme="minorHAnsi" w:eastAsiaTheme="minorEastAsia" w:hAnsiTheme="minorHAnsi" w:cstheme="minorBidi"/>
                <w:b w:val="0"/>
                <w:noProof/>
                <w:sz w:val="22"/>
                <w:szCs w:val="22"/>
                <w:lang w:eastAsia="en-GB"/>
              </w:rPr>
              <w:tab/>
            </w:r>
            <w:r w:rsidR="00582CC4" w:rsidRPr="00534DBD">
              <w:rPr>
                <w:rStyle w:val="Hyperlink"/>
                <w:rFonts w:cstheme="minorHAnsi"/>
                <w:noProof/>
              </w:rPr>
              <w:t>Protocol Compliance and Breaches of GCP</w:t>
            </w:r>
            <w:r w:rsidR="00582CC4">
              <w:rPr>
                <w:noProof/>
                <w:webHidden/>
              </w:rPr>
              <w:tab/>
            </w:r>
            <w:r w:rsidR="00646CCB">
              <w:rPr>
                <w:noProof/>
                <w:webHidden/>
              </w:rPr>
              <w:fldChar w:fldCharType="begin"/>
            </w:r>
            <w:r w:rsidR="00582CC4">
              <w:rPr>
                <w:noProof/>
                <w:webHidden/>
              </w:rPr>
              <w:instrText xml:space="preserve"> PAGEREF _Toc38375919 \h </w:instrText>
            </w:r>
            <w:r w:rsidR="00646CCB">
              <w:rPr>
                <w:noProof/>
                <w:webHidden/>
              </w:rPr>
            </w:r>
            <w:r w:rsidR="00646CCB">
              <w:rPr>
                <w:noProof/>
                <w:webHidden/>
              </w:rPr>
              <w:fldChar w:fldCharType="separate"/>
            </w:r>
            <w:r w:rsidR="00407F65">
              <w:rPr>
                <w:noProof/>
                <w:webHidden/>
              </w:rPr>
              <w:t>50</w:t>
            </w:r>
            <w:r w:rsidR="00646CCB">
              <w:rPr>
                <w:noProof/>
                <w:webHidden/>
              </w:rPr>
              <w:fldChar w:fldCharType="end"/>
            </w:r>
          </w:hyperlink>
        </w:p>
        <w:p w14:paraId="76192480" w14:textId="77777777" w:rsidR="00582CC4" w:rsidRDefault="00EE5334">
          <w:pPr>
            <w:pStyle w:val="TOC1"/>
            <w:tabs>
              <w:tab w:val="left" w:pos="720"/>
              <w:tab w:val="right" w:leader="dot" w:pos="9345"/>
            </w:tabs>
            <w:rPr>
              <w:rFonts w:asciiTheme="minorHAnsi" w:eastAsiaTheme="minorEastAsia" w:hAnsiTheme="minorHAnsi" w:cstheme="minorBidi"/>
              <w:b w:val="0"/>
              <w:noProof/>
              <w:sz w:val="22"/>
              <w:szCs w:val="22"/>
              <w:lang w:eastAsia="en-GB"/>
            </w:rPr>
          </w:pPr>
          <w:hyperlink w:anchor="_Toc38375920" w:history="1">
            <w:r w:rsidR="00582CC4" w:rsidRPr="00534DBD">
              <w:rPr>
                <w:rStyle w:val="Hyperlink"/>
                <w:rFonts w:cstheme="minorHAnsi"/>
                <w:noProof/>
              </w:rPr>
              <w:t>22</w:t>
            </w:r>
            <w:r w:rsidR="00582CC4">
              <w:rPr>
                <w:rFonts w:asciiTheme="minorHAnsi" w:eastAsiaTheme="minorEastAsia" w:hAnsiTheme="minorHAnsi" w:cstheme="minorBidi"/>
                <w:b w:val="0"/>
                <w:noProof/>
                <w:sz w:val="22"/>
                <w:szCs w:val="22"/>
                <w:lang w:eastAsia="en-GB"/>
              </w:rPr>
              <w:tab/>
            </w:r>
            <w:r w:rsidR="00582CC4" w:rsidRPr="00534DBD">
              <w:rPr>
                <w:rStyle w:val="Hyperlink"/>
                <w:rFonts w:cstheme="minorHAnsi"/>
                <w:noProof/>
              </w:rPr>
              <w:t>Publications policy</w:t>
            </w:r>
            <w:r w:rsidR="00582CC4">
              <w:rPr>
                <w:noProof/>
                <w:webHidden/>
              </w:rPr>
              <w:tab/>
            </w:r>
            <w:r w:rsidR="00646CCB">
              <w:rPr>
                <w:noProof/>
                <w:webHidden/>
              </w:rPr>
              <w:fldChar w:fldCharType="begin"/>
            </w:r>
            <w:r w:rsidR="00582CC4">
              <w:rPr>
                <w:noProof/>
                <w:webHidden/>
              </w:rPr>
              <w:instrText xml:space="preserve"> PAGEREF _Toc38375920 \h </w:instrText>
            </w:r>
            <w:r w:rsidR="00646CCB">
              <w:rPr>
                <w:noProof/>
                <w:webHidden/>
              </w:rPr>
            </w:r>
            <w:r w:rsidR="00646CCB">
              <w:rPr>
                <w:noProof/>
                <w:webHidden/>
              </w:rPr>
              <w:fldChar w:fldCharType="separate"/>
            </w:r>
            <w:r w:rsidR="00407F65">
              <w:rPr>
                <w:noProof/>
                <w:webHidden/>
              </w:rPr>
              <w:t>50</w:t>
            </w:r>
            <w:r w:rsidR="00646CCB">
              <w:rPr>
                <w:noProof/>
                <w:webHidden/>
              </w:rPr>
              <w:fldChar w:fldCharType="end"/>
            </w:r>
          </w:hyperlink>
        </w:p>
        <w:p w14:paraId="3D9A3AAF" w14:textId="77777777" w:rsidR="00582CC4" w:rsidRDefault="00EE5334">
          <w:pPr>
            <w:pStyle w:val="TOC1"/>
            <w:tabs>
              <w:tab w:val="left" w:pos="720"/>
              <w:tab w:val="right" w:leader="dot" w:pos="9345"/>
            </w:tabs>
            <w:rPr>
              <w:rFonts w:asciiTheme="minorHAnsi" w:eastAsiaTheme="minorEastAsia" w:hAnsiTheme="minorHAnsi" w:cstheme="minorBidi"/>
              <w:b w:val="0"/>
              <w:noProof/>
              <w:sz w:val="22"/>
              <w:szCs w:val="22"/>
              <w:lang w:eastAsia="en-GB"/>
            </w:rPr>
          </w:pPr>
          <w:hyperlink w:anchor="_Toc38375921" w:history="1">
            <w:r w:rsidR="00582CC4" w:rsidRPr="00534DBD">
              <w:rPr>
                <w:rStyle w:val="Hyperlink"/>
                <w:rFonts w:cstheme="minorHAnsi"/>
                <w:noProof/>
              </w:rPr>
              <w:t>23</w:t>
            </w:r>
            <w:r w:rsidR="00582CC4">
              <w:rPr>
                <w:rFonts w:asciiTheme="minorHAnsi" w:eastAsiaTheme="minorEastAsia" w:hAnsiTheme="minorHAnsi" w:cstheme="minorBidi"/>
                <w:b w:val="0"/>
                <w:noProof/>
                <w:sz w:val="22"/>
                <w:szCs w:val="22"/>
                <w:lang w:eastAsia="en-GB"/>
              </w:rPr>
              <w:tab/>
            </w:r>
            <w:r w:rsidR="00582CC4" w:rsidRPr="00534DBD">
              <w:rPr>
                <w:rStyle w:val="Hyperlink"/>
                <w:rFonts w:cstheme="minorHAnsi"/>
                <w:noProof/>
              </w:rPr>
              <w:t>References</w:t>
            </w:r>
            <w:r w:rsidR="00582CC4">
              <w:rPr>
                <w:noProof/>
                <w:webHidden/>
              </w:rPr>
              <w:tab/>
            </w:r>
            <w:r w:rsidR="00646CCB">
              <w:rPr>
                <w:noProof/>
                <w:webHidden/>
              </w:rPr>
              <w:fldChar w:fldCharType="begin"/>
            </w:r>
            <w:r w:rsidR="00582CC4">
              <w:rPr>
                <w:noProof/>
                <w:webHidden/>
              </w:rPr>
              <w:instrText xml:space="preserve"> PAGEREF _Toc38375921 \h </w:instrText>
            </w:r>
            <w:r w:rsidR="00646CCB">
              <w:rPr>
                <w:noProof/>
                <w:webHidden/>
              </w:rPr>
            </w:r>
            <w:r w:rsidR="00646CCB">
              <w:rPr>
                <w:noProof/>
                <w:webHidden/>
              </w:rPr>
              <w:fldChar w:fldCharType="separate"/>
            </w:r>
            <w:r w:rsidR="00407F65">
              <w:rPr>
                <w:noProof/>
                <w:webHidden/>
              </w:rPr>
              <w:t>50</w:t>
            </w:r>
            <w:r w:rsidR="00646CCB">
              <w:rPr>
                <w:noProof/>
                <w:webHidden/>
              </w:rPr>
              <w:fldChar w:fldCharType="end"/>
            </w:r>
          </w:hyperlink>
        </w:p>
        <w:p w14:paraId="60CA32E6" w14:textId="77777777" w:rsidR="00582CC4" w:rsidRDefault="00EE5334">
          <w:pPr>
            <w:pStyle w:val="TOC2"/>
            <w:tabs>
              <w:tab w:val="right" w:leader="dot" w:pos="9345"/>
            </w:tabs>
            <w:rPr>
              <w:rFonts w:asciiTheme="minorHAnsi" w:eastAsiaTheme="minorEastAsia" w:hAnsiTheme="minorHAnsi" w:cstheme="minorBidi"/>
              <w:noProof/>
              <w:sz w:val="22"/>
              <w:szCs w:val="22"/>
              <w:lang w:eastAsia="en-GB"/>
            </w:rPr>
          </w:pPr>
          <w:hyperlink w:anchor="_Toc38375922" w:history="1">
            <w:r w:rsidR="00582CC4" w:rsidRPr="00534DBD">
              <w:rPr>
                <w:rStyle w:val="Hyperlink"/>
                <w:rFonts w:cstheme="minorHAnsi"/>
                <w:noProof/>
              </w:rPr>
              <w:t>Safety Reporting Flow Chart</w:t>
            </w:r>
            <w:r w:rsidR="00582CC4">
              <w:rPr>
                <w:noProof/>
                <w:webHidden/>
              </w:rPr>
              <w:tab/>
            </w:r>
            <w:r w:rsidR="00646CCB">
              <w:rPr>
                <w:noProof/>
                <w:webHidden/>
              </w:rPr>
              <w:fldChar w:fldCharType="begin"/>
            </w:r>
            <w:r w:rsidR="00582CC4">
              <w:rPr>
                <w:noProof/>
                <w:webHidden/>
              </w:rPr>
              <w:instrText xml:space="preserve"> PAGEREF _Toc38375922 \h </w:instrText>
            </w:r>
            <w:r w:rsidR="00646CCB">
              <w:rPr>
                <w:noProof/>
                <w:webHidden/>
              </w:rPr>
            </w:r>
            <w:r w:rsidR="00646CCB">
              <w:rPr>
                <w:noProof/>
                <w:webHidden/>
              </w:rPr>
              <w:fldChar w:fldCharType="separate"/>
            </w:r>
            <w:r w:rsidR="00407F65">
              <w:rPr>
                <w:noProof/>
                <w:webHidden/>
              </w:rPr>
              <w:t>53</w:t>
            </w:r>
            <w:r w:rsidR="00646CCB">
              <w:rPr>
                <w:noProof/>
                <w:webHidden/>
              </w:rPr>
              <w:fldChar w:fldCharType="end"/>
            </w:r>
          </w:hyperlink>
        </w:p>
        <w:p w14:paraId="480F8DE7" w14:textId="77777777" w:rsidR="0013177C" w:rsidRPr="005A4395" w:rsidRDefault="00646CCB" w:rsidP="005A4395">
          <w:pPr>
            <w:rPr>
              <w:rFonts w:cstheme="minorHAnsi"/>
              <w:b/>
              <w:bCs/>
              <w:noProof/>
              <w:sz w:val="22"/>
              <w:szCs w:val="22"/>
            </w:rPr>
          </w:pPr>
          <w:r w:rsidRPr="005A4395">
            <w:rPr>
              <w:rFonts w:cstheme="minorHAnsi"/>
              <w:b/>
              <w:bCs/>
              <w:noProof/>
              <w:sz w:val="22"/>
              <w:szCs w:val="22"/>
            </w:rPr>
            <w:fldChar w:fldCharType="end"/>
          </w:r>
        </w:p>
        <w:p w14:paraId="17C3A36C" w14:textId="77777777" w:rsidR="0013177C" w:rsidRPr="005A4395" w:rsidRDefault="0013177C" w:rsidP="005A4395">
          <w:pPr>
            <w:rPr>
              <w:rFonts w:cstheme="minorHAnsi"/>
              <w:b/>
              <w:bCs/>
              <w:noProof/>
              <w:sz w:val="22"/>
              <w:szCs w:val="22"/>
            </w:rPr>
          </w:pPr>
        </w:p>
        <w:p w14:paraId="47612B2B" w14:textId="77777777" w:rsidR="0013177C" w:rsidRPr="005A4395" w:rsidRDefault="0013177C" w:rsidP="005A4395">
          <w:pPr>
            <w:rPr>
              <w:rFonts w:cstheme="minorHAnsi"/>
              <w:b/>
              <w:bCs/>
              <w:noProof/>
              <w:sz w:val="22"/>
              <w:szCs w:val="22"/>
            </w:rPr>
          </w:pPr>
        </w:p>
        <w:p w14:paraId="75C1EEA7" w14:textId="77777777" w:rsidR="0013177C" w:rsidRPr="005A4395" w:rsidRDefault="0013177C" w:rsidP="005A4395">
          <w:pPr>
            <w:rPr>
              <w:rFonts w:cstheme="minorHAnsi"/>
              <w:b/>
              <w:bCs/>
              <w:noProof/>
              <w:sz w:val="22"/>
              <w:szCs w:val="22"/>
            </w:rPr>
          </w:pPr>
        </w:p>
        <w:p w14:paraId="2BED7B4C" w14:textId="77777777" w:rsidR="0013177C" w:rsidRPr="005A4395" w:rsidRDefault="0013177C" w:rsidP="005A4395">
          <w:pPr>
            <w:rPr>
              <w:rFonts w:cstheme="minorHAnsi"/>
              <w:b/>
              <w:bCs/>
              <w:noProof/>
              <w:sz w:val="22"/>
              <w:szCs w:val="22"/>
            </w:rPr>
          </w:pPr>
        </w:p>
        <w:p w14:paraId="509FEB8C" w14:textId="77777777" w:rsidR="0013177C" w:rsidRPr="005A4395" w:rsidRDefault="0013177C" w:rsidP="005A4395">
          <w:pPr>
            <w:rPr>
              <w:rFonts w:cstheme="minorHAnsi"/>
              <w:b/>
              <w:bCs/>
              <w:noProof/>
              <w:sz w:val="22"/>
              <w:szCs w:val="22"/>
            </w:rPr>
          </w:pPr>
        </w:p>
        <w:p w14:paraId="221C4B01" w14:textId="77777777" w:rsidR="0013177C" w:rsidRPr="005A4395" w:rsidRDefault="0013177C" w:rsidP="005A4395">
          <w:pPr>
            <w:rPr>
              <w:rFonts w:cstheme="minorHAnsi"/>
              <w:b/>
              <w:bCs/>
              <w:noProof/>
              <w:sz w:val="22"/>
              <w:szCs w:val="22"/>
            </w:rPr>
          </w:pPr>
        </w:p>
        <w:p w14:paraId="3276237B" w14:textId="77777777" w:rsidR="0013177C" w:rsidRPr="005A4395" w:rsidRDefault="0013177C" w:rsidP="005A4395">
          <w:pPr>
            <w:rPr>
              <w:rFonts w:cstheme="minorHAnsi"/>
              <w:b/>
              <w:bCs/>
              <w:noProof/>
              <w:sz w:val="22"/>
              <w:szCs w:val="22"/>
            </w:rPr>
          </w:pPr>
        </w:p>
        <w:p w14:paraId="793BEF69" w14:textId="77777777" w:rsidR="0013177C" w:rsidRPr="005A4395" w:rsidRDefault="0013177C" w:rsidP="005A4395">
          <w:pPr>
            <w:rPr>
              <w:rFonts w:cstheme="minorHAnsi"/>
              <w:b/>
              <w:bCs/>
              <w:noProof/>
              <w:sz w:val="22"/>
              <w:szCs w:val="22"/>
            </w:rPr>
          </w:pPr>
        </w:p>
        <w:p w14:paraId="0B5C8529" w14:textId="77777777" w:rsidR="0013177C" w:rsidRPr="005A4395" w:rsidRDefault="0013177C" w:rsidP="005A4395">
          <w:pPr>
            <w:rPr>
              <w:rFonts w:cstheme="minorHAnsi"/>
              <w:b/>
              <w:bCs/>
              <w:noProof/>
              <w:sz w:val="22"/>
              <w:szCs w:val="22"/>
            </w:rPr>
          </w:pPr>
        </w:p>
        <w:p w14:paraId="776D2CAA" w14:textId="77777777" w:rsidR="0013177C" w:rsidRPr="005A4395" w:rsidRDefault="0013177C" w:rsidP="005A4395">
          <w:pPr>
            <w:rPr>
              <w:rFonts w:cstheme="minorHAnsi"/>
              <w:b/>
              <w:bCs/>
              <w:noProof/>
              <w:sz w:val="22"/>
              <w:szCs w:val="22"/>
            </w:rPr>
          </w:pPr>
        </w:p>
        <w:p w14:paraId="32576D7F" w14:textId="77777777" w:rsidR="0013177C" w:rsidRPr="005A4395" w:rsidRDefault="0013177C" w:rsidP="005A4395">
          <w:pPr>
            <w:rPr>
              <w:rFonts w:cstheme="minorHAnsi"/>
              <w:b/>
              <w:bCs/>
              <w:noProof/>
              <w:sz w:val="22"/>
              <w:szCs w:val="22"/>
            </w:rPr>
          </w:pPr>
        </w:p>
        <w:p w14:paraId="5F105ECD" w14:textId="77777777" w:rsidR="0013177C" w:rsidRPr="005A4395" w:rsidRDefault="0013177C" w:rsidP="005A4395">
          <w:pPr>
            <w:rPr>
              <w:rFonts w:cstheme="minorHAnsi"/>
              <w:b/>
              <w:bCs/>
              <w:noProof/>
              <w:sz w:val="22"/>
              <w:szCs w:val="22"/>
            </w:rPr>
          </w:pPr>
        </w:p>
        <w:p w14:paraId="1211CB1F" w14:textId="77777777" w:rsidR="0013177C" w:rsidRPr="005A4395" w:rsidRDefault="0013177C" w:rsidP="005A4395">
          <w:pPr>
            <w:rPr>
              <w:rFonts w:cstheme="minorHAnsi"/>
              <w:b/>
              <w:bCs/>
              <w:noProof/>
              <w:sz w:val="22"/>
              <w:szCs w:val="22"/>
            </w:rPr>
          </w:pPr>
        </w:p>
        <w:p w14:paraId="4FAA2646" w14:textId="77777777" w:rsidR="0013177C" w:rsidRPr="005A4395" w:rsidRDefault="0013177C" w:rsidP="005A4395">
          <w:pPr>
            <w:rPr>
              <w:rFonts w:cstheme="minorHAnsi"/>
              <w:b/>
              <w:bCs/>
              <w:noProof/>
              <w:sz w:val="22"/>
              <w:szCs w:val="22"/>
            </w:rPr>
          </w:pPr>
        </w:p>
        <w:p w14:paraId="4D8B263E" w14:textId="77777777" w:rsidR="0013177C" w:rsidRPr="005A4395" w:rsidRDefault="0013177C" w:rsidP="005A4395">
          <w:pPr>
            <w:rPr>
              <w:rFonts w:cstheme="minorHAnsi"/>
              <w:b/>
              <w:bCs/>
              <w:noProof/>
              <w:sz w:val="22"/>
              <w:szCs w:val="22"/>
            </w:rPr>
          </w:pPr>
        </w:p>
        <w:p w14:paraId="6E46F80E" w14:textId="77777777" w:rsidR="0013177C" w:rsidRPr="005A4395" w:rsidRDefault="0013177C" w:rsidP="005A4395">
          <w:pPr>
            <w:rPr>
              <w:rFonts w:cstheme="minorHAnsi"/>
              <w:b/>
              <w:bCs/>
              <w:noProof/>
              <w:sz w:val="22"/>
              <w:szCs w:val="22"/>
            </w:rPr>
          </w:pPr>
        </w:p>
        <w:p w14:paraId="33A721A1" w14:textId="77777777" w:rsidR="0013177C" w:rsidRPr="005A4395" w:rsidRDefault="0013177C" w:rsidP="005A4395">
          <w:pPr>
            <w:rPr>
              <w:rFonts w:cstheme="minorHAnsi"/>
              <w:b/>
              <w:bCs/>
              <w:noProof/>
              <w:sz w:val="22"/>
              <w:szCs w:val="22"/>
            </w:rPr>
          </w:pPr>
        </w:p>
        <w:p w14:paraId="2DC1F0BC" w14:textId="77777777" w:rsidR="0013177C" w:rsidRPr="005A4395" w:rsidRDefault="0013177C" w:rsidP="005A4395">
          <w:pPr>
            <w:rPr>
              <w:rFonts w:cstheme="minorHAnsi"/>
              <w:b/>
              <w:bCs/>
              <w:noProof/>
              <w:sz w:val="22"/>
              <w:szCs w:val="22"/>
            </w:rPr>
          </w:pPr>
        </w:p>
        <w:p w14:paraId="043D2E92" w14:textId="77777777" w:rsidR="0013177C" w:rsidRPr="005A4395" w:rsidRDefault="0013177C" w:rsidP="005A4395">
          <w:pPr>
            <w:rPr>
              <w:rFonts w:cstheme="minorHAnsi"/>
              <w:b/>
              <w:bCs/>
              <w:noProof/>
              <w:sz w:val="22"/>
              <w:szCs w:val="22"/>
            </w:rPr>
          </w:pPr>
        </w:p>
        <w:p w14:paraId="3A305B73" w14:textId="77777777" w:rsidR="0013177C" w:rsidRPr="005A4395" w:rsidRDefault="0013177C" w:rsidP="005A4395">
          <w:pPr>
            <w:rPr>
              <w:rFonts w:cstheme="minorHAnsi"/>
              <w:b/>
              <w:bCs/>
              <w:noProof/>
              <w:sz w:val="22"/>
              <w:szCs w:val="22"/>
            </w:rPr>
          </w:pPr>
        </w:p>
        <w:p w14:paraId="6C311E65" w14:textId="77777777" w:rsidR="0013177C" w:rsidRDefault="0013177C" w:rsidP="005A4395">
          <w:pPr>
            <w:rPr>
              <w:rFonts w:cstheme="minorHAnsi"/>
              <w:b/>
              <w:bCs/>
              <w:noProof/>
              <w:sz w:val="22"/>
              <w:szCs w:val="22"/>
            </w:rPr>
          </w:pPr>
        </w:p>
        <w:p w14:paraId="3367FDCE" w14:textId="77777777" w:rsidR="00455E75" w:rsidRDefault="00455E75" w:rsidP="005A4395">
          <w:pPr>
            <w:rPr>
              <w:rFonts w:cstheme="minorHAnsi"/>
              <w:b/>
              <w:bCs/>
              <w:noProof/>
              <w:sz w:val="22"/>
              <w:szCs w:val="22"/>
            </w:rPr>
          </w:pPr>
        </w:p>
        <w:p w14:paraId="37809E14" w14:textId="77777777" w:rsidR="00455E75" w:rsidRDefault="00455E75" w:rsidP="005A4395">
          <w:pPr>
            <w:rPr>
              <w:rFonts w:cstheme="minorHAnsi"/>
              <w:b/>
              <w:bCs/>
              <w:noProof/>
              <w:sz w:val="22"/>
              <w:szCs w:val="22"/>
            </w:rPr>
          </w:pPr>
        </w:p>
        <w:p w14:paraId="5C3D41BA" w14:textId="77777777" w:rsidR="00455E75" w:rsidRDefault="00455E75" w:rsidP="005A4395">
          <w:pPr>
            <w:rPr>
              <w:rFonts w:cstheme="minorHAnsi"/>
              <w:b/>
              <w:bCs/>
              <w:noProof/>
              <w:sz w:val="22"/>
              <w:szCs w:val="22"/>
            </w:rPr>
          </w:pPr>
        </w:p>
        <w:p w14:paraId="350F5BF4" w14:textId="77777777" w:rsidR="00455E75" w:rsidRDefault="00455E75" w:rsidP="005A4395">
          <w:pPr>
            <w:rPr>
              <w:rFonts w:cstheme="minorHAnsi"/>
              <w:b/>
              <w:bCs/>
              <w:noProof/>
              <w:sz w:val="22"/>
              <w:szCs w:val="22"/>
            </w:rPr>
          </w:pPr>
        </w:p>
        <w:p w14:paraId="2947823F" w14:textId="77777777" w:rsidR="00455E75" w:rsidRDefault="00455E75" w:rsidP="005A4395">
          <w:pPr>
            <w:rPr>
              <w:rFonts w:cstheme="minorHAnsi"/>
              <w:b/>
              <w:bCs/>
              <w:noProof/>
              <w:sz w:val="22"/>
              <w:szCs w:val="22"/>
            </w:rPr>
          </w:pPr>
        </w:p>
        <w:p w14:paraId="375C863A" w14:textId="77777777" w:rsidR="00455E75" w:rsidRPr="005A4395" w:rsidRDefault="00455E75" w:rsidP="005A4395">
          <w:pPr>
            <w:rPr>
              <w:rFonts w:cstheme="minorHAnsi"/>
              <w:b/>
              <w:bCs/>
              <w:noProof/>
              <w:sz w:val="22"/>
              <w:szCs w:val="22"/>
            </w:rPr>
          </w:pPr>
        </w:p>
        <w:p w14:paraId="739622A7" w14:textId="77777777" w:rsidR="00CE63B6" w:rsidRDefault="00CE63B6" w:rsidP="005A4395">
          <w:pPr>
            <w:rPr>
              <w:rFonts w:cstheme="minorHAnsi"/>
              <w:b/>
              <w:bCs/>
              <w:noProof/>
              <w:sz w:val="22"/>
              <w:szCs w:val="22"/>
            </w:rPr>
          </w:pPr>
        </w:p>
        <w:p w14:paraId="61BC5AB9" w14:textId="77777777" w:rsidR="00CA6D0D" w:rsidRDefault="00CA6D0D" w:rsidP="005A4395">
          <w:pPr>
            <w:rPr>
              <w:rFonts w:cstheme="minorHAnsi"/>
              <w:b/>
              <w:bCs/>
              <w:noProof/>
              <w:sz w:val="22"/>
              <w:szCs w:val="22"/>
            </w:rPr>
          </w:pPr>
        </w:p>
        <w:p w14:paraId="11F1675E" w14:textId="77777777" w:rsidR="00CA6D0D" w:rsidRDefault="00CA6D0D" w:rsidP="005A4395">
          <w:pPr>
            <w:rPr>
              <w:rFonts w:cstheme="minorHAnsi"/>
              <w:b/>
              <w:bCs/>
              <w:noProof/>
              <w:sz w:val="22"/>
              <w:szCs w:val="22"/>
            </w:rPr>
          </w:pPr>
        </w:p>
        <w:p w14:paraId="751733CC" w14:textId="77777777" w:rsidR="00CA6D0D" w:rsidRDefault="00CA6D0D" w:rsidP="005A4395">
          <w:pPr>
            <w:rPr>
              <w:rFonts w:cstheme="minorHAnsi"/>
              <w:b/>
              <w:bCs/>
              <w:noProof/>
              <w:sz w:val="22"/>
              <w:szCs w:val="22"/>
            </w:rPr>
          </w:pPr>
        </w:p>
        <w:p w14:paraId="162B1139" w14:textId="77777777" w:rsidR="00CA6D0D" w:rsidRDefault="00CA6D0D" w:rsidP="005A4395">
          <w:pPr>
            <w:rPr>
              <w:rFonts w:cstheme="minorHAnsi"/>
              <w:b/>
              <w:bCs/>
              <w:noProof/>
              <w:sz w:val="22"/>
              <w:szCs w:val="22"/>
            </w:rPr>
          </w:pPr>
        </w:p>
        <w:p w14:paraId="0D4071C8" w14:textId="77777777" w:rsidR="000154F5" w:rsidRDefault="000154F5" w:rsidP="005A4395">
          <w:pPr>
            <w:rPr>
              <w:rFonts w:cstheme="minorHAnsi"/>
              <w:b/>
              <w:bCs/>
              <w:noProof/>
              <w:sz w:val="22"/>
              <w:szCs w:val="22"/>
            </w:rPr>
          </w:pPr>
        </w:p>
        <w:p w14:paraId="7C59B05D" w14:textId="77777777" w:rsidR="000154F5" w:rsidRDefault="000154F5" w:rsidP="005A4395">
          <w:pPr>
            <w:rPr>
              <w:rFonts w:cstheme="minorHAnsi"/>
              <w:b/>
              <w:bCs/>
              <w:noProof/>
              <w:sz w:val="22"/>
              <w:szCs w:val="22"/>
            </w:rPr>
          </w:pPr>
        </w:p>
        <w:p w14:paraId="17CFCE28" w14:textId="77777777" w:rsidR="000154F5" w:rsidRDefault="000154F5" w:rsidP="005A4395">
          <w:pPr>
            <w:rPr>
              <w:rFonts w:cstheme="minorHAnsi"/>
              <w:b/>
              <w:bCs/>
              <w:noProof/>
              <w:sz w:val="22"/>
              <w:szCs w:val="22"/>
            </w:rPr>
          </w:pPr>
        </w:p>
        <w:p w14:paraId="1A249D70" w14:textId="77777777" w:rsidR="000154F5" w:rsidRDefault="000154F5" w:rsidP="005A4395">
          <w:pPr>
            <w:rPr>
              <w:rFonts w:cstheme="minorHAnsi"/>
              <w:b/>
              <w:bCs/>
              <w:noProof/>
              <w:sz w:val="22"/>
              <w:szCs w:val="22"/>
            </w:rPr>
          </w:pPr>
        </w:p>
        <w:p w14:paraId="09B8A16A" w14:textId="77777777" w:rsidR="000154F5" w:rsidRDefault="000154F5" w:rsidP="005A4395">
          <w:pPr>
            <w:rPr>
              <w:rFonts w:cstheme="minorHAnsi"/>
              <w:b/>
              <w:bCs/>
              <w:noProof/>
              <w:sz w:val="22"/>
              <w:szCs w:val="22"/>
            </w:rPr>
          </w:pPr>
        </w:p>
        <w:p w14:paraId="0B151D2D" w14:textId="77777777" w:rsidR="00582CC4" w:rsidRDefault="00582CC4" w:rsidP="005A4395">
          <w:pPr>
            <w:rPr>
              <w:rFonts w:cstheme="minorHAnsi"/>
              <w:b/>
              <w:bCs/>
              <w:noProof/>
              <w:sz w:val="22"/>
              <w:szCs w:val="22"/>
            </w:rPr>
          </w:pPr>
        </w:p>
        <w:p w14:paraId="440D0DA1" w14:textId="77777777" w:rsidR="00582CC4" w:rsidRDefault="00582CC4" w:rsidP="005A4395">
          <w:pPr>
            <w:rPr>
              <w:rFonts w:cstheme="minorHAnsi"/>
              <w:b/>
              <w:bCs/>
              <w:noProof/>
              <w:sz w:val="22"/>
              <w:szCs w:val="22"/>
            </w:rPr>
          </w:pPr>
        </w:p>
        <w:p w14:paraId="43D0C1DD" w14:textId="77777777" w:rsidR="005325D8" w:rsidRDefault="005325D8" w:rsidP="005A4395">
          <w:pPr>
            <w:rPr>
              <w:rFonts w:cstheme="minorHAnsi"/>
              <w:b/>
              <w:bCs/>
              <w:noProof/>
              <w:sz w:val="22"/>
              <w:szCs w:val="22"/>
            </w:rPr>
          </w:pPr>
        </w:p>
        <w:p w14:paraId="3AAA1619" w14:textId="77777777" w:rsidR="000154F5" w:rsidRPr="005A4395" w:rsidRDefault="000154F5" w:rsidP="005A4395">
          <w:pPr>
            <w:rPr>
              <w:rFonts w:cstheme="minorHAnsi"/>
              <w:b/>
              <w:bCs/>
              <w:noProof/>
              <w:sz w:val="22"/>
              <w:szCs w:val="22"/>
            </w:rPr>
          </w:pPr>
        </w:p>
        <w:p w14:paraId="2A1E9C9E" w14:textId="77777777" w:rsidR="00694F89" w:rsidRPr="005A4395" w:rsidRDefault="00EE5334" w:rsidP="005A4395">
          <w:pPr>
            <w:rPr>
              <w:rFonts w:cstheme="minorHAnsi"/>
              <w:sz w:val="22"/>
              <w:szCs w:val="22"/>
            </w:rPr>
          </w:pPr>
        </w:p>
      </w:sdtContent>
    </w:sdt>
    <w:p w14:paraId="736B2393" w14:textId="77777777" w:rsidR="00694F89" w:rsidRPr="005A4395" w:rsidRDefault="002A3375" w:rsidP="005A4395">
      <w:pPr>
        <w:pStyle w:val="Heading1"/>
        <w:rPr>
          <w:rFonts w:cstheme="minorHAnsi"/>
          <w:sz w:val="22"/>
          <w:szCs w:val="22"/>
        </w:rPr>
      </w:pPr>
      <w:bookmarkStart w:id="100" w:name="_Toc468701204"/>
      <w:bookmarkStart w:id="101" w:name="_Toc38375809"/>
      <w:r w:rsidRPr="005A4395">
        <w:rPr>
          <w:rFonts w:cstheme="minorHAnsi"/>
          <w:sz w:val="22"/>
          <w:szCs w:val="22"/>
        </w:rPr>
        <w:t>Abbreviations</w:t>
      </w:r>
      <w:bookmarkEnd w:id="100"/>
      <w:bookmarkEnd w:id="101"/>
    </w:p>
    <w:p w14:paraId="7040B7DC" w14:textId="77777777" w:rsidR="002A3375" w:rsidRPr="005A4395" w:rsidRDefault="002A3375" w:rsidP="005A4395">
      <w:pPr>
        <w:rPr>
          <w:rFonts w:cstheme="minorHAnsi"/>
          <w:sz w:val="22"/>
          <w:szCs w:val="22"/>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43"/>
        <w:gridCol w:w="6162"/>
      </w:tblGrid>
      <w:tr w:rsidR="003A5C6A" w:rsidRPr="005A4395" w14:paraId="3F902437" w14:textId="77777777" w:rsidTr="00B76739">
        <w:tc>
          <w:tcPr>
            <w:tcW w:w="1443" w:type="dxa"/>
          </w:tcPr>
          <w:p w14:paraId="7DDA5DB1" w14:textId="77777777" w:rsidR="003A5C6A" w:rsidRPr="005A4395" w:rsidRDefault="003A5C6A" w:rsidP="005A4395">
            <w:pPr>
              <w:rPr>
                <w:rFonts w:cstheme="minorHAnsi"/>
                <w:color w:val="000000"/>
                <w:sz w:val="22"/>
                <w:szCs w:val="22"/>
              </w:rPr>
            </w:pPr>
            <w:r w:rsidRPr="005A4395">
              <w:rPr>
                <w:rFonts w:cstheme="minorHAnsi"/>
                <w:color w:val="000000"/>
                <w:sz w:val="22"/>
                <w:szCs w:val="22"/>
              </w:rPr>
              <w:lastRenderedPageBreak/>
              <w:t>Ab</w:t>
            </w:r>
          </w:p>
        </w:tc>
        <w:tc>
          <w:tcPr>
            <w:tcW w:w="6162" w:type="dxa"/>
          </w:tcPr>
          <w:p w14:paraId="3D49495C" w14:textId="77777777" w:rsidR="003A5C6A" w:rsidRPr="005A4395" w:rsidRDefault="003A5C6A" w:rsidP="005A4395">
            <w:pPr>
              <w:rPr>
                <w:rFonts w:cstheme="minorHAnsi"/>
                <w:color w:val="000000"/>
                <w:sz w:val="22"/>
                <w:szCs w:val="22"/>
              </w:rPr>
            </w:pPr>
            <w:r w:rsidRPr="005A4395">
              <w:rPr>
                <w:rFonts w:cstheme="minorHAnsi"/>
                <w:color w:val="000000"/>
                <w:sz w:val="22"/>
                <w:szCs w:val="22"/>
              </w:rPr>
              <w:t>Antibody</w:t>
            </w:r>
          </w:p>
        </w:tc>
      </w:tr>
      <w:tr w:rsidR="003A5C6A" w:rsidRPr="005A4395" w14:paraId="549271F5" w14:textId="77777777" w:rsidTr="00B76739">
        <w:tc>
          <w:tcPr>
            <w:tcW w:w="1443" w:type="dxa"/>
          </w:tcPr>
          <w:p w14:paraId="17CA2B00" w14:textId="77777777" w:rsidR="003A5C6A" w:rsidRPr="005A4395" w:rsidRDefault="003A5C6A" w:rsidP="005A4395">
            <w:pPr>
              <w:rPr>
                <w:rFonts w:cstheme="minorHAnsi"/>
                <w:color w:val="000000"/>
                <w:sz w:val="22"/>
                <w:szCs w:val="22"/>
              </w:rPr>
            </w:pPr>
            <w:r w:rsidRPr="005A4395">
              <w:rPr>
                <w:rFonts w:cstheme="minorHAnsi"/>
                <w:color w:val="000000"/>
                <w:sz w:val="22"/>
                <w:szCs w:val="22"/>
              </w:rPr>
              <w:t>ACE</w:t>
            </w:r>
          </w:p>
        </w:tc>
        <w:tc>
          <w:tcPr>
            <w:tcW w:w="6162" w:type="dxa"/>
          </w:tcPr>
          <w:p w14:paraId="41E04A62" w14:textId="77777777" w:rsidR="003A5C6A" w:rsidRPr="005A4395" w:rsidRDefault="003A5C6A" w:rsidP="005A4395">
            <w:pPr>
              <w:rPr>
                <w:rFonts w:cstheme="minorHAnsi"/>
                <w:color w:val="000000"/>
                <w:sz w:val="22"/>
                <w:szCs w:val="22"/>
              </w:rPr>
            </w:pPr>
            <w:r w:rsidRPr="005A4395">
              <w:rPr>
                <w:rFonts w:cstheme="minorHAnsi"/>
                <w:color w:val="000000"/>
                <w:sz w:val="22"/>
                <w:szCs w:val="22"/>
              </w:rPr>
              <w:t>Angiotensin Converting Enzyme</w:t>
            </w:r>
          </w:p>
        </w:tc>
      </w:tr>
      <w:tr w:rsidR="003A5C6A" w:rsidRPr="005A4395" w14:paraId="5A0BDE72" w14:textId="77777777" w:rsidTr="00B76739">
        <w:tc>
          <w:tcPr>
            <w:tcW w:w="1443" w:type="dxa"/>
          </w:tcPr>
          <w:p w14:paraId="112AB479" w14:textId="77777777" w:rsidR="003A5C6A" w:rsidRPr="005A4395" w:rsidRDefault="003A5C6A" w:rsidP="005A4395">
            <w:pPr>
              <w:rPr>
                <w:rFonts w:cstheme="minorHAnsi"/>
                <w:color w:val="000000"/>
                <w:sz w:val="22"/>
                <w:szCs w:val="22"/>
              </w:rPr>
            </w:pPr>
            <w:r w:rsidRPr="005A4395">
              <w:rPr>
                <w:rFonts w:cstheme="minorHAnsi"/>
                <w:color w:val="000000"/>
                <w:sz w:val="22"/>
                <w:szCs w:val="22"/>
              </w:rPr>
              <w:t>ADCC</w:t>
            </w:r>
          </w:p>
        </w:tc>
        <w:tc>
          <w:tcPr>
            <w:tcW w:w="6162" w:type="dxa"/>
          </w:tcPr>
          <w:p w14:paraId="2E5A5216" w14:textId="77777777" w:rsidR="003A5C6A" w:rsidRPr="005A4395" w:rsidRDefault="003A5C6A" w:rsidP="005A4395">
            <w:pPr>
              <w:rPr>
                <w:rFonts w:cstheme="minorHAnsi"/>
                <w:color w:val="000000"/>
                <w:sz w:val="22"/>
                <w:szCs w:val="22"/>
              </w:rPr>
            </w:pPr>
            <w:r w:rsidRPr="005A4395">
              <w:rPr>
                <w:rFonts w:cstheme="minorHAnsi"/>
                <w:color w:val="000000"/>
                <w:sz w:val="22"/>
                <w:szCs w:val="22"/>
              </w:rPr>
              <w:t>Antibody dependent cell-mediated cytotoxicity</w:t>
            </w:r>
          </w:p>
        </w:tc>
      </w:tr>
      <w:tr w:rsidR="003255D2" w:rsidRPr="005A4395" w14:paraId="172DA3B9" w14:textId="77777777" w:rsidTr="00B76739">
        <w:tc>
          <w:tcPr>
            <w:tcW w:w="1443" w:type="dxa"/>
          </w:tcPr>
          <w:p w14:paraId="1461AE0F" w14:textId="77777777" w:rsidR="003255D2" w:rsidRPr="005A4395" w:rsidRDefault="003255D2" w:rsidP="005A4395">
            <w:pPr>
              <w:rPr>
                <w:rFonts w:cstheme="minorHAnsi"/>
                <w:color w:val="000000"/>
                <w:sz w:val="22"/>
                <w:szCs w:val="22"/>
              </w:rPr>
            </w:pPr>
            <w:bookmarkStart w:id="102" w:name="_Toc468701206"/>
            <w:r w:rsidRPr="005A4395">
              <w:rPr>
                <w:rFonts w:cstheme="minorHAnsi"/>
                <w:color w:val="000000"/>
                <w:sz w:val="22"/>
                <w:szCs w:val="22"/>
              </w:rPr>
              <w:t>AE/AR</w:t>
            </w:r>
          </w:p>
        </w:tc>
        <w:tc>
          <w:tcPr>
            <w:tcW w:w="6162" w:type="dxa"/>
          </w:tcPr>
          <w:p w14:paraId="025F257B" w14:textId="77777777" w:rsidR="003255D2" w:rsidRPr="005A4395" w:rsidRDefault="003255D2" w:rsidP="005A4395">
            <w:pPr>
              <w:rPr>
                <w:rFonts w:cstheme="minorHAnsi"/>
                <w:color w:val="000000"/>
                <w:sz w:val="22"/>
                <w:szCs w:val="22"/>
              </w:rPr>
            </w:pPr>
            <w:r w:rsidRPr="005A4395">
              <w:rPr>
                <w:rFonts w:cstheme="minorHAnsi"/>
                <w:color w:val="000000"/>
                <w:sz w:val="22"/>
                <w:szCs w:val="22"/>
              </w:rPr>
              <w:t>Adverse event/Adverse Reaction</w:t>
            </w:r>
          </w:p>
        </w:tc>
      </w:tr>
      <w:tr w:rsidR="00017BFA" w:rsidRPr="005A4395" w14:paraId="7827D882" w14:textId="77777777" w:rsidTr="00B76739">
        <w:tc>
          <w:tcPr>
            <w:tcW w:w="1443" w:type="dxa"/>
          </w:tcPr>
          <w:p w14:paraId="4CEEA0FD" w14:textId="77777777" w:rsidR="00017BFA" w:rsidRPr="005A4395" w:rsidRDefault="00017BFA" w:rsidP="005A4395">
            <w:pPr>
              <w:rPr>
                <w:rFonts w:cstheme="minorHAnsi"/>
                <w:color w:val="000000"/>
                <w:sz w:val="22"/>
                <w:szCs w:val="22"/>
              </w:rPr>
            </w:pPr>
            <w:r>
              <w:rPr>
                <w:rFonts w:cstheme="minorHAnsi"/>
                <w:color w:val="000000"/>
                <w:sz w:val="22"/>
                <w:szCs w:val="22"/>
              </w:rPr>
              <w:t>AESI</w:t>
            </w:r>
          </w:p>
        </w:tc>
        <w:tc>
          <w:tcPr>
            <w:tcW w:w="6162" w:type="dxa"/>
          </w:tcPr>
          <w:p w14:paraId="79A2DDE7" w14:textId="77777777" w:rsidR="00017BFA" w:rsidRPr="005A4395" w:rsidRDefault="00017BFA" w:rsidP="005A4395">
            <w:pPr>
              <w:rPr>
                <w:rFonts w:cstheme="minorHAnsi"/>
                <w:color w:val="000000"/>
                <w:sz w:val="22"/>
                <w:szCs w:val="22"/>
              </w:rPr>
            </w:pPr>
            <w:r>
              <w:rPr>
                <w:rFonts w:cstheme="minorHAnsi"/>
                <w:color w:val="000000"/>
                <w:sz w:val="22"/>
                <w:szCs w:val="22"/>
              </w:rPr>
              <w:t>Adverse event of special interest</w:t>
            </w:r>
          </w:p>
        </w:tc>
      </w:tr>
      <w:tr w:rsidR="003255D2" w:rsidRPr="005A4395" w14:paraId="4AF3BF89" w14:textId="77777777" w:rsidTr="00B76739">
        <w:tc>
          <w:tcPr>
            <w:tcW w:w="1443" w:type="dxa"/>
          </w:tcPr>
          <w:p w14:paraId="2BA9DB27" w14:textId="77777777" w:rsidR="003255D2" w:rsidRPr="005A4395" w:rsidRDefault="003255D2" w:rsidP="005A4395">
            <w:pPr>
              <w:rPr>
                <w:rFonts w:cstheme="minorHAnsi"/>
                <w:color w:val="000000"/>
                <w:sz w:val="22"/>
                <w:szCs w:val="22"/>
              </w:rPr>
            </w:pPr>
            <w:r w:rsidRPr="005A4395">
              <w:rPr>
                <w:rFonts w:cstheme="minorHAnsi"/>
                <w:color w:val="000000"/>
                <w:sz w:val="22"/>
                <w:szCs w:val="22"/>
              </w:rPr>
              <w:t>ALP</w:t>
            </w:r>
          </w:p>
        </w:tc>
        <w:tc>
          <w:tcPr>
            <w:tcW w:w="6162" w:type="dxa"/>
          </w:tcPr>
          <w:p w14:paraId="2E493E9C" w14:textId="77777777" w:rsidR="003255D2" w:rsidRPr="005A4395" w:rsidRDefault="003255D2" w:rsidP="005A4395">
            <w:pPr>
              <w:shd w:val="clear" w:color="auto" w:fill="FFFFFF"/>
              <w:spacing w:before="72"/>
              <w:outlineLvl w:val="2"/>
              <w:rPr>
                <w:rFonts w:cstheme="minorHAnsi"/>
                <w:bCs/>
                <w:color w:val="000000"/>
                <w:sz w:val="22"/>
                <w:szCs w:val="22"/>
                <w:lang w:eastAsia="en-GB"/>
              </w:rPr>
            </w:pPr>
            <w:bookmarkStart w:id="103" w:name="_Toc36472033"/>
            <w:bookmarkStart w:id="104" w:name="_Toc36472297"/>
            <w:bookmarkStart w:id="105" w:name="_Toc36473958"/>
            <w:bookmarkStart w:id="106" w:name="_Toc36553797"/>
            <w:bookmarkStart w:id="107" w:name="_Toc37170531"/>
            <w:bookmarkStart w:id="108" w:name="_Toc37751290"/>
            <w:bookmarkStart w:id="109" w:name="_Toc37845056"/>
            <w:bookmarkStart w:id="110" w:name="_Toc37937664"/>
            <w:bookmarkStart w:id="111" w:name="_Toc38019430"/>
            <w:bookmarkStart w:id="112" w:name="_Toc38102604"/>
            <w:bookmarkStart w:id="113" w:name="_Toc38355255"/>
            <w:bookmarkStart w:id="114" w:name="_Toc38375810"/>
            <w:r w:rsidRPr="005A4395">
              <w:rPr>
                <w:rFonts w:cstheme="minorHAnsi"/>
                <w:bCs/>
                <w:color w:val="000000"/>
                <w:sz w:val="22"/>
                <w:szCs w:val="22"/>
                <w:lang w:eastAsia="en-GB"/>
              </w:rPr>
              <w:t>Alkaline phosphatase</w:t>
            </w:r>
            <w:bookmarkEnd w:id="103"/>
            <w:bookmarkEnd w:id="104"/>
            <w:bookmarkEnd w:id="105"/>
            <w:bookmarkEnd w:id="106"/>
            <w:bookmarkEnd w:id="107"/>
            <w:bookmarkEnd w:id="108"/>
            <w:bookmarkEnd w:id="109"/>
            <w:bookmarkEnd w:id="110"/>
            <w:bookmarkEnd w:id="111"/>
            <w:bookmarkEnd w:id="112"/>
            <w:bookmarkEnd w:id="113"/>
            <w:bookmarkEnd w:id="114"/>
          </w:p>
        </w:tc>
      </w:tr>
      <w:tr w:rsidR="003255D2" w:rsidRPr="005A4395" w14:paraId="606F4385" w14:textId="77777777" w:rsidTr="00B76739">
        <w:trPr>
          <w:trHeight w:val="240"/>
        </w:trPr>
        <w:tc>
          <w:tcPr>
            <w:tcW w:w="1443" w:type="dxa"/>
          </w:tcPr>
          <w:p w14:paraId="0407D4F2" w14:textId="77777777" w:rsidR="003255D2" w:rsidRPr="005A4395" w:rsidRDefault="003255D2" w:rsidP="005A4395">
            <w:pPr>
              <w:rPr>
                <w:rFonts w:cstheme="minorHAnsi"/>
                <w:color w:val="000000"/>
                <w:sz w:val="22"/>
                <w:szCs w:val="22"/>
              </w:rPr>
            </w:pPr>
            <w:r w:rsidRPr="005A4395">
              <w:rPr>
                <w:rFonts w:cstheme="minorHAnsi"/>
                <w:color w:val="000000"/>
                <w:sz w:val="22"/>
                <w:szCs w:val="22"/>
              </w:rPr>
              <w:t>ALT</w:t>
            </w:r>
          </w:p>
        </w:tc>
        <w:tc>
          <w:tcPr>
            <w:tcW w:w="6162" w:type="dxa"/>
          </w:tcPr>
          <w:p w14:paraId="3B810A27" w14:textId="77777777" w:rsidR="003255D2" w:rsidRPr="005A4395" w:rsidRDefault="003255D2" w:rsidP="005A4395">
            <w:pPr>
              <w:pStyle w:val="Heading3"/>
              <w:numPr>
                <w:ilvl w:val="0"/>
                <w:numId w:val="0"/>
              </w:numPr>
              <w:shd w:val="clear" w:color="auto" w:fill="FFFFFF"/>
              <w:spacing w:before="72" w:after="0"/>
              <w:rPr>
                <w:rStyle w:val="mw-headline"/>
                <w:rFonts w:cstheme="minorHAnsi"/>
                <w:b/>
                <w:color w:val="000000"/>
                <w:sz w:val="22"/>
                <w:szCs w:val="22"/>
                <w:u w:val="none"/>
              </w:rPr>
            </w:pPr>
            <w:bookmarkStart w:id="115" w:name="_Toc36472034"/>
            <w:bookmarkStart w:id="116" w:name="_Toc36472298"/>
            <w:bookmarkStart w:id="117" w:name="_Toc36473959"/>
            <w:bookmarkStart w:id="118" w:name="_Toc36553798"/>
            <w:bookmarkStart w:id="119" w:name="_Toc37170532"/>
            <w:bookmarkStart w:id="120" w:name="_Toc37751291"/>
            <w:bookmarkStart w:id="121" w:name="_Toc37845057"/>
            <w:bookmarkStart w:id="122" w:name="_Toc37937665"/>
            <w:bookmarkStart w:id="123" w:name="_Toc38019431"/>
            <w:bookmarkStart w:id="124" w:name="_Toc38102605"/>
            <w:bookmarkStart w:id="125" w:name="_Toc38355256"/>
            <w:bookmarkStart w:id="126" w:name="_Toc38375811"/>
            <w:r w:rsidRPr="005A4395">
              <w:rPr>
                <w:rStyle w:val="mw-headline"/>
                <w:rFonts w:cstheme="minorHAnsi"/>
                <w:color w:val="000000"/>
                <w:sz w:val="22"/>
                <w:szCs w:val="22"/>
                <w:u w:val="none"/>
              </w:rPr>
              <w:t>Alanine transaminase</w:t>
            </w:r>
            <w:bookmarkEnd w:id="115"/>
            <w:bookmarkEnd w:id="116"/>
            <w:bookmarkEnd w:id="117"/>
            <w:bookmarkEnd w:id="118"/>
            <w:bookmarkEnd w:id="119"/>
            <w:bookmarkEnd w:id="120"/>
            <w:bookmarkEnd w:id="121"/>
            <w:bookmarkEnd w:id="122"/>
            <w:bookmarkEnd w:id="123"/>
            <w:bookmarkEnd w:id="124"/>
            <w:bookmarkEnd w:id="125"/>
            <w:bookmarkEnd w:id="126"/>
          </w:p>
        </w:tc>
      </w:tr>
      <w:tr w:rsidR="003255D2" w:rsidRPr="005A4395" w14:paraId="320C8308" w14:textId="77777777" w:rsidTr="00B76739">
        <w:tc>
          <w:tcPr>
            <w:tcW w:w="1443" w:type="dxa"/>
          </w:tcPr>
          <w:p w14:paraId="277E3EDA" w14:textId="77777777" w:rsidR="003255D2" w:rsidRPr="005A4395" w:rsidRDefault="003255D2" w:rsidP="005A4395">
            <w:pPr>
              <w:rPr>
                <w:rFonts w:cstheme="minorHAnsi"/>
                <w:color w:val="000000"/>
                <w:sz w:val="22"/>
                <w:szCs w:val="22"/>
              </w:rPr>
            </w:pPr>
            <w:r w:rsidRPr="005A4395">
              <w:rPr>
                <w:rFonts w:cstheme="minorHAnsi"/>
                <w:color w:val="000000"/>
                <w:sz w:val="22"/>
                <w:szCs w:val="22"/>
              </w:rPr>
              <w:t>ARDS</w:t>
            </w:r>
          </w:p>
        </w:tc>
        <w:tc>
          <w:tcPr>
            <w:tcW w:w="6162" w:type="dxa"/>
          </w:tcPr>
          <w:p w14:paraId="313DFC80" w14:textId="77777777" w:rsidR="003255D2" w:rsidRPr="005A4395" w:rsidRDefault="003255D2" w:rsidP="005A4395">
            <w:pPr>
              <w:pStyle w:val="Heading3"/>
              <w:numPr>
                <w:ilvl w:val="0"/>
                <w:numId w:val="0"/>
              </w:numPr>
              <w:shd w:val="clear" w:color="auto" w:fill="FFFFFF"/>
              <w:spacing w:before="72" w:after="0"/>
              <w:rPr>
                <w:rStyle w:val="mw-headline"/>
                <w:rFonts w:cstheme="minorHAnsi"/>
                <w:b/>
                <w:color w:val="000000"/>
                <w:sz w:val="22"/>
                <w:szCs w:val="22"/>
                <w:u w:val="none"/>
              </w:rPr>
            </w:pPr>
            <w:bookmarkStart w:id="127" w:name="_Toc36472035"/>
            <w:bookmarkStart w:id="128" w:name="_Toc36472299"/>
            <w:bookmarkStart w:id="129" w:name="_Toc36473960"/>
            <w:bookmarkStart w:id="130" w:name="_Toc36553799"/>
            <w:bookmarkStart w:id="131" w:name="_Toc37170533"/>
            <w:bookmarkStart w:id="132" w:name="_Toc37751292"/>
            <w:bookmarkStart w:id="133" w:name="_Toc37845058"/>
            <w:bookmarkStart w:id="134" w:name="_Toc37937666"/>
            <w:bookmarkStart w:id="135" w:name="_Toc38019432"/>
            <w:bookmarkStart w:id="136" w:name="_Toc38102606"/>
            <w:bookmarkStart w:id="137" w:name="_Toc38355257"/>
            <w:bookmarkStart w:id="138" w:name="_Toc38375812"/>
            <w:r w:rsidRPr="005A4395">
              <w:rPr>
                <w:rStyle w:val="mw-headline"/>
                <w:rFonts w:cstheme="minorHAnsi"/>
                <w:color w:val="000000"/>
                <w:sz w:val="22"/>
                <w:szCs w:val="22"/>
                <w:u w:val="none"/>
              </w:rPr>
              <w:t>Acute respiratory distress syndrome</w:t>
            </w:r>
            <w:bookmarkEnd w:id="127"/>
            <w:bookmarkEnd w:id="128"/>
            <w:bookmarkEnd w:id="129"/>
            <w:bookmarkEnd w:id="130"/>
            <w:bookmarkEnd w:id="131"/>
            <w:bookmarkEnd w:id="132"/>
            <w:bookmarkEnd w:id="133"/>
            <w:bookmarkEnd w:id="134"/>
            <w:bookmarkEnd w:id="135"/>
            <w:bookmarkEnd w:id="136"/>
            <w:bookmarkEnd w:id="137"/>
            <w:bookmarkEnd w:id="138"/>
          </w:p>
        </w:tc>
      </w:tr>
      <w:tr w:rsidR="003255D2" w:rsidRPr="005A4395" w14:paraId="0228BA77" w14:textId="77777777" w:rsidTr="00B76739">
        <w:tc>
          <w:tcPr>
            <w:tcW w:w="1443" w:type="dxa"/>
          </w:tcPr>
          <w:p w14:paraId="250B9D27" w14:textId="77777777" w:rsidR="003255D2" w:rsidRPr="005A4395" w:rsidRDefault="003255D2" w:rsidP="005A4395">
            <w:pPr>
              <w:rPr>
                <w:rFonts w:cstheme="minorHAnsi"/>
                <w:color w:val="000000"/>
                <w:sz w:val="22"/>
                <w:szCs w:val="22"/>
              </w:rPr>
            </w:pPr>
            <w:r w:rsidRPr="005A4395">
              <w:rPr>
                <w:rFonts w:cstheme="minorHAnsi"/>
                <w:color w:val="000000"/>
                <w:sz w:val="22"/>
                <w:szCs w:val="22"/>
              </w:rPr>
              <w:t>AST</w:t>
            </w:r>
          </w:p>
        </w:tc>
        <w:tc>
          <w:tcPr>
            <w:tcW w:w="6162" w:type="dxa"/>
          </w:tcPr>
          <w:p w14:paraId="4998B370" w14:textId="77777777" w:rsidR="003255D2" w:rsidRPr="005A4395" w:rsidRDefault="003255D2" w:rsidP="005A4395">
            <w:pPr>
              <w:pStyle w:val="Heading3"/>
              <w:numPr>
                <w:ilvl w:val="0"/>
                <w:numId w:val="0"/>
              </w:numPr>
              <w:shd w:val="clear" w:color="auto" w:fill="FFFFFF"/>
              <w:spacing w:before="72" w:after="0"/>
              <w:rPr>
                <w:rFonts w:cstheme="minorHAnsi"/>
                <w:b/>
                <w:color w:val="000000"/>
                <w:sz w:val="22"/>
                <w:szCs w:val="22"/>
                <w:u w:val="none"/>
              </w:rPr>
            </w:pPr>
            <w:bookmarkStart w:id="139" w:name="_Toc36472036"/>
            <w:bookmarkStart w:id="140" w:name="_Toc36472300"/>
            <w:bookmarkStart w:id="141" w:name="_Toc36473961"/>
            <w:bookmarkStart w:id="142" w:name="_Toc36553800"/>
            <w:bookmarkStart w:id="143" w:name="_Toc37170534"/>
            <w:bookmarkStart w:id="144" w:name="_Toc37751293"/>
            <w:bookmarkStart w:id="145" w:name="_Toc37845059"/>
            <w:bookmarkStart w:id="146" w:name="_Toc37937667"/>
            <w:bookmarkStart w:id="147" w:name="_Toc38019433"/>
            <w:bookmarkStart w:id="148" w:name="_Toc38102607"/>
            <w:bookmarkStart w:id="149" w:name="_Toc38355258"/>
            <w:bookmarkStart w:id="150" w:name="_Toc38375813"/>
            <w:r w:rsidRPr="005A4395">
              <w:rPr>
                <w:rStyle w:val="mw-headline"/>
                <w:rFonts w:cstheme="minorHAnsi"/>
                <w:color w:val="000000"/>
                <w:sz w:val="22"/>
                <w:szCs w:val="22"/>
                <w:u w:val="none"/>
              </w:rPr>
              <w:t>Aspartate transaminase</w:t>
            </w:r>
            <w:bookmarkEnd w:id="139"/>
            <w:bookmarkEnd w:id="140"/>
            <w:bookmarkEnd w:id="141"/>
            <w:bookmarkEnd w:id="142"/>
            <w:bookmarkEnd w:id="143"/>
            <w:bookmarkEnd w:id="144"/>
            <w:bookmarkEnd w:id="145"/>
            <w:bookmarkEnd w:id="146"/>
            <w:bookmarkEnd w:id="147"/>
            <w:bookmarkEnd w:id="148"/>
            <w:bookmarkEnd w:id="149"/>
            <w:bookmarkEnd w:id="150"/>
          </w:p>
        </w:tc>
      </w:tr>
      <w:tr w:rsidR="003255D2" w:rsidRPr="005A4395" w14:paraId="1D0DE811" w14:textId="77777777" w:rsidTr="00B76739">
        <w:tc>
          <w:tcPr>
            <w:tcW w:w="1443" w:type="dxa"/>
          </w:tcPr>
          <w:p w14:paraId="6F86147C" w14:textId="77777777" w:rsidR="003255D2" w:rsidRPr="005A4395" w:rsidRDefault="003255D2" w:rsidP="005A4395">
            <w:pPr>
              <w:rPr>
                <w:rFonts w:cstheme="minorHAnsi"/>
                <w:color w:val="000000"/>
                <w:sz w:val="22"/>
                <w:szCs w:val="22"/>
              </w:rPr>
            </w:pPr>
            <w:r w:rsidRPr="005A4395">
              <w:rPr>
                <w:rFonts w:cstheme="minorHAnsi"/>
                <w:color w:val="000000"/>
                <w:sz w:val="22"/>
                <w:szCs w:val="22"/>
              </w:rPr>
              <w:t>BD</w:t>
            </w:r>
          </w:p>
        </w:tc>
        <w:tc>
          <w:tcPr>
            <w:tcW w:w="6162" w:type="dxa"/>
          </w:tcPr>
          <w:p w14:paraId="05CCCE2A" w14:textId="77777777" w:rsidR="003255D2" w:rsidRPr="005A4395" w:rsidRDefault="003255D2" w:rsidP="005A4395">
            <w:pPr>
              <w:rPr>
                <w:rFonts w:cstheme="minorHAnsi"/>
                <w:color w:val="000000"/>
                <w:sz w:val="22"/>
                <w:szCs w:val="22"/>
              </w:rPr>
            </w:pPr>
            <w:r w:rsidRPr="005A4395">
              <w:rPr>
                <w:rFonts w:cstheme="minorHAnsi"/>
                <w:color w:val="000000"/>
                <w:sz w:val="22"/>
                <w:szCs w:val="22"/>
              </w:rPr>
              <w:t>Twice daily</w:t>
            </w:r>
          </w:p>
        </w:tc>
      </w:tr>
      <w:tr w:rsidR="003255D2" w:rsidRPr="005A4395" w14:paraId="2F821796" w14:textId="77777777" w:rsidTr="00B76739">
        <w:tc>
          <w:tcPr>
            <w:tcW w:w="1443" w:type="dxa"/>
          </w:tcPr>
          <w:p w14:paraId="398CA09A" w14:textId="77777777" w:rsidR="003255D2" w:rsidRPr="005A4395" w:rsidRDefault="003255D2" w:rsidP="005A4395">
            <w:pPr>
              <w:rPr>
                <w:rFonts w:cstheme="minorHAnsi"/>
                <w:color w:val="000000"/>
                <w:sz w:val="22"/>
                <w:szCs w:val="22"/>
              </w:rPr>
            </w:pPr>
            <w:r w:rsidRPr="005A4395">
              <w:rPr>
                <w:rFonts w:cstheme="minorHAnsi"/>
                <w:color w:val="000000"/>
                <w:sz w:val="22"/>
                <w:szCs w:val="22"/>
              </w:rPr>
              <w:t>CA</w:t>
            </w:r>
          </w:p>
        </w:tc>
        <w:tc>
          <w:tcPr>
            <w:tcW w:w="6162" w:type="dxa"/>
          </w:tcPr>
          <w:p w14:paraId="62FA1846" w14:textId="77777777" w:rsidR="003255D2" w:rsidRPr="005A4395" w:rsidRDefault="003255D2" w:rsidP="005A4395">
            <w:pPr>
              <w:rPr>
                <w:rFonts w:cstheme="minorHAnsi"/>
                <w:color w:val="000000"/>
                <w:sz w:val="22"/>
                <w:szCs w:val="22"/>
              </w:rPr>
            </w:pPr>
            <w:r w:rsidRPr="005A4395">
              <w:rPr>
                <w:rFonts w:cstheme="minorHAnsi"/>
                <w:color w:val="000000"/>
                <w:sz w:val="22"/>
                <w:szCs w:val="22"/>
              </w:rPr>
              <w:t>Competent Authority</w:t>
            </w:r>
          </w:p>
        </w:tc>
      </w:tr>
      <w:tr w:rsidR="00A905EB" w:rsidRPr="005A4395" w14:paraId="1F9B3675" w14:textId="77777777" w:rsidTr="00B76739">
        <w:tc>
          <w:tcPr>
            <w:tcW w:w="1443" w:type="dxa"/>
          </w:tcPr>
          <w:p w14:paraId="2CCFAD62" w14:textId="77777777" w:rsidR="00A905EB" w:rsidRPr="005A4395" w:rsidRDefault="00A905EB" w:rsidP="005A4395">
            <w:pPr>
              <w:rPr>
                <w:rFonts w:cstheme="minorHAnsi"/>
                <w:color w:val="000000"/>
                <w:sz w:val="22"/>
                <w:szCs w:val="22"/>
              </w:rPr>
            </w:pPr>
            <w:r w:rsidRPr="005A4395">
              <w:rPr>
                <w:rFonts w:cstheme="minorHAnsi"/>
                <w:color w:val="000000"/>
                <w:sz w:val="22"/>
                <w:szCs w:val="22"/>
              </w:rPr>
              <w:t>CAD</w:t>
            </w:r>
          </w:p>
        </w:tc>
        <w:tc>
          <w:tcPr>
            <w:tcW w:w="6162" w:type="dxa"/>
          </w:tcPr>
          <w:p w14:paraId="363B64EA" w14:textId="77777777" w:rsidR="00A905EB" w:rsidRPr="005A4395" w:rsidRDefault="00A905EB" w:rsidP="005A4395">
            <w:pPr>
              <w:rPr>
                <w:rFonts w:cstheme="minorHAnsi"/>
                <w:color w:val="000000"/>
                <w:sz w:val="22"/>
                <w:szCs w:val="22"/>
              </w:rPr>
            </w:pPr>
            <w:r w:rsidRPr="005A4395">
              <w:rPr>
                <w:rFonts w:cstheme="minorHAnsi"/>
                <w:color w:val="000000"/>
                <w:sz w:val="22"/>
                <w:szCs w:val="22"/>
              </w:rPr>
              <w:t>Coronary artery disease</w:t>
            </w:r>
          </w:p>
        </w:tc>
      </w:tr>
      <w:tr w:rsidR="00A905EB" w:rsidRPr="005A4395" w14:paraId="44C6E721" w14:textId="77777777" w:rsidTr="00B76739">
        <w:tc>
          <w:tcPr>
            <w:tcW w:w="1443" w:type="dxa"/>
          </w:tcPr>
          <w:p w14:paraId="2084EAFE" w14:textId="77777777" w:rsidR="00A905EB" w:rsidRPr="005A4395" w:rsidRDefault="00A905EB" w:rsidP="005A4395">
            <w:pPr>
              <w:rPr>
                <w:rFonts w:cstheme="minorHAnsi"/>
                <w:color w:val="000000"/>
                <w:sz w:val="22"/>
                <w:szCs w:val="22"/>
              </w:rPr>
            </w:pPr>
            <w:r w:rsidRPr="005A4395">
              <w:rPr>
                <w:rFonts w:cstheme="minorHAnsi"/>
                <w:color w:val="000000"/>
                <w:sz w:val="22"/>
                <w:szCs w:val="22"/>
              </w:rPr>
              <w:t>CAPS</w:t>
            </w:r>
          </w:p>
        </w:tc>
        <w:tc>
          <w:tcPr>
            <w:tcW w:w="6162" w:type="dxa"/>
          </w:tcPr>
          <w:p w14:paraId="2637C680" w14:textId="77777777" w:rsidR="00A905EB" w:rsidRPr="005A4395" w:rsidRDefault="00A905EB" w:rsidP="005A4395">
            <w:pPr>
              <w:rPr>
                <w:rFonts w:cstheme="minorHAnsi"/>
                <w:color w:val="000000"/>
                <w:sz w:val="22"/>
                <w:szCs w:val="22"/>
              </w:rPr>
            </w:pPr>
            <w:r w:rsidRPr="005A4395">
              <w:rPr>
                <w:rFonts w:cstheme="minorHAnsi"/>
                <w:color w:val="000000"/>
                <w:sz w:val="22"/>
                <w:szCs w:val="22"/>
              </w:rPr>
              <w:t>Cryopyrin-associated periodic syndrome</w:t>
            </w:r>
          </w:p>
        </w:tc>
      </w:tr>
      <w:tr w:rsidR="003A5C6A" w:rsidRPr="005A4395" w14:paraId="1EB56A24" w14:textId="77777777" w:rsidTr="00B76739">
        <w:tc>
          <w:tcPr>
            <w:tcW w:w="1443" w:type="dxa"/>
          </w:tcPr>
          <w:p w14:paraId="1D9DB388" w14:textId="77777777" w:rsidR="003A5C6A" w:rsidRPr="005A4395" w:rsidRDefault="003A5C6A" w:rsidP="005A4395">
            <w:pPr>
              <w:rPr>
                <w:rFonts w:cstheme="minorHAnsi"/>
                <w:color w:val="000000"/>
                <w:sz w:val="22"/>
                <w:szCs w:val="22"/>
              </w:rPr>
            </w:pPr>
            <w:r w:rsidRPr="005A4395">
              <w:rPr>
                <w:rFonts w:cstheme="minorHAnsi"/>
                <w:color w:val="000000"/>
                <w:sz w:val="22"/>
                <w:szCs w:val="22"/>
              </w:rPr>
              <w:t>CH</w:t>
            </w:r>
          </w:p>
        </w:tc>
        <w:tc>
          <w:tcPr>
            <w:tcW w:w="6162" w:type="dxa"/>
          </w:tcPr>
          <w:p w14:paraId="45FD3A61" w14:textId="77777777" w:rsidR="003A5C6A" w:rsidRPr="005A4395" w:rsidRDefault="003A5C6A" w:rsidP="005A4395">
            <w:pPr>
              <w:rPr>
                <w:rFonts w:cstheme="minorHAnsi"/>
                <w:color w:val="000000"/>
                <w:sz w:val="22"/>
                <w:szCs w:val="22"/>
              </w:rPr>
            </w:pPr>
            <w:r w:rsidRPr="005A4395">
              <w:rPr>
                <w:rFonts w:cstheme="minorHAnsi"/>
                <w:color w:val="000000"/>
                <w:sz w:val="22"/>
                <w:szCs w:val="22"/>
              </w:rPr>
              <w:t>Clonal H</w:t>
            </w:r>
            <w:r w:rsidRPr="005A4395">
              <w:rPr>
                <w:rFonts w:cstheme="minorHAnsi"/>
                <w:sz w:val="22"/>
                <w:szCs w:val="22"/>
              </w:rPr>
              <w:t>ematopoiesis</w:t>
            </w:r>
          </w:p>
        </w:tc>
      </w:tr>
      <w:tr w:rsidR="001544AF" w:rsidRPr="005A4395" w14:paraId="41266763" w14:textId="77777777" w:rsidTr="00B76739">
        <w:tc>
          <w:tcPr>
            <w:tcW w:w="1443" w:type="dxa"/>
          </w:tcPr>
          <w:p w14:paraId="30B5A4D2" w14:textId="77777777" w:rsidR="001544AF" w:rsidRPr="005A4395" w:rsidRDefault="001544AF" w:rsidP="005A4395">
            <w:pPr>
              <w:rPr>
                <w:rFonts w:cstheme="minorHAnsi"/>
                <w:color w:val="000000"/>
                <w:sz w:val="22"/>
                <w:szCs w:val="22"/>
              </w:rPr>
            </w:pPr>
            <w:r>
              <w:rPr>
                <w:rFonts w:cstheme="minorHAnsi"/>
                <w:color w:val="000000"/>
                <w:sz w:val="22"/>
                <w:szCs w:val="22"/>
              </w:rPr>
              <w:t>COVID-19</w:t>
            </w:r>
          </w:p>
        </w:tc>
        <w:tc>
          <w:tcPr>
            <w:tcW w:w="6162" w:type="dxa"/>
          </w:tcPr>
          <w:p w14:paraId="4380D98A" w14:textId="77777777" w:rsidR="001544AF" w:rsidRPr="005A4395" w:rsidRDefault="001544AF" w:rsidP="005A4395">
            <w:pPr>
              <w:rPr>
                <w:rFonts w:cstheme="minorHAnsi"/>
                <w:color w:val="000000"/>
                <w:sz w:val="22"/>
                <w:szCs w:val="22"/>
              </w:rPr>
            </w:pPr>
            <w:r>
              <w:rPr>
                <w:rFonts w:cstheme="minorHAnsi"/>
                <w:color w:val="000000"/>
                <w:sz w:val="22"/>
                <w:szCs w:val="22"/>
              </w:rPr>
              <w:t>Severe Adult Respiratory Syndrome Coronavirus 2</w:t>
            </w:r>
          </w:p>
        </w:tc>
      </w:tr>
      <w:tr w:rsidR="003255D2" w:rsidRPr="005A4395" w14:paraId="2C3A20A6" w14:textId="77777777" w:rsidTr="00B76739">
        <w:tc>
          <w:tcPr>
            <w:tcW w:w="1443" w:type="dxa"/>
          </w:tcPr>
          <w:p w14:paraId="79591C26" w14:textId="77777777" w:rsidR="003255D2" w:rsidRPr="005A4395" w:rsidRDefault="003255D2" w:rsidP="005A4395">
            <w:pPr>
              <w:rPr>
                <w:rFonts w:cstheme="minorHAnsi"/>
                <w:color w:val="000000"/>
                <w:sz w:val="22"/>
                <w:szCs w:val="22"/>
              </w:rPr>
            </w:pPr>
            <w:r w:rsidRPr="005A4395">
              <w:rPr>
                <w:rFonts w:cstheme="minorHAnsi"/>
                <w:color w:val="000000"/>
                <w:sz w:val="22"/>
                <w:szCs w:val="22"/>
              </w:rPr>
              <w:t>CRC</w:t>
            </w:r>
          </w:p>
        </w:tc>
        <w:tc>
          <w:tcPr>
            <w:tcW w:w="6162" w:type="dxa"/>
          </w:tcPr>
          <w:p w14:paraId="6A99E02D" w14:textId="77777777" w:rsidR="003255D2" w:rsidRPr="005A4395" w:rsidRDefault="003255D2" w:rsidP="005A4395">
            <w:pPr>
              <w:rPr>
                <w:rFonts w:cstheme="minorHAnsi"/>
                <w:color w:val="000000"/>
                <w:sz w:val="22"/>
                <w:szCs w:val="22"/>
              </w:rPr>
            </w:pPr>
            <w:r w:rsidRPr="005A4395">
              <w:rPr>
                <w:rFonts w:cstheme="minorHAnsi"/>
                <w:color w:val="000000"/>
                <w:sz w:val="22"/>
                <w:szCs w:val="22"/>
              </w:rPr>
              <w:t>COVID</w:t>
            </w:r>
            <w:r w:rsidR="00B426D5" w:rsidRPr="005A4395">
              <w:rPr>
                <w:rFonts w:cstheme="minorHAnsi"/>
                <w:color w:val="000000"/>
                <w:sz w:val="22"/>
                <w:szCs w:val="22"/>
              </w:rPr>
              <w:t xml:space="preserve">-19 </w:t>
            </w:r>
            <w:r w:rsidRPr="005A4395">
              <w:rPr>
                <w:rFonts w:cstheme="minorHAnsi"/>
                <w:color w:val="000000"/>
                <w:sz w:val="22"/>
                <w:szCs w:val="22"/>
              </w:rPr>
              <w:t>related complication</w:t>
            </w:r>
            <w:r w:rsidR="00B426D5" w:rsidRPr="005A4395">
              <w:rPr>
                <w:rFonts w:cstheme="minorHAnsi"/>
                <w:color w:val="000000"/>
                <w:sz w:val="22"/>
                <w:szCs w:val="22"/>
              </w:rPr>
              <w:t>s</w:t>
            </w:r>
          </w:p>
        </w:tc>
      </w:tr>
      <w:tr w:rsidR="003255D2" w:rsidRPr="005A4395" w14:paraId="41BDC208" w14:textId="77777777" w:rsidTr="00B76739">
        <w:tc>
          <w:tcPr>
            <w:tcW w:w="1443" w:type="dxa"/>
          </w:tcPr>
          <w:p w14:paraId="4D035546" w14:textId="77777777" w:rsidR="003255D2" w:rsidRPr="005A4395" w:rsidRDefault="003255D2" w:rsidP="005A4395">
            <w:pPr>
              <w:rPr>
                <w:rFonts w:cstheme="minorHAnsi"/>
                <w:color w:val="000000"/>
                <w:sz w:val="22"/>
                <w:szCs w:val="22"/>
              </w:rPr>
            </w:pPr>
            <w:r w:rsidRPr="005A4395">
              <w:rPr>
                <w:rFonts w:cstheme="minorHAnsi"/>
                <w:color w:val="000000"/>
                <w:sz w:val="22"/>
                <w:szCs w:val="22"/>
              </w:rPr>
              <w:t>CRF</w:t>
            </w:r>
          </w:p>
        </w:tc>
        <w:tc>
          <w:tcPr>
            <w:tcW w:w="6162" w:type="dxa"/>
          </w:tcPr>
          <w:p w14:paraId="13EB3786" w14:textId="77777777" w:rsidR="003255D2" w:rsidRPr="005A4395" w:rsidRDefault="003255D2" w:rsidP="005A4395">
            <w:pPr>
              <w:rPr>
                <w:rFonts w:cstheme="minorHAnsi"/>
                <w:color w:val="000000"/>
                <w:sz w:val="22"/>
                <w:szCs w:val="22"/>
              </w:rPr>
            </w:pPr>
            <w:r w:rsidRPr="005A4395">
              <w:rPr>
                <w:rFonts w:cstheme="minorHAnsi"/>
                <w:color w:val="000000"/>
                <w:sz w:val="22"/>
                <w:szCs w:val="22"/>
              </w:rPr>
              <w:t>Case Report Form</w:t>
            </w:r>
          </w:p>
        </w:tc>
      </w:tr>
      <w:tr w:rsidR="00A905EB" w:rsidRPr="005A4395" w14:paraId="67D89856" w14:textId="77777777" w:rsidTr="00B76739">
        <w:tc>
          <w:tcPr>
            <w:tcW w:w="1443" w:type="dxa"/>
          </w:tcPr>
          <w:p w14:paraId="27C98925" w14:textId="77777777" w:rsidR="00A905EB" w:rsidRPr="005A4395" w:rsidRDefault="00A905EB" w:rsidP="005A4395">
            <w:pPr>
              <w:rPr>
                <w:rFonts w:cstheme="minorHAnsi"/>
                <w:color w:val="000000"/>
                <w:sz w:val="22"/>
                <w:szCs w:val="22"/>
              </w:rPr>
            </w:pPr>
            <w:r w:rsidRPr="005A4395">
              <w:rPr>
                <w:rFonts w:cstheme="minorHAnsi"/>
                <w:color w:val="000000"/>
                <w:sz w:val="22"/>
                <w:szCs w:val="22"/>
              </w:rPr>
              <w:t>CRP</w:t>
            </w:r>
          </w:p>
        </w:tc>
        <w:tc>
          <w:tcPr>
            <w:tcW w:w="6162" w:type="dxa"/>
          </w:tcPr>
          <w:p w14:paraId="799F1AEB" w14:textId="77777777" w:rsidR="00A905EB" w:rsidRPr="005A4395" w:rsidRDefault="00A905EB" w:rsidP="005A4395">
            <w:pPr>
              <w:rPr>
                <w:rFonts w:cstheme="minorHAnsi"/>
                <w:color w:val="000000"/>
                <w:sz w:val="22"/>
                <w:szCs w:val="22"/>
              </w:rPr>
            </w:pPr>
            <w:r w:rsidRPr="005A4395">
              <w:rPr>
                <w:rFonts w:cstheme="minorHAnsi"/>
                <w:color w:val="000000"/>
                <w:sz w:val="22"/>
                <w:szCs w:val="22"/>
              </w:rPr>
              <w:t>C reactive protein</w:t>
            </w:r>
          </w:p>
        </w:tc>
      </w:tr>
      <w:tr w:rsidR="00A905EB" w:rsidRPr="005A4395" w14:paraId="41C2BEBA" w14:textId="77777777" w:rsidTr="00B76739">
        <w:tc>
          <w:tcPr>
            <w:tcW w:w="1443" w:type="dxa"/>
          </w:tcPr>
          <w:p w14:paraId="7B591BE4" w14:textId="77777777" w:rsidR="00A905EB" w:rsidRPr="005A4395" w:rsidRDefault="00A905EB" w:rsidP="005A4395">
            <w:pPr>
              <w:rPr>
                <w:rFonts w:cstheme="minorHAnsi"/>
                <w:color w:val="000000"/>
                <w:sz w:val="22"/>
                <w:szCs w:val="22"/>
              </w:rPr>
            </w:pPr>
            <w:r w:rsidRPr="005A4395">
              <w:rPr>
                <w:rFonts w:cstheme="minorHAnsi"/>
                <w:color w:val="000000"/>
                <w:sz w:val="22"/>
                <w:szCs w:val="22"/>
              </w:rPr>
              <w:t>CTIMP</w:t>
            </w:r>
          </w:p>
        </w:tc>
        <w:tc>
          <w:tcPr>
            <w:tcW w:w="6162" w:type="dxa"/>
          </w:tcPr>
          <w:p w14:paraId="248FF550" w14:textId="77777777" w:rsidR="00A905EB" w:rsidRPr="005A4395" w:rsidRDefault="00A905EB" w:rsidP="005A4395">
            <w:pPr>
              <w:rPr>
                <w:rFonts w:cstheme="minorHAnsi"/>
                <w:color w:val="000000"/>
                <w:sz w:val="22"/>
                <w:szCs w:val="22"/>
              </w:rPr>
            </w:pPr>
            <w:r w:rsidRPr="005A4395">
              <w:rPr>
                <w:rFonts w:cstheme="minorHAnsi"/>
                <w:sz w:val="22"/>
                <w:szCs w:val="22"/>
              </w:rPr>
              <w:t>Clinical Trial of Investigational Medicinal Product</w:t>
            </w:r>
            <w:r w:rsidRPr="005A4395">
              <w:rPr>
                <w:rFonts w:cstheme="minorHAnsi"/>
                <w:sz w:val="22"/>
                <w:szCs w:val="22"/>
              </w:rPr>
              <w:tab/>
            </w:r>
          </w:p>
        </w:tc>
      </w:tr>
      <w:tr w:rsidR="00A905EB" w:rsidRPr="005A4395" w14:paraId="4AE3A6FB" w14:textId="77777777" w:rsidTr="00B76739">
        <w:tc>
          <w:tcPr>
            <w:tcW w:w="1443" w:type="dxa"/>
          </w:tcPr>
          <w:p w14:paraId="671BB60B" w14:textId="77777777" w:rsidR="00A905EB" w:rsidRPr="005A4395" w:rsidRDefault="00A905EB" w:rsidP="005A4395">
            <w:pPr>
              <w:rPr>
                <w:rFonts w:cstheme="minorHAnsi"/>
                <w:sz w:val="22"/>
                <w:szCs w:val="22"/>
              </w:rPr>
            </w:pPr>
            <w:r w:rsidRPr="005A4395">
              <w:rPr>
                <w:rFonts w:cstheme="minorHAnsi"/>
                <w:sz w:val="22"/>
                <w:szCs w:val="22"/>
              </w:rPr>
              <w:t>CTL</w:t>
            </w:r>
          </w:p>
        </w:tc>
        <w:tc>
          <w:tcPr>
            <w:tcW w:w="6162" w:type="dxa"/>
          </w:tcPr>
          <w:p w14:paraId="2D23A0FC" w14:textId="77777777" w:rsidR="00A905EB" w:rsidRPr="005A4395" w:rsidRDefault="00A905EB" w:rsidP="005A4395">
            <w:pPr>
              <w:rPr>
                <w:rFonts w:cstheme="minorHAnsi"/>
                <w:sz w:val="22"/>
                <w:szCs w:val="22"/>
              </w:rPr>
            </w:pPr>
            <w:r w:rsidRPr="005A4395">
              <w:rPr>
                <w:rFonts w:cstheme="minorHAnsi"/>
                <w:sz w:val="22"/>
                <w:szCs w:val="22"/>
              </w:rPr>
              <w:t>Cytotoxic T Lymphocyte</w:t>
            </w:r>
          </w:p>
        </w:tc>
      </w:tr>
      <w:tr w:rsidR="00821421" w:rsidRPr="005A4395" w14:paraId="1B0C99E9" w14:textId="77777777" w:rsidTr="00B76739">
        <w:tc>
          <w:tcPr>
            <w:tcW w:w="1443" w:type="dxa"/>
          </w:tcPr>
          <w:p w14:paraId="1A89D74F" w14:textId="77777777" w:rsidR="00821421" w:rsidRPr="005A4395" w:rsidRDefault="00821421" w:rsidP="005A4395">
            <w:pPr>
              <w:rPr>
                <w:rFonts w:cstheme="minorHAnsi"/>
                <w:sz w:val="22"/>
                <w:szCs w:val="22"/>
              </w:rPr>
            </w:pPr>
            <w:r w:rsidRPr="005A4395">
              <w:rPr>
                <w:rFonts w:cstheme="minorHAnsi"/>
                <w:sz w:val="22"/>
                <w:szCs w:val="22"/>
              </w:rPr>
              <w:t>CYP</w:t>
            </w:r>
          </w:p>
        </w:tc>
        <w:tc>
          <w:tcPr>
            <w:tcW w:w="6162" w:type="dxa"/>
          </w:tcPr>
          <w:p w14:paraId="3515A94C" w14:textId="77777777" w:rsidR="00821421" w:rsidRPr="005A4395" w:rsidRDefault="00821421" w:rsidP="005A4395">
            <w:pPr>
              <w:rPr>
                <w:rFonts w:cstheme="minorHAnsi"/>
                <w:sz w:val="22"/>
                <w:szCs w:val="22"/>
              </w:rPr>
            </w:pPr>
            <w:r w:rsidRPr="005A4395">
              <w:rPr>
                <w:rFonts w:cstheme="minorHAnsi"/>
                <w:sz w:val="22"/>
                <w:szCs w:val="22"/>
              </w:rPr>
              <w:t>Cytochrome P450</w:t>
            </w:r>
          </w:p>
        </w:tc>
      </w:tr>
      <w:tr w:rsidR="00A905EB" w:rsidRPr="005A4395" w14:paraId="0D2388BC" w14:textId="77777777" w:rsidTr="00B76739">
        <w:tc>
          <w:tcPr>
            <w:tcW w:w="1443" w:type="dxa"/>
          </w:tcPr>
          <w:p w14:paraId="4D793631" w14:textId="77777777" w:rsidR="00A905EB" w:rsidRPr="005A4395" w:rsidRDefault="00A905EB" w:rsidP="005A4395">
            <w:pPr>
              <w:rPr>
                <w:rFonts w:cstheme="minorHAnsi"/>
                <w:color w:val="365F91"/>
                <w:sz w:val="22"/>
                <w:szCs w:val="22"/>
              </w:rPr>
            </w:pPr>
            <w:r w:rsidRPr="005A4395">
              <w:rPr>
                <w:rFonts w:cstheme="minorHAnsi"/>
                <w:sz w:val="22"/>
                <w:szCs w:val="22"/>
              </w:rPr>
              <w:t>DAD</w:t>
            </w:r>
          </w:p>
        </w:tc>
        <w:tc>
          <w:tcPr>
            <w:tcW w:w="6162" w:type="dxa"/>
          </w:tcPr>
          <w:p w14:paraId="3E20D8A2" w14:textId="77777777" w:rsidR="00A905EB" w:rsidRPr="005A4395" w:rsidRDefault="00A905EB" w:rsidP="005A4395">
            <w:pPr>
              <w:rPr>
                <w:rFonts w:cstheme="minorHAnsi"/>
                <w:color w:val="365F91"/>
                <w:sz w:val="22"/>
                <w:szCs w:val="22"/>
              </w:rPr>
            </w:pPr>
            <w:r w:rsidRPr="005A4395">
              <w:rPr>
                <w:rFonts w:cstheme="minorHAnsi"/>
                <w:sz w:val="22"/>
                <w:szCs w:val="22"/>
              </w:rPr>
              <w:t>Diffuse Alveolar Damage</w:t>
            </w:r>
          </w:p>
        </w:tc>
      </w:tr>
      <w:tr w:rsidR="00A905EB" w:rsidRPr="005A4395" w14:paraId="4E8DC3DE" w14:textId="77777777" w:rsidTr="00B76739">
        <w:tc>
          <w:tcPr>
            <w:tcW w:w="1443" w:type="dxa"/>
          </w:tcPr>
          <w:p w14:paraId="27414B85" w14:textId="77777777" w:rsidR="00A905EB" w:rsidRPr="005A4395" w:rsidRDefault="00A905EB" w:rsidP="005A4395">
            <w:pPr>
              <w:rPr>
                <w:rFonts w:cstheme="minorHAnsi"/>
                <w:sz w:val="22"/>
                <w:szCs w:val="22"/>
              </w:rPr>
            </w:pPr>
            <w:r w:rsidRPr="005A4395">
              <w:rPr>
                <w:rFonts w:cstheme="minorHAnsi"/>
                <w:sz w:val="22"/>
                <w:szCs w:val="22"/>
              </w:rPr>
              <w:t>DMARD</w:t>
            </w:r>
          </w:p>
        </w:tc>
        <w:tc>
          <w:tcPr>
            <w:tcW w:w="6162" w:type="dxa"/>
          </w:tcPr>
          <w:p w14:paraId="0EFB0223" w14:textId="77777777" w:rsidR="00A905EB" w:rsidRPr="005A4395" w:rsidRDefault="00A905EB" w:rsidP="005A4395">
            <w:pPr>
              <w:rPr>
                <w:rFonts w:cstheme="minorHAnsi"/>
                <w:sz w:val="22"/>
                <w:szCs w:val="22"/>
              </w:rPr>
            </w:pPr>
            <w:r w:rsidRPr="005A4395">
              <w:rPr>
                <w:rFonts w:cstheme="minorHAnsi"/>
                <w:sz w:val="22"/>
                <w:szCs w:val="22"/>
              </w:rPr>
              <w:t>Disease-modifying anti-rheumatic drug</w:t>
            </w:r>
          </w:p>
        </w:tc>
      </w:tr>
      <w:tr w:rsidR="00A905EB" w:rsidRPr="005A4395" w14:paraId="580DE0A1" w14:textId="77777777" w:rsidTr="00B76739">
        <w:tc>
          <w:tcPr>
            <w:tcW w:w="1443" w:type="dxa"/>
          </w:tcPr>
          <w:p w14:paraId="2F9FFC9B" w14:textId="77777777" w:rsidR="00A905EB" w:rsidRPr="005A4395" w:rsidRDefault="00A905EB" w:rsidP="005A4395">
            <w:pPr>
              <w:rPr>
                <w:rFonts w:cstheme="minorHAnsi"/>
                <w:sz w:val="22"/>
                <w:szCs w:val="22"/>
              </w:rPr>
            </w:pPr>
            <w:r w:rsidRPr="005A4395">
              <w:rPr>
                <w:rFonts w:cstheme="minorHAnsi"/>
                <w:sz w:val="22"/>
                <w:szCs w:val="22"/>
              </w:rPr>
              <w:t>DC</w:t>
            </w:r>
          </w:p>
        </w:tc>
        <w:tc>
          <w:tcPr>
            <w:tcW w:w="6162" w:type="dxa"/>
          </w:tcPr>
          <w:p w14:paraId="27AAA1CC" w14:textId="77777777" w:rsidR="00A905EB" w:rsidRPr="005A4395" w:rsidRDefault="00A905EB" w:rsidP="005A4395">
            <w:pPr>
              <w:rPr>
                <w:rFonts w:cstheme="minorHAnsi"/>
                <w:sz w:val="22"/>
                <w:szCs w:val="22"/>
              </w:rPr>
            </w:pPr>
            <w:r w:rsidRPr="005A4395">
              <w:rPr>
                <w:rFonts w:cstheme="minorHAnsi"/>
                <w:sz w:val="22"/>
                <w:szCs w:val="22"/>
              </w:rPr>
              <w:t>Dendritic Cell</w:t>
            </w:r>
          </w:p>
        </w:tc>
      </w:tr>
      <w:tr w:rsidR="00A905EB" w:rsidRPr="005A4395" w14:paraId="62A2D9D6" w14:textId="77777777" w:rsidTr="00B76739">
        <w:tc>
          <w:tcPr>
            <w:tcW w:w="1443" w:type="dxa"/>
          </w:tcPr>
          <w:p w14:paraId="276F724E" w14:textId="77777777" w:rsidR="00A905EB" w:rsidRPr="005A4395" w:rsidRDefault="00A905EB" w:rsidP="005A4395">
            <w:pPr>
              <w:rPr>
                <w:rFonts w:cstheme="minorHAnsi"/>
                <w:sz w:val="22"/>
                <w:szCs w:val="22"/>
              </w:rPr>
            </w:pPr>
            <w:r w:rsidRPr="005A4395">
              <w:rPr>
                <w:rFonts w:cstheme="minorHAnsi"/>
                <w:sz w:val="22"/>
                <w:szCs w:val="22"/>
              </w:rPr>
              <w:t>DMC</w:t>
            </w:r>
          </w:p>
        </w:tc>
        <w:tc>
          <w:tcPr>
            <w:tcW w:w="6162" w:type="dxa"/>
          </w:tcPr>
          <w:p w14:paraId="7980F0CD" w14:textId="77777777" w:rsidR="00A905EB" w:rsidRPr="005A4395" w:rsidRDefault="00A905EB" w:rsidP="005A4395">
            <w:pPr>
              <w:rPr>
                <w:rFonts w:cstheme="minorHAnsi"/>
                <w:sz w:val="22"/>
                <w:szCs w:val="22"/>
              </w:rPr>
            </w:pPr>
            <w:r w:rsidRPr="005A4395">
              <w:rPr>
                <w:rFonts w:cstheme="minorHAnsi"/>
                <w:sz w:val="22"/>
                <w:szCs w:val="22"/>
              </w:rPr>
              <w:t>Data Monitoring Committee</w:t>
            </w:r>
          </w:p>
        </w:tc>
      </w:tr>
      <w:tr w:rsidR="00A905EB" w:rsidRPr="005A4395" w14:paraId="4CFA50B9" w14:textId="77777777" w:rsidTr="00B76739">
        <w:tc>
          <w:tcPr>
            <w:tcW w:w="1443" w:type="dxa"/>
          </w:tcPr>
          <w:p w14:paraId="1C8BE034" w14:textId="77777777" w:rsidR="00A905EB" w:rsidRPr="005A4395" w:rsidRDefault="00A905EB" w:rsidP="005A4395">
            <w:pPr>
              <w:rPr>
                <w:rFonts w:cstheme="minorHAnsi"/>
                <w:color w:val="000000"/>
                <w:sz w:val="22"/>
                <w:szCs w:val="22"/>
              </w:rPr>
            </w:pPr>
            <w:r w:rsidRPr="005A4395">
              <w:rPr>
                <w:rFonts w:cstheme="minorHAnsi"/>
                <w:color w:val="000000"/>
                <w:sz w:val="22"/>
                <w:szCs w:val="22"/>
              </w:rPr>
              <w:t>DNA/RNA</w:t>
            </w:r>
          </w:p>
        </w:tc>
        <w:tc>
          <w:tcPr>
            <w:tcW w:w="6162" w:type="dxa"/>
          </w:tcPr>
          <w:p w14:paraId="3D24EF3A" w14:textId="77777777" w:rsidR="00A905EB" w:rsidRPr="005A4395" w:rsidRDefault="00A905EB" w:rsidP="005A4395">
            <w:pPr>
              <w:rPr>
                <w:rFonts w:cstheme="minorHAnsi"/>
                <w:color w:val="000000"/>
                <w:sz w:val="22"/>
                <w:szCs w:val="22"/>
              </w:rPr>
            </w:pPr>
            <w:r w:rsidRPr="005A4395">
              <w:rPr>
                <w:rFonts w:cstheme="minorHAnsi"/>
                <w:color w:val="000000"/>
                <w:sz w:val="22"/>
                <w:szCs w:val="22"/>
              </w:rPr>
              <w:t>Deoxyribonucleic acid / Ribonucleic acid</w:t>
            </w:r>
          </w:p>
        </w:tc>
      </w:tr>
      <w:tr w:rsidR="00A905EB" w:rsidRPr="005A4395" w14:paraId="7F02F576" w14:textId="77777777" w:rsidTr="00B76739">
        <w:tc>
          <w:tcPr>
            <w:tcW w:w="1443" w:type="dxa"/>
          </w:tcPr>
          <w:p w14:paraId="39F79C14" w14:textId="77777777" w:rsidR="00A905EB" w:rsidRPr="005A4395" w:rsidRDefault="00A905EB" w:rsidP="005A4395">
            <w:pPr>
              <w:rPr>
                <w:rFonts w:cstheme="minorHAnsi"/>
                <w:color w:val="000000"/>
                <w:sz w:val="22"/>
                <w:szCs w:val="22"/>
              </w:rPr>
            </w:pPr>
            <w:r w:rsidRPr="005A4395">
              <w:rPr>
                <w:rFonts w:cstheme="minorHAnsi"/>
                <w:color w:val="000000"/>
                <w:sz w:val="22"/>
                <w:szCs w:val="22"/>
              </w:rPr>
              <w:t>DSUR</w:t>
            </w:r>
          </w:p>
        </w:tc>
        <w:tc>
          <w:tcPr>
            <w:tcW w:w="6162" w:type="dxa"/>
          </w:tcPr>
          <w:p w14:paraId="6B2B810E" w14:textId="77777777" w:rsidR="00A905EB" w:rsidRPr="005A4395" w:rsidRDefault="00A905EB" w:rsidP="005A4395">
            <w:pPr>
              <w:rPr>
                <w:rFonts w:cstheme="minorHAnsi"/>
                <w:color w:val="000000"/>
                <w:sz w:val="22"/>
                <w:szCs w:val="22"/>
              </w:rPr>
            </w:pPr>
            <w:r w:rsidRPr="005A4395">
              <w:rPr>
                <w:rFonts w:cstheme="minorHAnsi"/>
                <w:color w:val="000000"/>
                <w:sz w:val="22"/>
                <w:szCs w:val="22"/>
              </w:rPr>
              <w:t>Development Safety Update Report</w:t>
            </w:r>
          </w:p>
        </w:tc>
      </w:tr>
      <w:tr w:rsidR="00A905EB" w:rsidRPr="005A4395" w14:paraId="745F48AF" w14:textId="77777777" w:rsidTr="00B76739">
        <w:tc>
          <w:tcPr>
            <w:tcW w:w="1443" w:type="dxa"/>
          </w:tcPr>
          <w:p w14:paraId="2F8FA7FB" w14:textId="77777777" w:rsidR="00A905EB" w:rsidRPr="005A4395" w:rsidRDefault="00A905EB" w:rsidP="005A4395">
            <w:pPr>
              <w:rPr>
                <w:rFonts w:cstheme="minorHAnsi"/>
                <w:color w:val="000000"/>
                <w:sz w:val="22"/>
                <w:szCs w:val="22"/>
              </w:rPr>
            </w:pPr>
            <w:r w:rsidRPr="005A4395">
              <w:rPr>
                <w:rFonts w:cstheme="minorHAnsi"/>
                <w:color w:val="000000"/>
                <w:sz w:val="22"/>
                <w:szCs w:val="22"/>
              </w:rPr>
              <w:t>DVT</w:t>
            </w:r>
          </w:p>
        </w:tc>
        <w:tc>
          <w:tcPr>
            <w:tcW w:w="6162" w:type="dxa"/>
          </w:tcPr>
          <w:p w14:paraId="352C0241" w14:textId="77777777" w:rsidR="00A905EB" w:rsidRPr="005A4395" w:rsidRDefault="00A905EB" w:rsidP="005A4395">
            <w:pPr>
              <w:rPr>
                <w:rFonts w:cstheme="minorHAnsi"/>
                <w:color w:val="000000"/>
                <w:sz w:val="22"/>
                <w:szCs w:val="22"/>
              </w:rPr>
            </w:pPr>
            <w:r w:rsidRPr="005A4395">
              <w:rPr>
                <w:rFonts w:cstheme="minorHAnsi"/>
                <w:color w:val="000000"/>
                <w:sz w:val="22"/>
                <w:szCs w:val="22"/>
              </w:rPr>
              <w:t>Deep venous thrombosis</w:t>
            </w:r>
          </w:p>
        </w:tc>
      </w:tr>
      <w:tr w:rsidR="00E7150A" w:rsidRPr="005A4395" w14:paraId="246AAB04" w14:textId="77777777" w:rsidTr="00B76739">
        <w:tc>
          <w:tcPr>
            <w:tcW w:w="1443" w:type="dxa"/>
          </w:tcPr>
          <w:p w14:paraId="06744FF3" w14:textId="77777777" w:rsidR="00E7150A" w:rsidRPr="005A4395" w:rsidRDefault="00E7150A" w:rsidP="005A4395">
            <w:pPr>
              <w:rPr>
                <w:rFonts w:cstheme="minorHAnsi"/>
                <w:color w:val="000000"/>
                <w:sz w:val="22"/>
                <w:szCs w:val="22"/>
              </w:rPr>
            </w:pPr>
            <w:r>
              <w:rPr>
                <w:rFonts w:cstheme="minorHAnsi"/>
                <w:color w:val="000000"/>
                <w:sz w:val="22"/>
                <w:szCs w:val="22"/>
              </w:rPr>
              <w:t>ECMO</w:t>
            </w:r>
          </w:p>
        </w:tc>
        <w:tc>
          <w:tcPr>
            <w:tcW w:w="6162" w:type="dxa"/>
          </w:tcPr>
          <w:p w14:paraId="372BBFD2" w14:textId="77777777" w:rsidR="00E7150A" w:rsidRPr="005A4395" w:rsidRDefault="00E7150A" w:rsidP="005A4395">
            <w:pPr>
              <w:rPr>
                <w:rFonts w:cstheme="minorHAnsi"/>
                <w:color w:val="000000"/>
                <w:sz w:val="22"/>
                <w:szCs w:val="22"/>
              </w:rPr>
            </w:pPr>
            <w:r>
              <w:rPr>
                <w:rFonts w:cstheme="minorHAnsi"/>
                <w:color w:val="000000"/>
                <w:sz w:val="22"/>
                <w:szCs w:val="22"/>
              </w:rPr>
              <w:t>Extracorporeal membrane oxygenation</w:t>
            </w:r>
          </w:p>
        </w:tc>
      </w:tr>
      <w:tr w:rsidR="00A905EB" w:rsidRPr="005A4395" w14:paraId="02B941E0" w14:textId="77777777" w:rsidTr="00B76739">
        <w:tc>
          <w:tcPr>
            <w:tcW w:w="1443" w:type="dxa"/>
          </w:tcPr>
          <w:p w14:paraId="2B2F761F" w14:textId="77777777" w:rsidR="00A905EB" w:rsidRPr="005A4395" w:rsidRDefault="00A905EB" w:rsidP="005A4395">
            <w:pPr>
              <w:rPr>
                <w:rFonts w:cstheme="minorHAnsi"/>
                <w:color w:val="000000"/>
                <w:sz w:val="22"/>
                <w:szCs w:val="22"/>
              </w:rPr>
            </w:pPr>
            <w:r w:rsidRPr="005A4395">
              <w:rPr>
                <w:rFonts w:cstheme="minorHAnsi"/>
                <w:color w:val="000000"/>
                <w:sz w:val="22"/>
                <w:szCs w:val="22"/>
              </w:rPr>
              <w:t>FDA</w:t>
            </w:r>
          </w:p>
        </w:tc>
        <w:tc>
          <w:tcPr>
            <w:tcW w:w="6162" w:type="dxa"/>
          </w:tcPr>
          <w:p w14:paraId="56D3498B" w14:textId="77777777" w:rsidR="00A905EB" w:rsidRPr="005A4395" w:rsidRDefault="00A905EB" w:rsidP="005A4395">
            <w:pPr>
              <w:rPr>
                <w:rFonts w:cstheme="minorHAnsi"/>
                <w:color w:val="000000"/>
                <w:sz w:val="22"/>
                <w:szCs w:val="22"/>
              </w:rPr>
            </w:pPr>
            <w:r w:rsidRPr="005A4395">
              <w:rPr>
                <w:rFonts w:cstheme="minorHAnsi"/>
                <w:color w:val="000000"/>
                <w:sz w:val="22"/>
                <w:szCs w:val="22"/>
              </w:rPr>
              <w:t>Food and Drug Administration</w:t>
            </w:r>
          </w:p>
        </w:tc>
      </w:tr>
      <w:tr w:rsidR="00C73F70" w:rsidRPr="005A4395" w14:paraId="6B9D4A9E" w14:textId="77777777" w:rsidTr="00B76739">
        <w:tc>
          <w:tcPr>
            <w:tcW w:w="1443" w:type="dxa"/>
          </w:tcPr>
          <w:p w14:paraId="1820E2D4" w14:textId="77777777" w:rsidR="00C73F70" w:rsidRPr="005A4395" w:rsidRDefault="00C73F70" w:rsidP="005A4395">
            <w:pPr>
              <w:rPr>
                <w:rFonts w:cstheme="minorHAnsi"/>
                <w:color w:val="000000"/>
                <w:sz w:val="22"/>
                <w:szCs w:val="22"/>
              </w:rPr>
            </w:pPr>
            <w:r w:rsidRPr="005A4395">
              <w:rPr>
                <w:rFonts w:cstheme="minorHAnsi"/>
                <w:color w:val="000000"/>
                <w:sz w:val="22"/>
                <w:szCs w:val="22"/>
              </w:rPr>
              <w:t>G-CSF</w:t>
            </w:r>
          </w:p>
        </w:tc>
        <w:tc>
          <w:tcPr>
            <w:tcW w:w="6162" w:type="dxa"/>
          </w:tcPr>
          <w:p w14:paraId="40AA9830" w14:textId="77777777" w:rsidR="00C73F70" w:rsidRPr="005A4395" w:rsidRDefault="00C73F70" w:rsidP="005A4395">
            <w:pPr>
              <w:rPr>
                <w:rFonts w:cstheme="minorHAnsi"/>
                <w:color w:val="000000"/>
                <w:sz w:val="22"/>
                <w:szCs w:val="22"/>
              </w:rPr>
            </w:pPr>
            <w:r w:rsidRPr="005A4395">
              <w:rPr>
                <w:rFonts w:cstheme="minorHAnsi"/>
                <w:color w:val="000000"/>
                <w:sz w:val="22"/>
                <w:szCs w:val="22"/>
              </w:rPr>
              <w:t>Granulocyte-colony stimulating factor</w:t>
            </w:r>
          </w:p>
        </w:tc>
      </w:tr>
      <w:tr w:rsidR="00A905EB" w:rsidRPr="005A4395" w14:paraId="578AB7DB" w14:textId="77777777" w:rsidTr="00B76739">
        <w:tc>
          <w:tcPr>
            <w:tcW w:w="1443" w:type="dxa"/>
          </w:tcPr>
          <w:p w14:paraId="0C447FCB" w14:textId="77777777" w:rsidR="00A905EB" w:rsidRPr="005A4395" w:rsidRDefault="00A905EB" w:rsidP="005A4395">
            <w:pPr>
              <w:rPr>
                <w:rFonts w:cstheme="minorHAnsi"/>
                <w:color w:val="000000"/>
                <w:sz w:val="22"/>
                <w:szCs w:val="22"/>
              </w:rPr>
            </w:pPr>
            <w:r w:rsidRPr="005A4395">
              <w:rPr>
                <w:rFonts w:cstheme="minorHAnsi"/>
                <w:color w:val="000000"/>
                <w:sz w:val="22"/>
                <w:szCs w:val="22"/>
              </w:rPr>
              <w:t>GP</w:t>
            </w:r>
          </w:p>
        </w:tc>
        <w:tc>
          <w:tcPr>
            <w:tcW w:w="6162" w:type="dxa"/>
          </w:tcPr>
          <w:p w14:paraId="3AE753E8" w14:textId="77777777" w:rsidR="00A905EB" w:rsidRPr="005A4395" w:rsidRDefault="00A905EB" w:rsidP="005A4395">
            <w:pPr>
              <w:rPr>
                <w:rFonts w:cstheme="minorHAnsi"/>
                <w:color w:val="000000"/>
                <w:sz w:val="22"/>
                <w:szCs w:val="22"/>
              </w:rPr>
            </w:pPr>
            <w:r w:rsidRPr="005A4395">
              <w:rPr>
                <w:rFonts w:cstheme="minorHAnsi"/>
                <w:color w:val="000000"/>
                <w:sz w:val="22"/>
                <w:szCs w:val="22"/>
              </w:rPr>
              <w:t>General Practitioner</w:t>
            </w:r>
          </w:p>
        </w:tc>
      </w:tr>
      <w:tr w:rsidR="00A905EB" w:rsidRPr="005A4395" w14:paraId="1AACD952" w14:textId="77777777" w:rsidTr="00B76739">
        <w:tc>
          <w:tcPr>
            <w:tcW w:w="1443" w:type="dxa"/>
          </w:tcPr>
          <w:p w14:paraId="7FBC3ED2" w14:textId="77777777" w:rsidR="00A905EB" w:rsidRPr="005A4395" w:rsidRDefault="00A905EB" w:rsidP="005A4395">
            <w:pPr>
              <w:rPr>
                <w:rFonts w:cstheme="minorHAnsi"/>
                <w:color w:val="000000"/>
                <w:sz w:val="22"/>
                <w:szCs w:val="22"/>
              </w:rPr>
            </w:pPr>
            <w:r w:rsidRPr="005A4395">
              <w:rPr>
                <w:rFonts w:cstheme="minorHAnsi"/>
                <w:color w:val="000000"/>
                <w:sz w:val="22"/>
                <w:szCs w:val="22"/>
              </w:rPr>
              <w:t>GCP</w:t>
            </w:r>
          </w:p>
        </w:tc>
        <w:tc>
          <w:tcPr>
            <w:tcW w:w="6162" w:type="dxa"/>
          </w:tcPr>
          <w:p w14:paraId="73C2FE90" w14:textId="77777777" w:rsidR="00A905EB" w:rsidRPr="005A4395" w:rsidRDefault="00A905EB" w:rsidP="005A4395">
            <w:pPr>
              <w:rPr>
                <w:rFonts w:cstheme="minorHAnsi"/>
                <w:color w:val="000000"/>
                <w:sz w:val="22"/>
                <w:szCs w:val="22"/>
              </w:rPr>
            </w:pPr>
            <w:r w:rsidRPr="005A4395">
              <w:rPr>
                <w:rFonts w:cstheme="minorHAnsi"/>
                <w:color w:val="000000"/>
                <w:sz w:val="22"/>
                <w:szCs w:val="22"/>
              </w:rPr>
              <w:t>Good Clinical Practice</w:t>
            </w:r>
          </w:p>
        </w:tc>
      </w:tr>
      <w:tr w:rsidR="00A905EB" w:rsidRPr="005A4395" w14:paraId="6A9206F9" w14:textId="77777777" w:rsidTr="00B76739">
        <w:tc>
          <w:tcPr>
            <w:tcW w:w="1443" w:type="dxa"/>
          </w:tcPr>
          <w:p w14:paraId="7419CDC4" w14:textId="77777777" w:rsidR="00A905EB" w:rsidRPr="005A4395" w:rsidRDefault="00A905EB" w:rsidP="005A4395">
            <w:pPr>
              <w:rPr>
                <w:rFonts w:cstheme="minorHAnsi"/>
                <w:color w:val="000000"/>
                <w:sz w:val="22"/>
                <w:szCs w:val="22"/>
              </w:rPr>
            </w:pPr>
            <w:r w:rsidRPr="005A4395">
              <w:rPr>
                <w:rFonts w:cstheme="minorHAnsi"/>
                <w:color w:val="000000"/>
                <w:sz w:val="22"/>
                <w:szCs w:val="22"/>
              </w:rPr>
              <w:t>GGT</w:t>
            </w:r>
          </w:p>
        </w:tc>
        <w:tc>
          <w:tcPr>
            <w:tcW w:w="6162" w:type="dxa"/>
          </w:tcPr>
          <w:p w14:paraId="1CF7D423" w14:textId="77777777" w:rsidR="00A905EB" w:rsidRPr="005A4395" w:rsidRDefault="00A905EB" w:rsidP="005A4395">
            <w:pPr>
              <w:pStyle w:val="Heading3"/>
              <w:numPr>
                <w:ilvl w:val="0"/>
                <w:numId w:val="0"/>
              </w:numPr>
              <w:shd w:val="clear" w:color="auto" w:fill="FFFFFF"/>
              <w:spacing w:before="72" w:after="0"/>
              <w:rPr>
                <w:rFonts w:cstheme="minorHAnsi"/>
                <w:b/>
                <w:color w:val="000000"/>
                <w:sz w:val="22"/>
                <w:szCs w:val="22"/>
                <w:u w:val="none"/>
              </w:rPr>
            </w:pPr>
            <w:bookmarkStart w:id="151" w:name="_Toc36472037"/>
            <w:bookmarkStart w:id="152" w:name="_Toc36472301"/>
            <w:bookmarkStart w:id="153" w:name="_Toc36473962"/>
            <w:bookmarkStart w:id="154" w:name="_Toc36553801"/>
            <w:bookmarkStart w:id="155" w:name="_Toc37170535"/>
            <w:bookmarkStart w:id="156" w:name="_Toc37751294"/>
            <w:bookmarkStart w:id="157" w:name="_Toc37845060"/>
            <w:bookmarkStart w:id="158" w:name="_Toc37937668"/>
            <w:bookmarkStart w:id="159" w:name="_Toc38019434"/>
            <w:bookmarkStart w:id="160" w:name="_Toc38102608"/>
            <w:bookmarkStart w:id="161" w:name="_Toc38355259"/>
            <w:bookmarkStart w:id="162" w:name="_Toc38375814"/>
            <w:r w:rsidRPr="005A4395">
              <w:rPr>
                <w:rStyle w:val="mw-headline"/>
                <w:rFonts w:cstheme="minorHAnsi"/>
                <w:color w:val="000000"/>
                <w:sz w:val="22"/>
                <w:szCs w:val="22"/>
                <w:u w:val="none"/>
              </w:rPr>
              <w:t>Gamma glutamyl transpeptidase</w:t>
            </w:r>
            <w:bookmarkEnd w:id="151"/>
            <w:bookmarkEnd w:id="152"/>
            <w:bookmarkEnd w:id="153"/>
            <w:bookmarkEnd w:id="154"/>
            <w:bookmarkEnd w:id="155"/>
            <w:bookmarkEnd w:id="156"/>
            <w:bookmarkEnd w:id="157"/>
            <w:bookmarkEnd w:id="158"/>
            <w:bookmarkEnd w:id="159"/>
            <w:bookmarkEnd w:id="160"/>
            <w:bookmarkEnd w:id="161"/>
            <w:bookmarkEnd w:id="162"/>
          </w:p>
        </w:tc>
      </w:tr>
      <w:tr w:rsidR="00A905EB" w:rsidRPr="005A4395" w14:paraId="0C86800E" w14:textId="77777777" w:rsidTr="00B76739">
        <w:tc>
          <w:tcPr>
            <w:tcW w:w="1443" w:type="dxa"/>
          </w:tcPr>
          <w:p w14:paraId="7F226A80" w14:textId="77777777" w:rsidR="00A905EB" w:rsidRPr="005A4395" w:rsidRDefault="00A905EB" w:rsidP="005A4395">
            <w:pPr>
              <w:rPr>
                <w:rFonts w:cstheme="minorHAnsi"/>
                <w:color w:val="000000"/>
                <w:sz w:val="22"/>
                <w:szCs w:val="22"/>
              </w:rPr>
            </w:pPr>
            <w:r w:rsidRPr="005A4395">
              <w:rPr>
                <w:rFonts w:cstheme="minorHAnsi"/>
                <w:color w:val="000000"/>
                <w:sz w:val="22"/>
                <w:szCs w:val="22"/>
              </w:rPr>
              <w:t>GM-CSF</w:t>
            </w:r>
          </w:p>
        </w:tc>
        <w:tc>
          <w:tcPr>
            <w:tcW w:w="6162" w:type="dxa"/>
          </w:tcPr>
          <w:p w14:paraId="665CADDA" w14:textId="77777777" w:rsidR="00A905EB" w:rsidRPr="00082E4E" w:rsidRDefault="00A905EB" w:rsidP="005A4395">
            <w:pPr>
              <w:pStyle w:val="Heading3"/>
              <w:numPr>
                <w:ilvl w:val="0"/>
                <w:numId w:val="0"/>
              </w:numPr>
              <w:shd w:val="clear" w:color="auto" w:fill="FFFFFF"/>
              <w:spacing w:before="72" w:after="0"/>
              <w:rPr>
                <w:rStyle w:val="mw-headline"/>
                <w:rFonts w:cstheme="minorHAnsi"/>
                <w:color w:val="000000"/>
                <w:sz w:val="22"/>
                <w:szCs w:val="22"/>
                <w:u w:val="none"/>
              </w:rPr>
            </w:pPr>
            <w:bookmarkStart w:id="163" w:name="_Toc37170536"/>
            <w:bookmarkStart w:id="164" w:name="_Toc37751295"/>
            <w:bookmarkStart w:id="165" w:name="_Toc37845061"/>
            <w:bookmarkStart w:id="166" w:name="_Toc37937669"/>
            <w:bookmarkStart w:id="167" w:name="_Toc38019435"/>
            <w:bookmarkStart w:id="168" w:name="_Toc38102609"/>
            <w:bookmarkStart w:id="169" w:name="_Toc38355260"/>
            <w:bookmarkStart w:id="170" w:name="_Toc38375815"/>
            <w:r w:rsidRPr="00082E4E">
              <w:rPr>
                <w:rStyle w:val="mw-headline"/>
                <w:rFonts w:cstheme="minorHAnsi"/>
                <w:color w:val="000000"/>
                <w:sz w:val="22"/>
                <w:szCs w:val="22"/>
                <w:u w:val="none"/>
              </w:rPr>
              <w:t>Granulocyte-macrophage colony-stimulating factor</w:t>
            </w:r>
            <w:bookmarkEnd w:id="163"/>
            <w:bookmarkEnd w:id="164"/>
            <w:bookmarkEnd w:id="165"/>
            <w:bookmarkEnd w:id="166"/>
            <w:bookmarkEnd w:id="167"/>
            <w:bookmarkEnd w:id="168"/>
            <w:bookmarkEnd w:id="169"/>
            <w:bookmarkEnd w:id="170"/>
          </w:p>
        </w:tc>
      </w:tr>
      <w:tr w:rsidR="00A905EB" w:rsidRPr="005A4395" w14:paraId="550555D5" w14:textId="77777777" w:rsidTr="00B76739">
        <w:tc>
          <w:tcPr>
            <w:tcW w:w="1443" w:type="dxa"/>
          </w:tcPr>
          <w:p w14:paraId="1EEB563B" w14:textId="77777777" w:rsidR="00A905EB" w:rsidRPr="005A4395" w:rsidRDefault="00A905EB" w:rsidP="005A4395">
            <w:pPr>
              <w:rPr>
                <w:rFonts w:cstheme="minorHAnsi"/>
                <w:color w:val="000000"/>
                <w:sz w:val="22"/>
                <w:szCs w:val="22"/>
              </w:rPr>
            </w:pPr>
            <w:r w:rsidRPr="005A4395">
              <w:rPr>
                <w:rFonts w:cstheme="minorHAnsi"/>
                <w:color w:val="000000"/>
                <w:sz w:val="22"/>
                <w:szCs w:val="22"/>
              </w:rPr>
              <w:t>HBsAg</w:t>
            </w:r>
          </w:p>
        </w:tc>
        <w:tc>
          <w:tcPr>
            <w:tcW w:w="6162" w:type="dxa"/>
          </w:tcPr>
          <w:p w14:paraId="4557D14D" w14:textId="77777777" w:rsidR="00A905EB" w:rsidRPr="005A4395" w:rsidRDefault="00A905EB" w:rsidP="005A4395">
            <w:pPr>
              <w:rPr>
                <w:rFonts w:cstheme="minorHAnsi"/>
                <w:sz w:val="22"/>
                <w:szCs w:val="22"/>
              </w:rPr>
            </w:pPr>
            <w:r w:rsidRPr="005A4395">
              <w:rPr>
                <w:rFonts w:cstheme="minorHAnsi"/>
                <w:sz w:val="22"/>
                <w:szCs w:val="22"/>
              </w:rPr>
              <w:t>Hepatitis B surface antigen</w:t>
            </w:r>
          </w:p>
        </w:tc>
      </w:tr>
      <w:tr w:rsidR="00A905EB" w:rsidRPr="005A4395" w14:paraId="5ED34D3F" w14:textId="77777777" w:rsidTr="00B76739">
        <w:tc>
          <w:tcPr>
            <w:tcW w:w="1443" w:type="dxa"/>
          </w:tcPr>
          <w:p w14:paraId="48BAA492" w14:textId="77777777" w:rsidR="00A905EB" w:rsidRPr="005A4395" w:rsidRDefault="00A905EB" w:rsidP="005A4395">
            <w:pPr>
              <w:rPr>
                <w:rFonts w:cstheme="minorHAnsi"/>
                <w:color w:val="000000"/>
                <w:sz w:val="22"/>
                <w:szCs w:val="22"/>
              </w:rPr>
            </w:pPr>
            <w:r w:rsidRPr="005A4395">
              <w:rPr>
                <w:rFonts w:cstheme="minorHAnsi"/>
                <w:color w:val="000000"/>
                <w:sz w:val="22"/>
                <w:szCs w:val="22"/>
              </w:rPr>
              <w:t>HCV</w:t>
            </w:r>
          </w:p>
        </w:tc>
        <w:tc>
          <w:tcPr>
            <w:tcW w:w="6162" w:type="dxa"/>
          </w:tcPr>
          <w:p w14:paraId="3B4846DD" w14:textId="77777777" w:rsidR="00A905EB" w:rsidRPr="005A4395" w:rsidRDefault="00A905EB" w:rsidP="005A4395">
            <w:pPr>
              <w:rPr>
                <w:rFonts w:cstheme="minorHAnsi"/>
                <w:sz w:val="22"/>
                <w:szCs w:val="22"/>
              </w:rPr>
            </w:pPr>
            <w:r w:rsidRPr="005A4395">
              <w:rPr>
                <w:rFonts w:cstheme="minorHAnsi"/>
                <w:sz w:val="22"/>
                <w:szCs w:val="22"/>
              </w:rPr>
              <w:t>Hepatitis C virus</w:t>
            </w:r>
          </w:p>
        </w:tc>
      </w:tr>
      <w:tr w:rsidR="00A905EB" w:rsidRPr="005A4395" w14:paraId="3D7F36FB" w14:textId="77777777" w:rsidTr="00B76739">
        <w:tc>
          <w:tcPr>
            <w:tcW w:w="1443" w:type="dxa"/>
          </w:tcPr>
          <w:p w14:paraId="6B47563B" w14:textId="77777777" w:rsidR="00A905EB" w:rsidRPr="005A4395" w:rsidRDefault="00A905EB" w:rsidP="005A4395">
            <w:pPr>
              <w:rPr>
                <w:rFonts w:cstheme="minorHAnsi"/>
                <w:color w:val="000000"/>
                <w:sz w:val="22"/>
                <w:szCs w:val="22"/>
              </w:rPr>
            </w:pPr>
            <w:r w:rsidRPr="005A4395">
              <w:rPr>
                <w:rFonts w:cstheme="minorHAnsi"/>
                <w:color w:val="000000"/>
                <w:sz w:val="22"/>
                <w:szCs w:val="22"/>
              </w:rPr>
              <w:t>HLH</w:t>
            </w:r>
          </w:p>
        </w:tc>
        <w:tc>
          <w:tcPr>
            <w:tcW w:w="6162" w:type="dxa"/>
          </w:tcPr>
          <w:p w14:paraId="2AC4084D" w14:textId="77777777" w:rsidR="00A905EB" w:rsidRPr="005A4395" w:rsidRDefault="00A905EB" w:rsidP="005A4395">
            <w:pPr>
              <w:rPr>
                <w:rFonts w:cstheme="minorHAnsi"/>
                <w:color w:val="000000"/>
                <w:sz w:val="22"/>
                <w:szCs w:val="22"/>
              </w:rPr>
            </w:pPr>
            <w:r w:rsidRPr="005A4395">
              <w:rPr>
                <w:rFonts w:cstheme="minorHAnsi"/>
                <w:sz w:val="22"/>
                <w:szCs w:val="22"/>
              </w:rPr>
              <w:t>Haemophagocytic Lymphohistiocytosis</w:t>
            </w:r>
          </w:p>
        </w:tc>
      </w:tr>
      <w:tr w:rsidR="00A905EB" w:rsidRPr="005A4395" w14:paraId="24751E4C" w14:textId="77777777" w:rsidTr="00B76739">
        <w:tc>
          <w:tcPr>
            <w:tcW w:w="1443" w:type="dxa"/>
          </w:tcPr>
          <w:p w14:paraId="546D2030" w14:textId="77777777" w:rsidR="00A905EB" w:rsidRPr="005A4395" w:rsidRDefault="00A905EB" w:rsidP="005A4395">
            <w:pPr>
              <w:rPr>
                <w:rFonts w:cstheme="minorHAnsi"/>
                <w:color w:val="000000"/>
                <w:sz w:val="22"/>
                <w:szCs w:val="22"/>
              </w:rPr>
            </w:pPr>
            <w:r w:rsidRPr="005A4395">
              <w:rPr>
                <w:rFonts w:cstheme="minorHAnsi"/>
                <w:color w:val="000000"/>
                <w:sz w:val="22"/>
                <w:szCs w:val="22"/>
              </w:rPr>
              <w:t>hsTroponin</w:t>
            </w:r>
          </w:p>
        </w:tc>
        <w:tc>
          <w:tcPr>
            <w:tcW w:w="6162" w:type="dxa"/>
          </w:tcPr>
          <w:p w14:paraId="7978A594" w14:textId="77777777" w:rsidR="00A905EB" w:rsidRPr="005A4395" w:rsidRDefault="00A905EB" w:rsidP="005A4395">
            <w:pPr>
              <w:rPr>
                <w:rFonts w:cstheme="minorHAnsi"/>
                <w:color w:val="000000"/>
                <w:sz w:val="22"/>
                <w:szCs w:val="22"/>
              </w:rPr>
            </w:pPr>
            <w:r w:rsidRPr="005A4395">
              <w:rPr>
                <w:rFonts w:cstheme="minorHAnsi"/>
                <w:color w:val="000000"/>
                <w:sz w:val="22"/>
                <w:szCs w:val="22"/>
              </w:rPr>
              <w:t>High sensitivity Troponin</w:t>
            </w:r>
          </w:p>
        </w:tc>
      </w:tr>
      <w:tr w:rsidR="00A905EB" w:rsidRPr="005A4395" w14:paraId="71EE9866" w14:textId="77777777" w:rsidTr="00B76739">
        <w:tc>
          <w:tcPr>
            <w:tcW w:w="1443" w:type="dxa"/>
          </w:tcPr>
          <w:p w14:paraId="3C180314" w14:textId="77777777" w:rsidR="00A905EB" w:rsidRPr="005A4395" w:rsidRDefault="00A905EB" w:rsidP="005A4395">
            <w:pPr>
              <w:rPr>
                <w:rFonts w:cstheme="minorHAnsi"/>
                <w:color w:val="000000"/>
                <w:sz w:val="22"/>
                <w:szCs w:val="22"/>
              </w:rPr>
            </w:pPr>
            <w:r w:rsidRPr="005A4395">
              <w:rPr>
                <w:rFonts w:cstheme="minorHAnsi"/>
                <w:color w:val="000000"/>
                <w:sz w:val="22"/>
                <w:szCs w:val="22"/>
              </w:rPr>
              <w:t>IB</w:t>
            </w:r>
          </w:p>
        </w:tc>
        <w:tc>
          <w:tcPr>
            <w:tcW w:w="6162" w:type="dxa"/>
          </w:tcPr>
          <w:p w14:paraId="003AFC52" w14:textId="77777777" w:rsidR="00A905EB" w:rsidRPr="005A4395" w:rsidRDefault="00A905EB" w:rsidP="005A4395">
            <w:pPr>
              <w:rPr>
                <w:rFonts w:cstheme="minorHAnsi"/>
                <w:color w:val="000000"/>
                <w:sz w:val="22"/>
                <w:szCs w:val="22"/>
              </w:rPr>
            </w:pPr>
            <w:r w:rsidRPr="005A4395">
              <w:rPr>
                <w:rFonts w:cstheme="minorHAnsi"/>
                <w:color w:val="000000"/>
                <w:sz w:val="22"/>
                <w:szCs w:val="22"/>
              </w:rPr>
              <w:t>Investigator Brochure</w:t>
            </w:r>
          </w:p>
        </w:tc>
      </w:tr>
      <w:tr w:rsidR="00A905EB" w:rsidRPr="005A4395" w14:paraId="5A7E3A0E" w14:textId="77777777" w:rsidTr="00B76739">
        <w:tc>
          <w:tcPr>
            <w:tcW w:w="1443" w:type="dxa"/>
          </w:tcPr>
          <w:p w14:paraId="69596D40" w14:textId="77777777" w:rsidR="00A905EB" w:rsidRPr="005A4395" w:rsidRDefault="00A905EB" w:rsidP="005A4395">
            <w:pPr>
              <w:rPr>
                <w:rFonts w:cstheme="minorHAnsi"/>
                <w:color w:val="000000"/>
                <w:sz w:val="22"/>
                <w:szCs w:val="22"/>
              </w:rPr>
            </w:pPr>
            <w:r w:rsidRPr="005A4395">
              <w:rPr>
                <w:rFonts w:cstheme="minorHAnsi"/>
                <w:color w:val="000000"/>
                <w:sz w:val="22"/>
                <w:szCs w:val="22"/>
              </w:rPr>
              <w:t>ICF</w:t>
            </w:r>
          </w:p>
        </w:tc>
        <w:tc>
          <w:tcPr>
            <w:tcW w:w="6162" w:type="dxa"/>
          </w:tcPr>
          <w:p w14:paraId="26C12391" w14:textId="77777777" w:rsidR="00A905EB" w:rsidRPr="005A4395" w:rsidRDefault="00A905EB" w:rsidP="005A4395">
            <w:pPr>
              <w:rPr>
                <w:rFonts w:cstheme="minorHAnsi"/>
                <w:color w:val="000000"/>
                <w:sz w:val="22"/>
                <w:szCs w:val="22"/>
              </w:rPr>
            </w:pPr>
            <w:r w:rsidRPr="005A4395">
              <w:rPr>
                <w:rFonts w:cstheme="minorHAnsi"/>
                <w:color w:val="000000"/>
                <w:sz w:val="22"/>
                <w:szCs w:val="22"/>
              </w:rPr>
              <w:t>Informed Consent Form</w:t>
            </w:r>
          </w:p>
        </w:tc>
      </w:tr>
      <w:tr w:rsidR="00A905EB" w:rsidRPr="005A4395" w14:paraId="32FAD5EF" w14:textId="77777777" w:rsidTr="00B76739">
        <w:tc>
          <w:tcPr>
            <w:tcW w:w="1443" w:type="dxa"/>
          </w:tcPr>
          <w:p w14:paraId="378616C2" w14:textId="77777777" w:rsidR="00A905EB" w:rsidRPr="005A4395" w:rsidRDefault="00A905EB" w:rsidP="005A4395">
            <w:pPr>
              <w:rPr>
                <w:rFonts w:cstheme="minorHAnsi"/>
                <w:color w:val="000000"/>
                <w:sz w:val="22"/>
                <w:szCs w:val="22"/>
              </w:rPr>
            </w:pPr>
            <w:r w:rsidRPr="005A4395">
              <w:rPr>
                <w:rFonts w:cstheme="minorHAnsi"/>
                <w:color w:val="000000"/>
                <w:sz w:val="22"/>
                <w:szCs w:val="22"/>
              </w:rPr>
              <w:t>ICU</w:t>
            </w:r>
          </w:p>
        </w:tc>
        <w:tc>
          <w:tcPr>
            <w:tcW w:w="6162" w:type="dxa"/>
          </w:tcPr>
          <w:p w14:paraId="2E23EAFE" w14:textId="77777777" w:rsidR="00A905EB" w:rsidRPr="005A4395" w:rsidRDefault="00A905EB" w:rsidP="005A4395">
            <w:pPr>
              <w:rPr>
                <w:rFonts w:cstheme="minorHAnsi"/>
                <w:color w:val="000000"/>
                <w:sz w:val="22"/>
                <w:szCs w:val="22"/>
              </w:rPr>
            </w:pPr>
            <w:r w:rsidRPr="005A4395">
              <w:rPr>
                <w:rFonts w:cstheme="minorHAnsi"/>
                <w:color w:val="000000"/>
                <w:sz w:val="22"/>
                <w:szCs w:val="22"/>
              </w:rPr>
              <w:t>Intensive Care Unit</w:t>
            </w:r>
          </w:p>
        </w:tc>
      </w:tr>
      <w:tr w:rsidR="00A905EB" w:rsidRPr="005A4395" w14:paraId="0534C427" w14:textId="77777777" w:rsidTr="00B76739">
        <w:tc>
          <w:tcPr>
            <w:tcW w:w="1443" w:type="dxa"/>
          </w:tcPr>
          <w:p w14:paraId="5BEE0C7C" w14:textId="77777777" w:rsidR="00A905EB" w:rsidRPr="005A4395" w:rsidRDefault="00A905EB" w:rsidP="005A4395">
            <w:pPr>
              <w:rPr>
                <w:rFonts w:cstheme="minorHAnsi"/>
                <w:color w:val="000000"/>
                <w:sz w:val="22"/>
                <w:szCs w:val="22"/>
              </w:rPr>
            </w:pPr>
            <w:r w:rsidRPr="005A4395">
              <w:rPr>
                <w:rFonts w:cstheme="minorHAnsi"/>
                <w:color w:val="000000"/>
                <w:sz w:val="22"/>
                <w:szCs w:val="22"/>
              </w:rPr>
              <w:t>IFN</w:t>
            </w:r>
          </w:p>
        </w:tc>
        <w:tc>
          <w:tcPr>
            <w:tcW w:w="6162" w:type="dxa"/>
          </w:tcPr>
          <w:p w14:paraId="5661E902" w14:textId="77777777" w:rsidR="00A905EB" w:rsidRPr="005A4395" w:rsidRDefault="00A905EB" w:rsidP="005A4395">
            <w:pPr>
              <w:rPr>
                <w:rFonts w:cstheme="minorHAnsi"/>
                <w:color w:val="000000"/>
                <w:sz w:val="22"/>
                <w:szCs w:val="22"/>
              </w:rPr>
            </w:pPr>
            <w:r w:rsidRPr="005A4395">
              <w:rPr>
                <w:rFonts w:cstheme="minorHAnsi"/>
                <w:color w:val="000000"/>
                <w:sz w:val="22"/>
                <w:szCs w:val="22"/>
              </w:rPr>
              <w:t>Interferon</w:t>
            </w:r>
          </w:p>
        </w:tc>
      </w:tr>
      <w:tr w:rsidR="00A905EB" w:rsidRPr="005A4395" w14:paraId="7D3E795B" w14:textId="77777777" w:rsidTr="00B76739">
        <w:tc>
          <w:tcPr>
            <w:tcW w:w="1443" w:type="dxa"/>
          </w:tcPr>
          <w:p w14:paraId="5455B826" w14:textId="77777777" w:rsidR="00A905EB" w:rsidRPr="005A4395" w:rsidRDefault="00A905EB" w:rsidP="005A4395">
            <w:pPr>
              <w:rPr>
                <w:rFonts w:cstheme="minorHAnsi"/>
                <w:color w:val="000000"/>
                <w:sz w:val="22"/>
                <w:szCs w:val="22"/>
              </w:rPr>
            </w:pPr>
            <w:r w:rsidRPr="005A4395">
              <w:rPr>
                <w:rFonts w:cstheme="minorHAnsi"/>
                <w:color w:val="000000"/>
                <w:sz w:val="22"/>
                <w:szCs w:val="22"/>
              </w:rPr>
              <w:t>IL</w:t>
            </w:r>
          </w:p>
        </w:tc>
        <w:tc>
          <w:tcPr>
            <w:tcW w:w="6162" w:type="dxa"/>
          </w:tcPr>
          <w:p w14:paraId="77867B8B" w14:textId="77777777" w:rsidR="00A905EB" w:rsidRPr="005A4395" w:rsidRDefault="00A905EB" w:rsidP="005A4395">
            <w:pPr>
              <w:rPr>
                <w:rFonts w:cstheme="minorHAnsi"/>
                <w:color w:val="000000"/>
                <w:sz w:val="22"/>
                <w:szCs w:val="22"/>
              </w:rPr>
            </w:pPr>
            <w:r w:rsidRPr="005A4395">
              <w:rPr>
                <w:rFonts w:cstheme="minorHAnsi"/>
                <w:color w:val="000000"/>
                <w:sz w:val="22"/>
                <w:szCs w:val="22"/>
              </w:rPr>
              <w:t>Interleukin</w:t>
            </w:r>
          </w:p>
        </w:tc>
      </w:tr>
      <w:tr w:rsidR="00A905EB" w:rsidRPr="005A4395" w14:paraId="36F8B3E0" w14:textId="77777777" w:rsidTr="00B76739">
        <w:tc>
          <w:tcPr>
            <w:tcW w:w="1443" w:type="dxa"/>
          </w:tcPr>
          <w:p w14:paraId="60C28D9F" w14:textId="77777777" w:rsidR="00A905EB" w:rsidRPr="005A4395" w:rsidRDefault="00A905EB" w:rsidP="005A4395">
            <w:pPr>
              <w:rPr>
                <w:rFonts w:cstheme="minorHAnsi"/>
                <w:color w:val="000000"/>
                <w:sz w:val="22"/>
                <w:szCs w:val="22"/>
              </w:rPr>
            </w:pPr>
            <w:r w:rsidRPr="005A4395">
              <w:rPr>
                <w:rFonts w:cstheme="minorHAnsi"/>
                <w:color w:val="000000"/>
                <w:sz w:val="22"/>
                <w:szCs w:val="22"/>
              </w:rPr>
              <w:t>IMP</w:t>
            </w:r>
          </w:p>
        </w:tc>
        <w:tc>
          <w:tcPr>
            <w:tcW w:w="6162" w:type="dxa"/>
          </w:tcPr>
          <w:p w14:paraId="22BFE674" w14:textId="77777777" w:rsidR="00A905EB" w:rsidRPr="005A4395" w:rsidRDefault="00A905EB" w:rsidP="005A4395">
            <w:pPr>
              <w:rPr>
                <w:rFonts w:cstheme="minorHAnsi"/>
                <w:color w:val="000000"/>
                <w:sz w:val="22"/>
                <w:szCs w:val="22"/>
              </w:rPr>
            </w:pPr>
            <w:r w:rsidRPr="005A4395">
              <w:rPr>
                <w:rFonts w:cstheme="minorHAnsi"/>
                <w:color w:val="000000"/>
                <w:sz w:val="22"/>
                <w:szCs w:val="22"/>
              </w:rPr>
              <w:t>Investigational Medicinal Product</w:t>
            </w:r>
          </w:p>
        </w:tc>
      </w:tr>
      <w:tr w:rsidR="00C73F70" w:rsidRPr="005A4395" w14:paraId="37C5D9D6" w14:textId="77777777" w:rsidTr="00B76739">
        <w:tc>
          <w:tcPr>
            <w:tcW w:w="1443" w:type="dxa"/>
          </w:tcPr>
          <w:p w14:paraId="7E197A01" w14:textId="77777777" w:rsidR="00C73F70" w:rsidRPr="005A4395" w:rsidRDefault="00C73F70" w:rsidP="005A4395">
            <w:pPr>
              <w:rPr>
                <w:rFonts w:cstheme="minorHAnsi"/>
                <w:color w:val="000000"/>
                <w:sz w:val="22"/>
                <w:szCs w:val="22"/>
              </w:rPr>
            </w:pPr>
            <w:r w:rsidRPr="005A4395">
              <w:rPr>
                <w:rFonts w:cstheme="minorHAnsi"/>
                <w:color w:val="000000"/>
                <w:sz w:val="22"/>
                <w:szCs w:val="22"/>
              </w:rPr>
              <w:t>IUD</w:t>
            </w:r>
          </w:p>
        </w:tc>
        <w:tc>
          <w:tcPr>
            <w:tcW w:w="6162" w:type="dxa"/>
          </w:tcPr>
          <w:p w14:paraId="326A6C34" w14:textId="77777777" w:rsidR="00C73F70" w:rsidRPr="005A4395" w:rsidRDefault="00C73F70" w:rsidP="005A4395">
            <w:pPr>
              <w:rPr>
                <w:rFonts w:cstheme="minorHAnsi"/>
                <w:color w:val="000000"/>
                <w:sz w:val="22"/>
                <w:szCs w:val="22"/>
              </w:rPr>
            </w:pPr>
            <w:r w:rsidRPr="005A4395">
              <w:rPr>
                <w:rFonts w:cstheme="minorHAnsi"/>
                <w:color w:val="000000"/>
                <w:sz w:val="22"/>
                <w:szCs w:val="22"/>
              </w:rPr>
              <w:t>Intrauterine Device</w:t>
            </w:r>
          </w:p>
        </w:tc>
      </w:tr>
      <w:tr w:rsidR="00A905EB" w:rsidRPr="005A4395" w14:paraId="5350E499" w14:textId="77777777" w:rsidTr="00B76739">
        <w:tc>
          <w:tcPr>
            <w:tcW w:w="1443" w:type="dxa"/>
          </w:tcPr>
          <w:p w14:paraId="3C42C381" w14:textId="77777777" w:rsidR="00A905EB" w:rsidRPr="005A4395" w:rsidRDefault="00A905EB" w:rsidP="005A4395">
            <w:pPr>
              <w:rPr>
                <w:rFonts w:cstheme="minorHAnsi"/>
                <w:color w:val="000000"/>
                <w:sz w:val="22"/>
                <w:szCs w:val="22"/>
              </w:rPr>
            </w:pPr>
            <w:r w:rsidRPr="005A4395">
              <w:rPr>
                <w:rFonts w:cstheme="minorHAnsi"/>
                <w:color w:val="000000"/>
                <w:sz w:val="22"/>
                <w:szCs w:val="22"/>
              </w:rPr>
              <w:t>JAK</w:t>
            </w:r>
          </w:p>
        </w:tc>
        <w:tc>
          <w:tcPr>
            <w:tcW w:w="6162" w:type="dxa"/>
          </w:tcPr>
          <w:p w14:paraId="685300C1" w14:textId="77777777" w:rsidR="00A905EB" w:rsidRPr="005A4395" w:rsidRDefault="00A905EB" w:rsidP="005A4395">
            <w:pPr>
              <w:rPr>
                <w:rFonts w:cstheme="minorHAnsi"/>
                <w:color w:val="000000"/>
                <w:sz w:val="22"/>
                <w:szCs w:val="22"/>
              </w:rPr>
            </w:pPr>
            <w:r w:rsidRPr="005A4395">
              <w:rPr>
                <w:rFonts w:cstheme="minorHAnsi"/>
                <w:color w:val="000000"/>
                <w:sz w:val="22"/>
                <w:szCs w:val="22"/>
              </w:rPr>
              <w:t>Janus Kinase</w:t>
            </w:r>
          </w:p>
        </w:tc>
      </w:tr>
      <w:tr w:rsidR="00A905EB" w:rsidRPr="005A4395" w14:paraId="6E6FDC4B" w14:textId="77777777" w:rsidTr="00B76739">
        <w:tc>
          <w:tcPr>
            <w:tcW w:w="1443" w:type="dxa"/>
          </w:tcPr>
          <w:p w14:paraId="615E9E6B" w14:textId="77777777" w:rsidR="00A905EB" w:rsidRPr="005A4395" w:rsidRDefault="00A905EB" w:rsidP="005A4395">
            <w:pPr>
              <w:rPr>
                <w:rFonts w:cstheme="minorHAnsi"/>
                <w:color w:val="000000"/>
                <w:sz w:val="22"/>
                <w:szCs w:val="22"/>
              </w:rPr>
            </w:pPr>
            <w:r w:rsidRPr="005A4395">
              <w:rPr>
                <w:rFonts w:cstheme="minorHAnsi"/>
                <w:color w:val="000000"/>
                <w:sz w:val="22"/>
                <w:szCs w:val="22"/>
              </w:rPr>
              <w:t>KLH</w:t>
            </w:r>
          </w:p>
        </w:tc>
        <w:tc>
          <w:tcPr>
            <w:tcW w:w="6162" w:type="dxa"/>
          </w:tcPr>
          <w:p w14:paraId="05F04ABD" w14:textId="77777777" w:rsidR="00A905EB" w:rsidRPr="005A4395" w:rsidRDefault="00A905EB" w:rsidP="005A4395">
            <w:pPr>
              <w:rPr>
                <w:rFonts w:cstheme="minorHAnsi"/>
                <w:color w:val="000000"/>
                <w:sz w:val="22"/>
                <w:szCs w:val="22"/>
              </w:rPr>
            </w:pPr>
            <w:r w:rsidRPr="005A4395">
              <w:rPr>
                <w:rFonts w:cstheme="minorHAnsi"/>
                <w:color w:val="000000"/>
                <w:sz w:val="22"/>
                <w:szCs w:val="22"/>
              </w:rPr>
              <w:t>Keyhole limpet haemocyanin</w:t>
            </w:r>
          </w:p>
        </w:tc>
      </w:tr>
      <w:tr w:rsidR="00A905EB" w:rsidRPr="005A4395" w14:paraId="5B779C3F" w14:textId="77777777" w:rsidTr="00B76739">
        <w:tc>
          <w:tcPr>
            <w:tcW w:w="1443" w:type="dxa"/>
          </w:tcPr>
          <w:p w14:paraId="54632CD2" w14:textId="77777777" w:rsidR="00A905EB" w:rsidRPr="005A4395" w:rsidRDefault="00A905EB" w:rsidP="005A4395">
            <w:pPr>
              <w:rPr>
                <w:rFonts w:cstheme="minorHAnsi"/>
                <w:color w:val="000000"/>
                <w:sz w:val="22"/>
                <w:szCs w:val="22"/>
              </w:rPr>
            </w:pPr>
            <w:r w:rsidRPr="005A4395">
              <w:rPr>
                <w:rFonts w:cstheme="minorHAnsi"/>
                <w:color w:val="000000"/>
                <w:sz w:val="22"/>
                <w:szCs w:val="22"/>
              </w:rPr>
              <w:lastRenderedPageBreak/>
              <w:t>LDH</w:t>
            </w:r>
          </w:p>
        </w:tc>
        <w:tc>
          <w:tcPr>
            <w:tcW w:w="6162" w:type="dxa"/>
          </w:tcPr>
          <w:p w14:paraId="7BBB4CA0" w14:textId="77777777" w:rsidR="00A905EB" w:rsidRPr="005A4395" w:rsidRDefault="00A905EB" w:rsidP="005A4395">
            <w:pPr>
              <w:rPr>
                <w:rFonts w:cstheme="minorHAnsi"/>
                <w:color w:val="000000"/>
                <w:sz w:val="22"/>
                <w:szCs w:val="22"/>
              </w:rPr>
            </w:pPr>
            <w:r w:rsidRPr="005A4395">
              <w:rPr>
                <w:rFonts w:cstheme="minorHAnsi"/>
                <w:color w:val="000000"/>
                <w:sz w:val="22"/>
                <w:szCs w:val="22"/>
              </w:rPr>
              <w:t>Lactate Dehydrogenase</w:t>
            </w:r>
          </w:p>
        </w:tc>
      </w:tr>
      <w:tr w:rsidR="00C73F70" w:rsidRPr="005A4395" w14:paraId="454A5F0A" w14:textId="77777777" w:rsidTr="00B76739">
        <w:tc>
          <w:tcPr>
            <w:tcW w:w="1443" w:type="dxa"/>
          </w:tcPr>
          <w:p w14:paraId="16B1FC20" w14:textId="77777777" w:rsidR="00C73F70" w:rsidRPr="005A4395" w:rsidRDefault="00C73F70" w:rsidP="005A4395">
            <w:pPr>
              <w:rPr>
                <w:rFonts w:cstheme="minorHAnsi"/>
                <w:color w:val="000000"/>
                <w:sz w:val="22"/>
                <w:szCs w:val="22"/>
              </w:rPr>
            </w:pPr>
            <w:r w:rsidRPr="005A4395">
              <w:rPr>
                <w:rFonts w:cstheme="minorHAnsi"/>
                <w:color w:val="000000"/>
                <w:sz w:val="22"/>
                <w:szCs w:val="22"/>
              </w:rPr>
              <w:t>LFT</w:t>
            </w:r>
          </w:p>
        </w:tc>
        <w:tc>
          <w:tcPr>
            <w:tcW w:w="6162" w:type="dxa"/>
          </w:tcPr>
          <w:p w14:paraId="452205EE" w14:textId="77777777" w:rsidR="00C73F70" w:rsidRPr="005A4395" w:rsidRDefault="00C73F70" w:rsidP="005A4395">
            <w:pPr>
              <w:rPr>
                <w:rFonts w:cstheme="minorHAnsi"/>
                <w:color w:val="000000"/>
                <w:sz w:val="22"/>
                <w:szCs w:val="22"/>
              </w:rPr>
            </w:pPr>
            <w:r w:rsidRPr="005A4395">
              <w:rPr>
                <w:rFonts w:cstheme="minorHAnsi"/>
                <w:color w:val="000000"/>
                <w:sz w:val="22"/>
                <w:szCs w:val="22"/>
              </w:rPr>
              <w:t>Liver/lung function test</w:t>
            </w:r>
          </w:p>
        </w:tc>
      </w:tr>
      <w:tr w:rsidR="00C73F70" w:rsidRPr="005A4395" w14:paraId="5A7CC876" w14:textId="77777777" w:rsidTr="00B76739">
        <w:tc>
          <w:tcPr>
            <w:tcW w:w="1443" w:type="dxa"/>
          </w:tcPr>
          <w:p w14:paraId="512CEBD5" w14:textId="77777777" w:rsidR="00C73F70" w:rsidRPr="005A4395" w:rsidRDefault="00C73F70" w:rsidP="005A4395">
            <w:pPr>
              <w:rPr>
                <w:rFonts w:cstheme="minorHAnsi"/>
                <w:color w:val="000000"/>
                <w:sz w:val="22"/>
                <w:szCs w:val="22"/>
              </w:rPr>
            </w:pPr>
            <w:r w:rsidRPr="005A4395">
              <w:rPr>
                <w:rFonts w:cstheme="minorHAnsi"/>
                <w:color w:val="000000"/>
                <w:sz w:val="22"/>
                <w:szCs w:val="22"/>
              </w:rPr>
              <w:t>LPS</w:t>
            </w:r>
          </w:p>
        </w:tc>
        <w:tc>
          <w:tcPr>
            <w:tcW w:w="6162" w:type="dxa"/>
          </w:tcPr>
          <w:p w14:paraId="4360251E" w14:textId="77777777" w:rsidR="00C73F70" w:rsidRPr="005A4395" w:rsidRDefault="00C73F70" w:rsidP="005A4395">
            <w:pPr>
              <w:rPr>
                <w:rFonts w:cstheme="minorHAnsi"/>
                <w:color w:val="000000"/>
                <w:sz w:val="22"/>
                <w:szCs w:val="22"/>
              </w:rPr>
            </w:pPr>
            <w:r w:rsidRPr="005A4395">
              <w:rPr>
                <w:rFonts w:cstheme="minorHAnsi"/>
                <w:color w:val="000000"/>
                <w:sz w:val="22"/>
                <w:szCs w:val="22"/>
              </w:rPr>
              <w:t>Lipopolysaccharide</w:t>
            </w:r>
          </w:p>
        </w:tc>
      </w:tr>
      <w:tr w:rsidR="00821421" w:rsidRPr="005A4395" w14:paraId="02EE80DA" w14:textId="77777777" w:rsidTr="00B76739">
        <w:tc>
          <w:tcPr>
            <w:tcW w:w="1443" w:type="dxa"/>
          </w:tcPr>
          <w:p w14:paraId="00234B89" w14:textId="77777777" w:rsidR="00821421" w:rsidRPr="005A4395" w:rsidRDefault="00821421" w:rsidP="005A4395">
            <w:pPr>
              <w:rPr>
                <w:rFonts w:cstheme="minorHAnsi"/>
                <w:color w:val="000000"/>
                <w:sz w:val="22"/>
                <w:szCs w:val="22"/>
              </w:rPr>
            </w:pPr>
            <w:r w:rsidRPr="005A4395">
              <w:rPr>
                <w:rFonts w:cstheme="minorHAnsi"/>
                <w:color w:val="000000"/>
                <w:sz w:val="22"/>
                <w:szCs w:val="22"/>
              </w:rPr>
              <w:t>MASP</w:t>
            </w:r>
          </w:p>
        </w:tc>
        <w:tc>
          <w:tcPr>
            <w:tcW w:w="6162" w:type="dxa"/>
          </w:tcPr>
          <w:p w14:paraId="65157320" w14:textId="77777777" w:rsidR="00821421" w:rsidRPr="005A4395" w:rsidRDefault="00821421" w:rsidP="005A4395">
            <w:pPr>
              <w:rPr>
                <w:rFonts w:cstheme="minorHAnsi"/>
                <w:color w:val="000000"/>
                <w:sz w:val="22"/>
                <w:szCs w:val="22"/>
              </w:rPr>
            </w:pPr>
            <w:r w:rsidRPr="005A4395">
              <w:rPr>
                <w:rFonts w:cstheme="minorHAnsi"/>
                <w:color w:val="000000"/>
                <w:sz w:val="22"/>
                <w:szCs w:val="22"/>
              </w:rPr>
              <w:t>Mannan-binding lectin serine protease</w:t>
            </w:r>
          </w:p>
        </w:tc>
      </w:tr>
      <w:tr w:rsidR="00C73F70" w:rsidRPr="005A4395" w14:paraId="598C0B16" w14:textId="77777777" w:rsidTr="00B76739">
        <w:tc>
          <w:tcPr>
            <w:tcW w:w="1443" w:type="dxa"/>
          </w:tcPr>
          <w:p w14:paraId="12D1CE1D" w14:textId="77777777" w:rsidR="00C73F70" w:rsidRPr="005A4395" w:rsidRDefault="00C73F70" w:rsidP="005A4395">
            <w:pPr>
              <w:rPr>
                <w:rFonts w:cstheme="minorHAnsi"/>
                <w:color w:val="000000"/>
                <w:sz w:val="22"/>
                <w:szCs w:val="22"/>
              </w:rPr>
            </w:pPr>
            <w:r w:rsidRPr="005A4395">
              <w:rPr>
                <w:rFonts w:cstheme="minorHAnsi"/>
                <w:color w:val="000000"/>
                <w:sz w:val="22"/>
                <w:szCs w:val="22"/>
              </w:rPr>
              <w:t>MedDRA</w:t>
            </w:r>
          </w:p>
        </w:tc>
        <w:tc>
          <w:tcPr>
            <w:tcW w:w="6162" w:type="dxa"/>
          </w:tcPr>
          <w:p w14:paraId="15DCFABE" w14:textId="77777777" w:rsidR="00C73F70" w:rsidRPr="005A4395" w:rsidRDefault="00C73F70" w:rsidP="005A4395">
            <w:pPr>
              <w:rPr>
                <w:rFonts w:cstheme="minorHAnsi"/>
                <w:color w:val="000000"/>
                <w:sz w:val="22"/>
                <w:szCs w:val="22"/>
              </w:rPr>
            </w:pPr>
            <w:r w:rsidRPr="005A4395">
              <w:rPr>
                <w:rFonts w:cstheme="minorHAnsi"/>
                <w:color w:val="000000"/>
                <w:sz w:val="22"/>
                <w:szCs w:val="22"/>
              </w:rPr>
              <w:t>Medical Dictionary for Regulatory Activities</w:t>
            </w:r>
          </w:p>
        </w:tc>
      </w:tr>
      <w:tr w:rsidR="00C73F70" w:rsidRPr="005A4395" w14:paraId="6251D63D" w14:textId="77777777" w:rsidTr="00B76739">
        <w:tc>
          <w:tcPr>
            <w:tcW w:w="1443" w:type="dxa"/>
          </w:tcPr>
          <w:p w14:paraId="6C923071" w14:textId="77777777" w:rsidR="00C73F70" w:rsidRPr="005A4395" w:rsidRDefault="00C73F70" w:rsidP="005A4395">
            <w:pPr>
              <w:rPr>
                <w:rFonts w:cstheme="minorHAnsi"/>
                <w:color w:val="000000"/>
                <w:sz w:val="22"/>
                <w:szCs w:val="22"/>
              </w:rPr>
            </w:pPr>
            <w:r w:rsidRPr="005A4395">
              <w:rPr>
                <w:rFonts w:cstheme="minorHAnsi"/>
                <w:color w:val="000000"/>
                <w:sz w:val="22"/>
                <w:szCs w:val="22"/>
              </w:rPr>
              <w:t>MERS</w:t>
            </w:r>
          </w:p>
        </w:tc>
        <w:tc>
          <w:tcPr>
            <w:tcW w:w="6162" w:type="dxa"/>
          </w:tcPr>
          <w:p w14:paraId="3F595D01" w14:textId="77777777" w:rsidR="00C73F70" w:rsidRPr="005A4395" w:rsidRDefault="00C73F70" w:rsidP="005A4395">
            <w:pPr>
              <w:rPr>
                <w:rFonts w:cstheme="minorHAnsi"/>
                <w:color w:val="000000"/>
                <w:sz w:val="22"/>
                <w:szCs w:val="22"/>
              </w:rPr>
            </w:pPr>
            <w:r w:rsidRPr="005A4395">
              <w:rPr>
                <w:rFonts w:cstheme="minorHAnsi"/>
                <w:color w:val="000000"/>
                <w:sz w:val="22"/>
                <w:szCs w:val="22"/>
              </w:rPr>
              <w:t>Middle East Respiratory Syndrome</w:t>
            </w:r>
          </w:p>
        </w:tc>
      </w:tr>
      <w:tr w:rsidR="00A905EB" w:rsidRPr="005A4395" w14:paraId="2AB14CF9" w14:textId="77777777" w:rsidTr="00B76739">
        <w:tc>
          <w:tcPr>
            <w:tcW w:w="1443" w:type="dxa"/>
          </w:tcPr>
          <w:p w14:paraId="7894CB0E" w14:textId="77777777" w:rsidR="00A905EB" w:rsidRPr="005A4395" w:rsidRDefault="00A905EB" w:rsidP="005A4395">
            <w:pPr>
              <w:rPr>
                <w:rFonts w:cstheme="minorHAnsi"/>
                <w:color w:val="000000"/>
                <w:sz w:val="22"/>
                <w:szCs w:val="22"/>
              </w:rPr>
            </w:pPr>
            <w:r w:rsidRPr="005A4395">
              <w:rPr>
                <w:rFonts w:cstheme="minorHAnsi"/>
                <w:color w:val="000000"/>
                <w:sz w:val="22"/>
                <w:szCs w:val="22"/>
              </w:rPr>
              <w:t>MHRA</w:t>
            </w:r>
          </w:p>
        </w:tc>
        <w:tc>
          <w:tcPr>
            <w:tcW w:w="6162" w:type="dxa"/>
          </w:tcPr>
          <w:p w14:paraId="7F3EE3AC" w14:textId="77777777" w:rsidR="00A905EB" w:rsidRPr="005A4395" w:rsidRDefault="00A905EB" w:rsidP="005A4395">
            <w:pPr>
              <w:rPr>
                <w:rFonts w:cstheme="minorHAnsi"/>
                <w:color w:val="000000"/>
                <w:sz w:val="22"/>
                <w:szCs w:val="22"/>
              </w:rPr>
            </w:pPr>
            <w:r w:rsidRPr="005A4395">
              <w:rPr>
                <w:rFonts w:cstheme="minorHAnsi"/>
                <w:color w:val="000000"/>
                <w:sz w:val="22"/>
                <w:szCs w:val="22"/>
              </w:rPr>
              <w:t xml:space="preserve">Medicines and Healthcare products Regulatory Agency </w:t>
            </w:r>
          </w:p>
        </w:tc>
      </w:tr>
      <w:tr w:rsidR="00C73F70" w:rsidRPr="005A4395" w14:paraId="4AFB4371" w14:textId="77777777" w:rsidTr="00B76739">
        <w:tc>
          <w:tcPr>
            <w:tcW w:w="1443" w:type="dxa"/>
          </w:tcPr>
          <w:p w14:paraId="6EE2C04D" w14:textId="77777777" w:rsidR="00C73F70" w:rsidRPr="005A4395" w:rsidRDefault="00C73F70" w:rsidP="005A4395">
            <w:pPr>
              <w:rPr>
                <w:rFonts w:cstheme="minorHAnsi"/>
                <w:color w:val="000000"/>
                <w:sz w:val="22"/>
                <w:szCs w:val="22"/>
              </w:rPr>
            </w:pPr>
            <w:r w:rsidRPr="005A4395">
              <w:rPr>
                <w:rFonts w:cstheme="minorHAnsi"/>
                <w:color w:val="000000"/>
                <w:sz w:val="22"/>
                <w:szCs w:val="22"/>
              </w:rPr>
              <w:t>MRC</w:t>
            </w:r>
          </w:p>
        </w:tc>
        <w:tc>
          <w:tcPr>
            <w:tcW w:w="6162" w:type="dxa"/>
          </w:tcPr>
          <w:p w14:paraId="0BF82DA1" w14:textId="77777777" w:rsidR="00C73F70" w:rsidRPr="005A4395" w:rsidRDefault="00C73F70" w:rsidP="005A4395">
            <w:pPr>
              <w:rPr>
                <w:rFonts w:cstheme="minorHAnsi"/>
                <w:color w:val="000000"/>
                <w:sz w:val="22"/>
                <w:szCs w:val="22"/>
              </w:rPr>
            </w:pPr>
            <w:r w:rsidRPr="005A4395">
              <w:rPr>
                <w:rFonts w:cstheme="minorHAnsi"/>
                <w:color w:val="000000"/>
                <w:sz w:val="22"/>
                <w:szCs w:val="22"/>
              </w:rPr>
              <w:t>Medical Research Council</w:t>
            </w:r>
          </w:p>
        </w:tc>
      </w:tr>
      <w:tr w:rsidR="00C73F70" w:rsidRPr="005A4395" w14:paraId="09391142" w14:textId="77777777" w:rsidTr="00B76739">
        <w:tc>
          <w:tcPr>
            <w:tcW w:w="1443" w:type="dxa"/>
          </w:tcPr>
          <w:p w14:paraId="24572A9B" w14:textId="77777777" w:rsidR="00C73F70" w:rsidRPr="005A4395" w:rsidRDefault="00C73F70" w:rsidP="005A4395">
            <w:pPr>
              <w:rPr>
                <w:rFonts w:cstheme="minorHAnsi"/>
                <w:color w:val="000000"/>
                <w:sz w:val="22"/>
                <w:szCs w:val="22"/>
              </w:rPr>
            </w:pPr>
            <w:r w:rsidRPr="005A4395">
              <w:rPr>
                <w:rFonts w:cstheme="minorHAnsi"/>
                <w:color w:val="000000"/>
                <w:sz w:val="22"/>
                <w:szCs w:val="22"/>
              </w:rPr>
              <w:t>MTX</w:t>
            </w:r>
          </w:p>
        </w:tc>
        <w:tc>
          <w:tcPr>
            <w:tcW w:w="6162" w:type="dxa"/>
          </w:tcPr>
          <w:p w14:paraId="3F0A4D02" w14:textId="77777777" w:rsidR="00C73F70" w:rsidRPr="005A4395" w:rsidRDefault="00C73F70" w:rsidP="005A4395">
            <w:pPr>
              <w:rPr>
                <w:rFonts w:cstheme="minorHAnsi"/>
                <w:color w:val="000000"/>
                <w:sz w:val="22"/>
                <w:szCs w:val="22"/>
              </w:rPr>
            </w:pPr>
            <w:r w:rsidRPr="005A4395">
              <w:rPr>
                <w:rFonts w:cstheme="minorHAnsi"/>
                <w:color w:val="000000"/>
                <w:sz w:val="22"/>
                <w:szCs w:val="22"/>
              </w:rPr>
              <w:t>Methotrexate</w:t>
            </w:r>
          </w:p>
        </w:tc>
      </w:tr>
      <w:tr w:rsidR="00A905EB" w:rsidRPr="005A4395" w14:paraId="7F874ADA" w14:textId="77777777" w:rsidTr="00B76739">
        <w:tc>
          <w:tcPr>
            <w:tcW w:w="1443" w:type="dxa"/>
          </w:tcPr>
          <w:p w14:paraId="6D57C80C" w14:textId="77777777" w:rsidR="00A905EB" w:rsidRPr="005A4395" w:rsidRDefault="00A905EB" w:rsidP="005A4395">
            <w:pPr>
              <w:rPr>
                <w:rFonts w:cstheme="minorHAnsi"/>
                <w:color w:val="000000"/>
                <w:sz w:val="22"/>
                <w:szCs w:val="22"/>
              </w:rPr>
            </w:pPr>
            <w:r w:rsidRPr="005A4395">
              <w:rPr>
                <w:rFonts w:cstheme="minorHAnsi"/>
                <w:color w:val="000000"/>
                <w:sz w:val="22"/>
                <w:szCs w:val="22"/>
              </w:rPr>
              <w:t>NK</w:t>
            </w:r>
          </w:p>
        </w:tc>
        <w:tc>
          <w:tcPr>
            <w:tcW w:w="6162" w:type="dxa"/>
          </w:tcPr>
          <w:p w14:paraId="5BA2619A" w14:textId="77777777" w:rsidR="00A905EB" w:rsidRPr="005A4395" w:rsidRDefault="00A905EB" w:rsidP="005A4395">
            <w:pPr>
              <w:rPr>
                <w:rFonts w:cstheme="minorHAnsi"/>
                <w:color w:val="000000"/>
                <w:sz w:val="22"/>
                <w:szCs w:val="22"/>
              </w:rPr>
            </w:pPr>
            <w:r w:rsidRPr="005A4395">
              <w:rPr>
                <w:rFonts w:cstheme="minorHAnsi"/>
                <w:color w:val="000000"/>
                <w:sz w:val="22"/>
                <w:szCs w:val="22"/>
              </w:rPr>
              <w:t>Natural Killer cell</w:t>
            </w:r>
          </w:p>
        </w:tc>
      </w:tr>
      <w:tr w:rsidR="00A905EB" w:rsidRPr="005A4395" w14:paraId="2084F00E" w14:textId="77777777" w:rsidTr="00B76739">
        <w:tc>
          <w:tcPr>
            <w:tcW w:w="1443" w:type="dxa"/>
          </w:tcPr>
          <w:p w14:paraId="044F7B58" w14:textId="77777777" w:rsidR="00A905EB" w:rsidRPr="005A4395" w:rsidRDefault="00A905EB" w:rsidP="005A4395">
            <w:pPr>
              <w:rPr>
                <w:rFonts w:cstheme="minorHAnsi"/>
                <w:color w:val="000000"/>
                <w:sz w:val="22"/>
                <w:szCs w:val="22"/>
              </w:rPr>
            </w:pPr>
            <w:r w:rsidRPr="005A4395">
              <w:rPr>
                <w:rFonts w:cstheme="minorHAnsi"/>
                <w:color w:val="000000"/>
                <w:sz w:val="22"/>
                <w:szCs w:val="22"/>
              </w:rPr>
              <w:t>NIMP</w:t>
            </w:r>
          </w:p>
        </w:tc>
        <w:tc>
          <w:tcPr>
            <w:tcW w:w="6162" w:type="dxa"/>
          </w:tcPr>
          <w:p w14:paraId="783B930A" w14:textId="77777777" w:rsidR="00A905EB" w:rsidRPr="005A4395" w:rsidRDefault="00A905EB" w:rsidP="005A4395">
            <w:pPr>
              <w:rPr>
                <w:rFonts w:cstheme="minorHAnsi"/>
                <w:color w:val="000000"/>
                <w:sz w:val="22"/>
                <w:szCs w:val="22"/>
              </w:rPr>
            </w:pPr>
            <w:r w:rsidRPr="005A4395">
              <w:rPr>
                <w:rFonts w:cstheme="minorHAnsi"/>
                <w:color w:val="000000"/>
                <w:sz w:val="22"/>
                <w:szCs w:val="22"/>
              </w:rPr>
              <w:t>Non Investigational Medicinal Product</w:t>
            </w:r>
          </w:p>
        </w:tc>
      </w:tr>
      <w:tr w:rsidR="00A905EB" w:rsidRPr="005A4395" w14:paraId="09B64A81" w14:textId="77777777" w:rsidTr="00B76739">
        <w:tc>
          <w:tcPr>
            <w:tcW w:w="1443" w:type="dxa"/>
          </w:tcPr>
          <w:p w14:paraId="26FA01A9" w14:textId="77777777" w:rsidR="00A905EB" w:rsidRPr="005A4395" w:rsidRDefault="00A905EB" w:rsidP="005A4395">
            <w:pPr>
              <w:rPr>
                <w:rFonts w:cstheme="minorHAnsi"/>
                <w:color w:val="000000"/>
                <w:sz w:val="22"/>
                <w:szCs w:val="22"/>
              </w:rPr>
            </w:pPr>
            <w:r w:rsidRPr="005A4395">
              <w:rPr>
                <w:rFonts w:cstheme="minorHAnsi"/>
                <w:color w:val="000000"/>
                <w:sz w:val="22"/>
                <w:szCs w:val="22"/>
              </w:rPr>
              <w:t>NLR</w:t>
            </w:r>
          </w:p>
        </w:tc>
        <w:tc>
          <w:tcPr>
            <w:tcW w:w="6162" w:type="dxa"/>
          </w:tcPr>
          <w:p w14:paraId="601E6930" w14:textId="77777777" w:rsidR="00A905EB" w:rsidRPr="005A4395" w:rsidRDefault="00A905EB" w:rsidP="005A4395">
            <w:pPr>
              <w:rPr>
                <w:rFonts w:cstheme="minorHAnsi"/>
                <w:color w:val="000000"/>
                <w:sz w:val="22"/>
                <w:szCs w:val="22"/>
              </w:rPr>
            </w:pPr>
            <w:r w:rsidRPr="005A4395">
              <w:rPr>
                <w:rFonts w:cstheme="minorHAnsi"/>
                <w:color w:val="000000"/>
                <w:sz w:val="22"/>
                <w:szCs w:val="22"/>
              </w:rPr>
              <w:t>Neutrophil:Lymphocyte Ratio</w:t>
            </w:r>
          </w:p>
        </w:tc>
      </w:tr>
      <w:tr w:rsidR="00C73F70" w:rsidRPr="005A4395" w14:paraId="7D4E4BF4" w14:textId="77777777" w:rsidTr="00B76739">
        <w:tc>
          <w:tcPr>
            <w:tcW w:w="1443" w:type="dxa"/>
          </w:tcPr>
          <w:p w14:paraId="3154F834" w14:textId="77777777" w:rsidR="00C73F70" w:rsidRPr="005A4395" w:rsidRDefault="00C73F70" w:rsidP="005A4395">
            <w:pPr>
              <w:rPr>
                <w:rFonts w:cstheme="minorHAnsi"/>
                <w:color w:val="000000"/>
                <w:sz w:val="22"/>
                <w:szCs w:val="22"/>
              </w:rPr>
            </w:pPr>
            <w:r w:rsidRPr="005A4395">
              <w:rPr>
                <w:rFonts w:cstheme="minorHAnsi"/>
                <w:color w:val="000000"/>
                <w:sz w:val="22"/>
                <w:szCs w:val="22"/>
              </w:rPr>
              <w:t>NT-proBNP</w:t>
            </w:r>
          </w:p>
        </w:tc>
        <w:tc>
          <w:tcPr>
            <w:tcW w:w="6162" w:type="dxa"/>
          </w:tcPr>
          <w:p w14:paraId="23C2A55B" w14:textId="77777777" w:rsidR="00C73F70" w:rsidRPr="005A4395" w:rsidRDefault="00C73F70" w:rsidP="005A4395">
            <w:pPr>
              <w:rPr>
                <w:rFonts w:cstheme="minorHAnsi"/>
                <w:color w:val="000000"/>
                <w:sz w:val="22"/>
                <w:szCs w:val="22"/>
              </w:rPr>
            </w:pPr>
            <w:r w:rsidRPr="005A4395">
              <w:rPr>
                <w:rFonts w:cstheme="minorHAnsi"/>
                <w:color w:val="000000"/>
                <w:sz w:val="22"/>
                <w:szCs w:val="22"/>
              </w:rPr>
              <w:t>N-terminal pro B type natriuretic peptide</w:t>
            </w:r>
          </w:p>
        </w:tc>
      </w:tr>
      <w:tr w:rsidR="00C73F70" w:rsidRPr="005A4395" w14:paraId="151C051D" w14:textId="77777777" w:rsidTr="00B76739">
        <w:tc>
          <w:tcPr>
            <w:tcW w:w="1443" w:type="dxa"/>
          </w:tcPr>
          <w:p w14:paraId="3FC4BCD0" w14:textId="77777777" w:rsidR="00C73F70" w:rsidRPr="005A4395" w:rsidRDefault="00C73F70" w:rsidP="005A4395">
            <w:pPr>
              <w:rPr>
                <w:rFonts w:cstheme="minorHAnsi"/>
                <w:color w:val="000000"/>
                <w:sz w:val="22"/>
                <w:szCs w:val="22"/>
              </w:rPr>
            </w:pPr>
            <w:r w:rsidRPr="005A4395">
              <w:rPr>
                <w:rFonts w:cstheme="minorHAnsi"/>
                <w:color w:val="000000"/>
                <w:sz w:val="22"/>
                <w:szCs w:val="22"/>
              </w:rPr>
              <w:t>PBMC</w:t>
            </w:r>
          </w:p>
        </w:tc>
        <w:tc>
          <w:tcPr>
            <w:tcW w:w="6162" w:type="dxa"/>
          </w:tcPr>
          <w:p w14:paraId="798C4410" w14:textId="77777777" w:rsidR="00C73F70" w:rsidRPr="005A4395" w:rsidRDefault="00C73F70" w:rsidP="005A4395">
            <w:pPr>
              <w:rPr>
                <w:rFonts w:cstheme="minorHAnsi"/>
                <w:color w:val="000000"/>
                <w:sz w:val="22"/>
                <w:szCs w:val="22"/>
              </w:rPr>
            </w:pPr>
            <w:r w:rsidRPr="005A4395">
              <w:rPr>
                <w:rFonts w:cstheme="minorHAnsi"/>
                <w:color w:val="000000"/>
                <w:sz w:val="22"/>
                <w:szCs w:val="22"/>
              </w:rPr>
              <w:t>Peripheral Blood Mononuclear Cells</w:t>
            </w:r>
          </w:p>
        </w:tc>
      </w:tr>
      <w:tr w:rsidR="00A905EB" w:rsidRPr="005A4395" w14:paraId="3D2D7542" w14:textId="77777777" w:rsidTr="00B76739">
        <w:tc>
          <w:tcPr>
            <w:tcW w:w="1443" w:type="dxa"/>
          </w:tcPr>
          <w:p w14:paraId="6EFCE134" w14:textId="77777777" w:rsidR="00A905EB" w:rsidRPr="005A4395" w:rsidRDefault="00A905EB" w:rsidP="005A4395">
            <w:pPr>
              <w:rPr>
                <w:rFonts w:cstheme="minorHAnsi"/>
                <w:color w:val="000000"/>
                <w:sz w:val="22"/>
                <w:szCs w:val="22"/>
              </w:rPr>
            </w:pPr>
            <w:r w:rsidRPr="005A4395">
              <w:rPr>
                <w:rFonts w:cstheme="minorHAnsi"/>
                <w:color w:val="000000"/>
                <w:sz w:val="22"/>
                <w:szCs w:val="22"/>
              </w:rPr>
              <w:t>PC</w:t>
            </w:r>
          </w:p>
        </w:tc>
        <w:tc>
          <w:tcPr>
            <w:tcW w:w="6162" w:type="dxa"/>
          </w:tcPr>
          <w:p w14:paraId="76588684" w14:textId="77777777" w:rsidR="00A905EB" w:rsidRPr="005A4395" w:rsidRDefault="00A905EB" w:rsidP="005A4395">
            <w:pPr>
              <w:rPr>
                <w:rFonts w:cstheme="minorHAnsi"/>
                <w:color w:val="000000"/>
                <w:sz w:val="22"/>
                <w:szCs w:val="22"/>
              </w:rPr>
            </w:pPr>
            <w:r w:rsidRPr="005A4395">
              <w:rPr>
                <w:rFonts w:cstheme="minorHAnsi"/>
                <w:color w:val="000000"/>
                <w:sz w:val="22"/>
                <w:szCs w:val="22"/>
              </w:rPr>
              <w:t>Plasma Cell</w:t>
            </w:r>
          </w:p>
        </w:tc>
      </w:tr>
      <w:tr w:rsidR="00C73F70" w:rsidRPr="005A4395" w14:paraId="160A71D7" w14:textId="77777777" w:rsidTr="00B76739">
        <w:tc>
          <w:tcPr>
            <w:tcW w:w="1443" w:type="dxa"/>
          </w:tcPr>
          <w:p w14:paraId="13F82FD5" w14:textId="77777777" w:rsidR="00C73F70" w:rsidRPr="005A4395" w:rsidRDefault="00C73F70" w:rsidP="005A4395">
            <w:pPr>
              <w:rPr>
                <w:rFonts w:cstheme="minorHAnsi"/>
                <w:color w:val="000000"/>
                <w:sz w:val="22"/>
                <w:szCs w:val="22"/>
              </w:rPr>
            </w:pPr>
            <w:r w:rsidRPr="005A4395">
              <w:rPr>
                <w:rFonts w:cstheme="minorHAnsi"/>
                <w:color w:val="000000"/>
                <w:sz w:val="22"/>
                <w:szCs w:val="22"/>
              </w:rPr>
              <w:t>PCR</w:t>
            </w:r>
          </w:p>
        </w:tc>
        <w:tc>
          <w:tcPr>
            <w:tcW w:w="6162" w:type="dxa"/>
          </w:tcPr>
          <w:p w14:paraId="334FC377" w14:textId="77777777" w:rsidR="00C73F70" w:rsidRPr="005A4395" w:rsidRDefault="00C73F70" w:rsidP="005A4395">
            <w:pPr>
              <w:rPr>
                <w:rFonts w:cstheme="minorHAnsi"/>
                <w:color w:val="000000"/>
                <w:sz w:val="22"/>
                <w:szCs w:val="22"/>
              </w:rPr>
            </w:pPr>
            <w:r w:rsidRPr="005A4395">
              <w:rPr>
                <w:rFonts w:cstheme="minorHAnsi"/>
                <w:color w:val="000000"/>
                <w:sz w:val="22"/>
                <w:szCs w:val="22"/>
              </w:rPr>
              <w:t>Polymerase Chain Reaction</w:t>
            </w:r>
          </w:p>
        </w:tc>
      </w:tr>
      <w:tr w:rsidR="00C73F70" w:rsidRPr="005A4395" w14:paraId="5B795334" w14:textId="77777777" w:rsidTr="00B76739">
        <w:tc>
          <w:tcPr>
            <w:tcW w:w="1443" w:type="dxa"/>
          </w:tcPr>
          <w:p w14:paraId="29BE1521" w14:textId="77777777" w:rsidR="00C73F70" w:rsidRPr="005A4395" w:rsidRDefault="00C73F70" w:rsidP="005A4395">
            <w:pPr>
              <w:rPr>
                <w:rFonts w:cstheme="minorHAnsi"/>
                <w:color w:val="000000"/>
                <w:sz w:val="22"/>
                <w:szCs w:val="22"/>
              </w:rPr>
            </w:pPr>
            <w:r w:rsidRPr="005A4395">
              <w:rPr>
                <w:rFonts w:cstheme="minorHAnsi"/>
                <w:color w:val="000000"/>
                <w:sz w:val="22"/>
                <w:szCs w:val="22"/>
              </w:rPr>
              <w:t>PDGF</w:t>
            </w:r>
          </w:p>
        </w:tc>
        <w:tc>
          <w:tcPr>
            <w:tcW w:w="6162" w:type="dxa"/>
          </w:tcPr>
          <w:p w14:paraId="7C3D6C86" w14:textId="77777777" w:rsidR="00C73F70" w:rsidRPr="005A4395" w:rsidRDefault="00C73F70" w:rsidP="005A4395">
            <w:pPr>
              <w:rPr>
                <w:rFonts w:cstheme="minorHAnsi"/>
                <w:color w:val="000000"/>
                <w:sz w:val="22"/>
                <w:szCs w:val="22"/>
              </w:rPr>
            </w:pPr>
            <w:r w:rsidRPr="005A4395">
              <w:rPr>
                <w:rFonts w:cstheme="minorHAnsi"/>
                <w:color w:val="000000"/>
                <w:sz w:val="22"/>
                <w:szCs w:val="22"/>
              </w:rPr>
              <w:t>Platelet Derived Growth Factor</w:t>
            </w:r>
          </w:p>
        </w:tc>
      </w:tr>
      <w:tr w:rsidR="00C73F70" w:rsidRPr="005A4395" w14:paraId="6BCCEA14" w14:textId="77777777" w:rsidTr="00B76739">
        <w:tc>
          <w:tcPr>
            <w:tcW w:w="1443" w:type="dxa"/>
          </w:tcPr>
          <w:p w14:paraId="5879DBEA" w14:textId="77777777" w:rsidR="00C73F70" w:rsidRPr="005A4395" w:rsidRDefault="00C73F70" w:rsidP="005A4395">
            <w:pPr>
              <w:rPr>
                <w:rFonts w:cstheme="minorHAnsi"/>
                <w:color w:val="000000"/>
                <w:sz w:val="22"/>
                <w:szCs w:val="22"/>
              </w:rPr>
            </w:pPr>
            <w:r w:rsidRPr="005A4395">
              <w:rPr>
                <w:rFonts w:cstheme="minorHAnsi"/>
                <w:color w:val="000000"/>
                <w:sz w:val="22"/>
                <w:szCs w:val="22"/>
              </w:rPr>
              <w:t>PE</w:t>
            </w:r>
          </w:p>
        </w:tc>
        <w:tc>
          <w:tcPr>
            <w:tcW w:w="6162" w:type="dxa"/>
          </w:tcPr>
          <w:p w14:paraId="55F67AAC" w14:textId="77777777" w:rsidR="00C73F70" w:rsidRPr="005A4395" w:rsidRDefault="00C73F70" w:rsidP="005A4395">
            <w:pPr>
              <w:rPr>
                <w:rFonts w:cstheme="minorHAnsi"/>
                <w:color w:val="000000"/>
                <w:sz w:val="22"/>
                <w:szCs w:val="22"/>
              </w:rPr>
            </w:pPr>
            <w:r w:rsidRPr="005A4395">
              <w:rPr>
                <w:rFonts w:cstheme="minorHAnsi"/>
                <w:color w:val="000000"/>
                <w:sz w:val="22"/>
                <w:szCs w:val="22"/>
              </w:rPr>
              <w:t>Pulmonary embolism</w:t>
            </w:r>
          </w:p>
        </w:tc>
      </w:tr>
      <w:tr w:rsidR="00C73F70" w:rsidRPr="005A4395" w14:paraId="421D58EB" w14:textId="77777777" w:rsidTr="00B76739">
        <w:tc>
          <w:tcPr>
            <w:tcW w:w="1443" w:type="dxa"/>
          </w:tcPr>
          <w:p w14:paraId="2F3CFA0D" w14:textId="77777777" w:rsidR="00C73F70" w:rsidRPr="005A4395" w:rsidRDefault="00C73F70" w:rsidP="005A4395">
            <w:pPr>
              <w:rPr>
                <w:rFonts w:cstheme="minorHAnsi"/>
                <w:color w:val="000000"/>
                <w:sz w:val="22"/>
                <w:szCs w:val="22"/>
              </w:rPr>
            </w:pPr>
            <w:r w:rsidRPr="005A4395">
              <w:rPr>
                <w:rFonts w:cstheme="minorHAnsi"/>
                <w:color w:val="000000"/>
                <w:sz w:val="22"/>
                <w:szCs w:val="22"/>
              </w:rPr>
              <w:t>PIS</w:t>
            </w:r>
          </w:p>
        </w:tc>
        <w:tc>
          <w:tcPr>
            <w:tcW w:w="6162" w:type="dxa"/>
          </w:tcPr>
          <w:p w14:paraId="51519711" w14:textId="77777777" w:rsidR="00C73F70" w:rsidRPr="005A4395" w:rsidRDefault="00C73F70" w:rsidP="005A4395">
            <w:pPr>
              <w:rPr>
                <w:rFonts w:cstheme="minorHAnsi"/>
                <w:color w:val="000000"/>
                <w:sz w:val="22"/>
                <w:szCs w:val="22"/>
              </w:rPr>
            </w:pPr>
            <w:r w:rsidRPr="005A4395">
              <w:rPr>
                <w:rFonts w:cstheme="minorHAnsi"/>
                <w:color w:val="000000"/>
                <w:sz w:val="22"/>
                <w:szCs w:val="22"/>
              </w:rPr>
              <w:t xml:space="preserve">Participant Information Sheet </w:t>
            </w:r>
          </w:p>
        </w:tc>
      </w:tr>
      <w:tr w:rsidR="00C73F70" w:rsidRPr="005A4395" w14:paraId="5DEE915C" w14:textId="77777777" w:rsidTr="00B76739">
        <w:tc>
          <w:tcPr>
            <w:tcW w:w="1443" w:type="dxa"/>
          </w:tcPr>
          <w:p w14:paraId="7AE8FEDE" w14:textId="77777777" w:rsidR="00C73F70" w:rsidRPr="005A4395" w:rsidRDefault="00C73F70" w:rsidP="005A4395">
            <w:pPr>
              <w:rPr>
                <w:rFonts w:cstheme="minorHAnsi"/>
                <w:color w:val="000000"/>
                <w:sz w:val="22"/>
                <w:szCs w:val="22"/>
              </w:rPr>
            </w:pPr>
            <w:r w:rsidRPr="005A4395">
              <w:rPr>
                <w:rFonts w:cstheme="minorHAnsi"/>
                <w:color w:val="000000"/>
                <w:sz w:val="22"/>
                <w:szCs w:val="22"/>
              </w:rPr>
              <w:t>po</w:t>
            </w:r>
          </w:p>
        </w:tc>
        <w:tc>
          <w:tcPr>
            <w:tcW w:w="6162" w:type="dxa"/>
          </w:tcPr>
          <w:p w14:paraId="57868023" w14:textId="77777777" w:rsidR="00C73F70" w:rsidRPr="005A4395" w:rsidRDefault="00C73F70" w:rsidP="005A4395">
            <w:pPr>
              <w:rPr>
                <w:rFonts w:cstheme="minorHAnsi"/>
                <w:color w:val="000000"/>
                <w:sz w:val="22"/>
                <w:szCs w:val="22"/>
              </w:rPr>
            </w:pPr>
            <w:r w:rsidRPr="005A4395">
              <w:rPr>
                <w:rFonts w:cstheme="minorHAnsi"/>
                <w:color w:val="000000"/>
                <w:sz w:val="22"/>
                <w:szCs w:val="22"/>
              </w:rPr>
              <w:t>Per oral</w:t>
            </w:r>
          </w:p>
        </w:tc>
      </w:tr>
      <w:tr w:rsidR="00C73F70" w:rsidRPr="005A4395" w14:paraId="3B7112E9" w14:textId="77777777" w:rsidTr="00B76739">
        <w:tc>
          <w:tcPr>
            <w:tcW w:w="1443" w:type="dxa"/>
          </w:tcPr>
          <w:p w14:paraId="244B5DAD" w14:textId="77777777" w:rsidR="00C73F70" w:rsidRPr="005A4395" w:rsidRDefault="00C73F70" w:rsidP="005A4395">
            <w:pPr>
              <w:rPr>
                <w:rFonts w:cstheme="minorHAnsi"/>
                <w:color w:val="000000"/>
                <w:sz w:val="22"/>
                <w:szCs w:val="22"/>
              </w:rPr>
            </w:pPr>
            <w:r w:rsidRPr="005A4395">
              <w:rPr>
                <w:rFonts w:cstheme="minorHAnsi"/>
                <w:color w:val="000000"/>
                <w:sz w:val="22"/>
                <w:szCs w:val="22"/>
              </w:rPr>
              <w:t>qtPCR</w:t>
            </w:r>
          </w:p>
        </w:tc>
        <w:tc>
          <w:tcPr>
            <w:tcW w:w="6162" w:type="dxa"/>
          </w:tcPr>
          <w:p w14:paraId="7A5574DC" w14:textId="77777777" w:rsidR="00C73F70" w:rsidRPr="005A4395" w:rsidRDefault="00C73F70" w:rsidP="005A4395">
            <w:pPr>
              <w:rPr>
                <w:rFonts w:cstheme="minorHAnsi"/>
                <w:color w:val="000000"/>
                <w:sz w:val="22"/>
                <w:szCs w:val="22"/>
              </w:rPr>
            </w:pPr>
            <w:r w:rsidRPr="005A4395">
              <w:rPr>
                <w:rFonts w:cstheme="minorHAnsi"/>
                <w:color w:val="000000"/>
                <w:sz w:val="22"/>
                <w:szCs w:val="22"/>
              </w:rPr>
              <w:t>Quantitative Polymerase Chain Reaction</w:t>
            </w:r>
          </w:p>
        </w:tc>
      </w:tr>
      <w:tr w:rsidR="00C73F70" w:rsidRPr="005A4395" w14:paraId="76113F6F" w14:textId="77777777" w:rsidTr="00B76739">
        <w:tc>
          <w:tcPr>
            <w:tcW w:w="1443" w:type="dxa"/>
          </w:tcPr>
          <w:p w14:paraId="7BEF3933" w14:textId="77777777" w:rsidR="00C73F70" w:rsidRPr="005A4395" w:rsidRDefault="00C73F70" w:rsidP="005A4395">
            <w:pPr>
              <w:rPr>
                <w:rFonts w:cstheme="minorHAnsi"/>
                <w:color w:val="000000"/>
                <w:sz w:val="22"/>
                <w:szCs w:val="22"/>
              </w:rPr>
            </w:pPr>
            <w:r w:rsidRPr="005A4395">
              <w:rPr>
                <w:rFonts w:cstheme="minorHAnsi"/>
                <w:color w:val="000000"/>
                <w:sz w:val="22"/>
                <w:szCs w:val="22"/>
              </w:rPr>
              <w:t>R&amp;D</w:t>
            </w:r>
          </w:p>
        </w:tc>
        <w:tc>
          <w:tcPr>
            <w:tcW w:w="6162" w:type="dxa"/>
          </w:tcPr>
          <w:p w14:paraId="23726173" w14:textId="77777777" w:rsidR="00C73F70" w:rsidRPr="005A4395" w:rsidRDefault="00C73F70" w:rsidP="005A4395">
            <w:pPr>
              <w:rPr>
                <w:rFonts w:cstheme="minorHAnsi"/>
                <w:color w:val="000000"/>
                <w:sz w:val="22"/>
                <w:szCs w:val="22"/>
              </w:rPr>
            </w:pPr>
            <w:r w:rsidRPr="005A4395">
              <w:rPr>
                <w:rFonts w:cstheme="minorHAnsi"/>
                <w:color w:val="000000"/>
                <w:sz w:val="22"/>
                <w:szCs w:val="22"/>
              </w:rPr>
              <w:t>Research and Development</w:t>
            </w:r>
          </w:p>
        </w:tc>
      </w:tr>
      <w:tr w:rsidR="00C73F70" w:rsidRPr="005A4395" w14:paraId="60FED484" w14:textId="77777777" w:rsidTr="00B76739">
        <w:tc>
          <w:tcPr>
            <w:tcW w:w="1443" w:type="dxa"/>
          </w:tcPr>
          <w:p w14:paraId="0EBB6A2E" w14:textId="77777777" w:rsidR="00C73F70" w:rsidRPr="005A4395" w:rsidRDefault="00C73F70" w:rsidP="005A4395">
            <w:pPr>
              <w:rPr>
                <w:rFonts w:cstheme="minorHAnsi"/>
                <w:color w:val="000000"/>
                <w:sz w:val="22"/>
                <w:szCs w:val="22"/>
              </w:rPr>
            </w:pPr>
            <w:r w:rsidRPr="005A4395">
              <w:rPr>
                <w:rFonts w:cstheme="minorHAnsi"/>
                <w:color w:val="000000"/>
                <w:sz w:val="22"/>
                <w:szCs w:val="22"/>
              </w:rPr>
              <w:t>RA</w:t>
            </w:r>
          </w:p>
        </w:tc>
        <w:tc>
          <w:tcPr>
            <w:tcW w:w="6162" w:type="dxa"/>
          </w:tcPr>
          <w:p w14:paraId="46E52D12" w14:textId="77777777" w:rsidR="00C73F70" w:rsidRPr="005A4395" w:rsidRDefault="00C73F70" w:rsidP="005A4395">
            <w:pPr>
              <w:rPr>
                <w:rFonts w:cstheme="minorHAnsi"/>
                <w:color w:val="000000"/>
                <w:sz w:val="22"/>
                <w:szCs w:val="22"/>
              </w:rPr>
            </w:pPr>
            <w:r w:rsidRPr="005A4395">
              <w:rPr>
                <w:rFonts w:cstheme="minorHAnsi"/>
                <w:color w:val="000000"/>
                <w:sz w:val="22"/>
                <w:szCs w:val="22"/>
              </w:rPr>
              <w:t>Regulatory Agency</w:t>
            </w:r>
          </w:p>
        </w:tc>
      </w:tr>
      <w:tr w:rsidR="00C73F70" w:rsidRPr="005A4395" w14:paraId="133C00E0" w14:textId="77777777" w:rsidTr="00B76739">
        <w:tc>
          <w:tcPr>
            <w:tcW w:w="1443" w:type="dxa"/>
          </w:tcPr>
          <w:p w14:paraId="2B2BC903" w14:textId="77777777" w:rsidR="00C73F70" w:rsidRPr="005A4395" w:rsidRDefault="00C73F70" w:rsidP="005A4395">
            <w:pPr>
              <w:rPr>
                <w:rFonts w:cstheme="minorHAnsi"/>
                <w:color w:val="000000"/>
                <w:sz w:val="22"/>
                <w:szCs w:val="22"/>
              </w:rPr>
            </w:pPr>
            <w:r w:rsidRPr="005A4395">
              <w:rPr>
                <w:rFonts w:cstheme="minorHAnsi"/>
                <w:color w:val="000000"/>
                <w:sz w:val="22"/>
                <w:szCs w:val="22"/>
              </w:rPr>
              <w:t>REC</w:t>
            </w:r>
          </w:p>
        </w:tc>
        <w:tc>
          <w:tcPr>
            <w:tcW w:w="6162" w:type="dxa"/>
          </w:tcPr>
          <w:p w14:paraId="49CB31A2" w14:textId="77777777" w:rsidR="00C73F70" w:rsidRPr="005A4395" w:rsidRDefault="00C73F70" w:rsidP="005A4395">
            <w:pPr>
              <w:rPr>
                <w:rFonts w:cstheme="minorHAnsi"/>
                <w:color w:val="000000"/>
                <w:sz w:val="22"/>
                <w:szCs w:val="22"/>
              </w:rPr>
            </w:pPr>
            <w:r w:rsidRPr="005A4395">
              <w:rPr>
                <w:rFonts w:cstheme="minorHAnsi"/>
                <w:color w:val="000000"/>
                <w:sz w:val="22"/>
                <w:szCs w:val="22"/>
              </w:rPr>
              <w:t>Research Ethics Committee</w:t>
            </w:r>
          </w:p>
        </w:tc>
      </w:tr>
      <w:tr w:rsidR="00C73F70" w:rsidRPr="005A4395" w14:paraId="093E5C0B" w14:textId="77777777" w:rsidTr="00B76739">
        <w:tc>
          <w:tcPr>
            <w:tcW w:w="1443" w:type="dxa"/>
          </w:tcPr>
          <w:p w14:paraId="7FFA4FDD" w14:textId="77777777" w:rsidR="00C73F70" w:rsidRPr="005A4395" w:rsidRDefault="00C73F70" w:rsidP="005A4395">
            <w:pPr>
              <w:rPr>
                <w:rFonts w:cstheme="minorHAnsi"/>
                <w:color w:val="000000"/>
                <w:sz w:val="22"/>
                <w:szCs w:val="22"/>
              </w:rPr>
            </w:pPr>
            <w:r w:rsidRPr="005A4395">
              <w:rPr>
                <w:rFonts w:cstheme="minorHAnsi"/>
                <w:color w:val="000000"/>
                <w:sz w:val="22"/>
                <w:szCs w:val="22"/>
              </w:rPr>
              <w:t>RSI</w:t>
            </w:r>
          </w:p>
        </w:tc>
        <w:tc>
          <w:tcPr>
            <w:tcW w:w="6162" w:type="dxa"/>
          </w:tcPr>
          <w:p w14:paraId="40D6BDDB" w14:textId="77777777" w:rsidR="00C73F70" w:rsidRPr="005A4395" w:rsidRDefault="00C73F70" w:rsidP="005A4395">
            <w:pPr>
              <w:rPr>
                <w:rFonts w:cstheme="minorHAnsi"/>
                <w:color w:val="000000"/>
                <w:sz w:val="22"/>
                <w:szCs w:val="22"/>
              </w:rPr>
            </w:pPr>
            <w:r w:rsidRPr="005A4395">
              <w:rPr>
                <w:rFonts w:cstheme="minorHAnsi"/>
                <w:color w:val="000000"/>
                <w:sz w:val="22"/>
                <w:szCs w:val="22"/>
              </w:rPr>
              <w:t>Reference Safety Information</w:t>
            </w:r>
          </w:p>
        </w:tc>
      </w:tr>
      <w:tr w:rsidR="00C73F70" w:rsidRPr="005A4395" w14:paraId="5ECE8646" w14:textId="77777777" w:rsidTr="00B76739">
        <w:tc>
          <w:tcPr>
            <w:tcW w:w="1443" w:type="dxa"/>
          </w:tcPr>
          <w:p w14:paraId="385DD189" w14:textId="77777777" w:rsidR="00C73F70" w:rsidRPr="005A4395" w:rsidRDefault="00C73F70" w:rsidP="005A4395">
            <w:pPr>
              <w:rPr>
                <w:rFonts w:cstheme="minorHAnsi"/>
                <w:color w:val="000000"/>
                <w:sz w:val="22"/>
                <w:szCs w:val="22"/>
              </w:rPr>
            </w:pPr>
            <w:r w:rsidRPr="005A4395">
              <w:rPr>
                <w:rFonts w:cstheme="minorHAnsi"/>
                <w:color w:val="000000"/>
                <w:sz w:val="22"/>
                <w:szCs w:val="22"/>
              </w:rPr>
              <w:t>rtPCR</w:t>
            </w:r>
          </w:p>
        </w:tc>
        <w:tc>
          <w:tcPr>
            <w:tcW w:w="6162" w:type="dxa"/>
          </w:tcPr>
          <w:p w14:paraId="023C4FD0" w14:textId="77777777" w:rsidR="00C73F70" w:rsidRPr="005A4395" w:rsidRDefault="00C73F70" w:rsidP="005A4395">
            <w:pPr>
              <w:rPr>
                <w:rFonts w:cstheme="minorHAnsi"/>
                <w:color w:val="000000"/>
                <w:sz w:val="22"/>
                <w:szCs w:val="22"/>
              </w:rPr>
            </w:pPr>
            <w:r w:rsidRPr="005A4395">
              <w:rPr>
                <w:rFonts w:cstheme="minorHAnsi"/>
                <w:color w:val="000000"/>
                <w:sz w:val="22"/>
                <w:szCs w:val="22"/>
              </w:rPr>
              <w:t>Real Time Polymerase Chain Reaction</w:t>
            </w:r>
          </w:p>
        </w:tc>
      </w:tr>
      <w:tr w:rsidR="00C73F70" w:rsidRPr="005A4395" w14:paraId="66312E42" w14:textId="77777777" w:rsidTr="00B76739">
        <w:tc>
          <w:tcPr>
            <w:tcW w:w="1443" w:type="dxa"/>
          </w:tcPr>
          <w:p w14:paraId="34020F9D" w14:textId="77777777" w:rsidR="00C73F70" w:rsidRPr="005A4395" w:rsidRDefault="00C73F70" w:rsidP="005A4395">
            <w:pPr>
              <w:rPr>
                <w:rFonts w:cstheme="minorHAnsi"/>
                <w:color w:val="000000"/>
                <w:sz w:val="22"/>
                <w:szCs w:val="22"/>
              </w:rPr>
            </w:pPr>
            <w:r w:rsidRPr="005A4395">
              <w:rPr>
                <w:rFonts w:cstheme="minorHAnsi"/>
                <w:color w:val="000000"/>
                <w:sz w:val="22"/>
                <w:szCs w:val="22"/>
              </w:rPr>
              <w:t>SAE/SAR</w:t>
            </w:r>
          </w:p>
        </w:tc>
        <w:tc>
          <w:tcPr>
            <w:tcW w:w="6162" w:type="dxa"/>
          </w:tcPr>
          <w:p w14:paraId="4E1DBEE5" w14:textId="77777777" w:rsidR="00C73F70" w:rsidRPr="005A4395" w:rsidRDefault="00C73F70" w:rsidP="005A4395">
            <w:pPr>
              <w:rPr>
                <w:rFonts w:cstheme="minorHAnsi"/>
                <w:color w:val="000000"/>
                <w:sz w:val="22"/>
                <w:szCs w:val="22"/>
              </w:rPr>
            </w:pPr>
            <w:r w:rsidRPr="005A4395">
              <w:rPr>
                <w:rFonts w:cstheme="minorHAnsi"/>
                <w:color w:val="000000"/>
                <w:sz w:val="22"/>
                <w:szCs w:val="22"/>
              </w:rPr>
              <w:t>Serious Adverse Event/Serious Adverse Reaction</w:t>
            </w:r>
          </w:p>
        </w:tc>
      </w:tr>
      <w:tr w:rsidR="00DB6926" w:rsidRPr="005A4395" w14:paraId="1301D942" w14:textId="77777777" w:rsidTr="00B76739">
        <w:tc>
          <w:tcPr>
            <w:tcW w:w="1443" w:type="dxa"/>
          </w:tcPr>
          <w:p w14:paraId="07C8765E" w14:textId="77777777" w:rsidR="00DB6926" w:rsidRPr="00DB6926" w:rsidRDefault="00DB6926" w:rsidP="005A4395">
            <w:pPr>
              <w:rPr>
                <w:rFonts w:cstheme="minorHAnsi"/>
                <w:sz w:val="22"/>
                <w:szCs w:val="22"/>
              </w:rPr>
            </w:pPr>
            <w:r w:rsidRPr="00DB6926">
              <w:rPr>
                <w:rFonts w:cstheme="minorHAnsi"/>
                <w:sz w:val="22"/>
                <w:szCs w:val="22"/>
              </w:rPr>
              <w:t>SBECD</w:t>
            </w:r>
          </w:p>
        </w:tc>
        <w:tc>
          <w:tcPr>
            <w:tcW w:w="6162" w:type="dxa"/>
          </w:tcPr>
          <w:p w14:paraId="3071A634" w14:textId="77777777" w:rsidR="00DB6926" w:rsidRPr="005A4395" w:rsidRDefault="00DB6926" w:rsidP="005A4395">
            <w:pPr>
              <w:rPr>
                <w:rFonts w:cstheme="minorHAnsi"/>
                <w:sz w:val="22"/>
                <w:szCs w:val="22"/>
              </w:rPr>
            </w:pPr>
            <w:r>
              <w:rPr>
                <w:rFonts w:cstheme="minorHAnsi"/>
                <w:sz w:val="22"/>
                <w:szCs w:val="22"/>
              </w:rPr>
              <w:t>Betadex Sulfobutyl Ether Sodium</w:t>
            </w:r>
          </w:p>
        </w:tc>
      </w:tr>
      <w:tr w:rsidR="00C73F70" w:rsidRPr="005A4395" w14:paraId="2D9F8C50" w14:textId="77777777" w:rsidTr="00B76739">
        <w:tc>
          <w:tcPr>
            <w:tcW w:w="1443" w:type="dxa"/>
          </w:tcPr>
          <w:p w14:paraId="48F86D93" w14:textId="77777777" w:rsidR="00C73F70" w:rsidRPr="005A4395" w:rsidRDefault="00C73F70" w:rsidP="005A4395">
            <w:pPr>
              <w:rPr>
                <w:rFonts w:cstheme="minorHAnsi"/>
                <w:sz w:val="22"/>
                <w:szCs w:val="22"/>
              </w:rPr>
            </w:pPr>
            <w:r w:rsidRPr="005A4395">
              <w:rPr>
                <w:rFonts w:cstheme="minorHAnsi"/>
                <w:sz w:val="22"/>
                <w:szCs w:val="22"/>
              </w:rPr>
              <w:t>SC</w:t>
            </w:r>
          </w:p>
        </w:tc>
        <w:tc>
          <w:tcPr>
            <w:tcW w:w="6162" w:type="dxa"/>
          </w:tcPr>
          <w:p w14:paraId="7D908DDF" w14:textId="77777777" w:rsidR="00C73F70" w:rsidRPr="005A4395" w:rsidRDefault="00C73F70" w:rsidP="005A4395">
            <w:pPr>
              <w:rPr>
                <w:rFonts w:cstheme="minorHAnsi"/>
                <w:sz w:val="22"/>
                <w:szCs w:val="22"/>
              </w:rPr>
            </w:pPr>
            <w:r w:rsidRPr="005A4395">
              <w:rPr>
                <w:rFonts w:cstheme="minorHAnsi"/>
                <w:sz w:val="22"/>
                <w:szCs w:val="22"/>
              </w:rPr>
              <w:t>Subcutaneously</w:t>
            </w:r>
          </w:p>
        </w:tc>
      </w:tr>
      <w:tr w:rsidR="00C73F70" w:rsidRPr="005A4395" w14:paraId="43D377FE" w14:textId="77777777" w:rsidTr="00B76739">
        <w:tc>
          <w:tcPr>
            <w:tcW w:w="1443" w:type="dxa"/>
          </w:tcPr>
          <w:p w14:paraId="5CD6ACE8" w14:textId="77777777" w:rsidR="00C73F70" w:rsidRPr="005A4395" w:rsidRDefault="00C73F70" w:rsidP="005A4395">
            <w:pPr>
              <w:rPr>
                <w:rFonts w:cstheme="minorHAnsi"/>
                <w:sz w:val="22"/>
                <w:szCs w:val="22"/>
              </w:rPr>
            </w:pPr>
            <w:r w:rsidRPr="005A4395">
              <w:rPr>
                <w:rFonts w:cstheme="minorHAnsi"/>
                <w:sz w:val="22"/>
                <w:szCs w:val="22"/>
              </w:rPr>
              <w:t>sHLH</w:t>
            </w:r>
          </w:p>
        </w:tc>
        <w:tc>
          <w:tcPr>
            <w:tcW w:w="6162" w:type="dxa"/>
          </w:tcPr>
          <w:p w14:paraId="32B423F0" w14:textId="77777777" w:rsidR="00C73F70" w:rsidRPr="005A4395" w:rsidRDefault="00C73F70" w:rsidP="005A4395">
            <w:pPr>
              <w:rPr>
                <w:rFonts w:cstheme="minorHAnsi"/>
                <w:sz w:val="22"/>
                <w:szCs w:val="22"/>
              </w:rPr>
            </w:pPr>
            <w:r w:rsidRPr="005A4395">
              <w:rPr>
                <w:rFonts w:cstheme="minorHAnsi"/>
                <w:sz w:val="22"/>
                <w:szCs w:val="22"/>
              </w:rPr>
              <w:t>Secondary Haemophagocytic Lymphohistiocytosis</w:t>
            </w:r>
          </w:p>
        </w:tc>
      </w:tr>
      <w:tr w:rsidR="005D6AC5" w:rsidRPr="005A4395" w14:paraId="1B8E5059" w14:textId="77777777" w:rsidTr="00B76739">
        <w:tc>
          <w:tcPr>
            <w:tcW w:w="1443" w:type="dxa"/>
          </w:tcPr>
          <w:p w14:paraId="22AF21E5" w14:textId="77777777" w:rsidR="005D6AC5" w:rsidRPr="005A4395" w:rsidRDefault="005D6AC5" w:rsidP="005A4395">
            <w:pPr>
              <w:rPr>
                <w:rFonts w:cstheme="minorHAnsi"/>
                <w:sz w:val="22"/>
                <w:szCs w:val="22"/>
              </w:rPr>
            </w:pPr>
            <w:r w:rsidRPr="005A4395">
              <w:rPr>
                <w:rFonts w:cstheme="minorHAnsi"/>
                <w:sz w:val="22"/>
                <w:szCs w:val="22"/>
              </w:rPr>
              <w:t>SoC</w:t>
            </w:r>
          </w:p>
        </w:tc>
        <w:tc>
          <w:tcPr>
            <w:tcW w:w="6162" w:type="dxa"/>
          </w:tcPr>
          <w:p w14:paraId="33B400C5" w14:textId="77777777" w:rsidR="005D6AC5" w:rsidRPr="005A4395" w:rsidRDefault="00CE63B6" w:rsidP="005A4395">
            <w:pPr>
              <w:rPr>
                <w:rFonts w:cstheme="minorHAnsi"/>
                <w:sz w:val="22"/>
                <w:szCs w:val="22"/>
              </w:rPr>
            </w:pPr>
            <w:r w:rsidRPr="005A4395">
              <w:rPr>
                <w:rFonts w:cstheme="minorHAnsi"/>
                <w:sz w:val="22"/>
                <w:szCs w:val="22"/>
              </w:rPr>
              <w:t>Standard of Care</w:t>
            </w:r>
          </w:p>
        </w:tc>
      </w:tr>
      <w:tr w:rsidR="00D81982" w:rsidRPr="005A4395" w14:paraId="064B5FE1" w14:textId="77777777" w:rsidTr="00B76739">
        <w:tc>
          <w:tcPr>
            <w:tcW w:w="1443" w:type="dxa"/>
          </w:tcPr>
          <w:p w14:paraId="3DAD2473" w14:textId="77777777" w:rsidR="00D81982" w:rsidRPr="005A4395" w:rsidRDefault="00D81982" w:rsidP="005A4395">
            <w:pPr>
              <w:rPr>
                <w:rFonts w:cstheme="minorHAnsi"/>
                <w:sz w:val="22"/>
                <w:szCs w:val="22"/>
              </w:rPr>
            </w:pPr>
            <w:r>
              <w:rPr>
                <w:rFonts w:cstheme="minorHAnsi"/>
                <w:sz w:val="22"/>
                <w:szCs w:val="22"/>
              </w:rPr>
              <w:t>SmPC</w:t>
            </w:r>
          </w:p>
        </w:tc>
        <w:tc>
          <w:tcPr>
            <w:tcW w:w="6162" w:type="dxa"/>
          </w:tcPr>
          <w:p w14:paraId="365C1982" w14:textId="77777777" w:rsidR="00D81982" w:rsidRPr="005A4395" w:rsidRDefault="00D81982" w:rsidP="005A4395">
            <w:pPr>
              <w:rPr>
                <w:rFonts w:cstheme="minorHAnsi"/>
                <w:sz w:val="22"/>
                <w:szCs w:val="22"/>
              </w:rPr>
            </w:pPr>
            <w:r>
              <w:rPr>
                <w:rFonts w:cstheme="minorHAnsi"/>
                <w:sz w:val="22"/>
                <w:szCs w:val="22"/>
              </w:rPr>
              <w:t>Summary of Product Characteristics</w:t>
            </w:r>
          </w:p>
        </w:tc>
      </w:tr>
      <w:tr w:rsidR="00821421" w:rsidRPr="005A4395" w14:paraId="57FBFA5B" w14:textId="77777777" w:rsidTr="00B76739">
        <w:tc>
          <w:tcPr>
            <w:tcW w:w="1443" w:type="dxa"/>
          </w:tcPr>
          <w:p w14:paraId="14A9F170" w14:textId="77777777" w:rsidR="00821421" w:rsidRPr="005A4395" w:rsidRDefault="00821421" w:rsidP="005A4395">
            <w:pPr>
              <w:rPr>
                <w:rFonts w:cstheme="minorHAnsi"/>
                <w:sz w:val="22"/>
                <w:szCs w:val="22"/>
              </w:rPr>
            </w:pPr>
            <w:r w:rsidRPr="005A4395">
              <w:rPr>
                <w:rFonts w:cstheme="minorHAnsi"/>
                <w:sz w:val="22"/>
                <w:szCs w:val="22"/>
              </w:rPr>
              <w:t>STAT</w:t>
            </w:r>
          </w:p>
        </w:tc>
        <w:tc>
          <w:tcPr>
            <w:tcW w:w="6162" w:type="dxa"/>
          </w:tcPr>
          <w:p w14:paraId="56A02017" w14:textId="77777777" w:rsidR="00821421" w:rsidRPr="005A4395" w:rsidRDefault="00821421" w:rsidP="005A4395">
            <w:pPr>
              <w:rPr>
                <w:rFonts w:cstheme="minorHAnsi"/>
                <w:sz w:val="22"/>
                <w:szCs w:val="22"/>
              </w:rPr>
            </w:pPr>
            <w:r w:rsidRPr="005A4395">
              <w:rPr>
                <w:rFonts w:cstheme="minorHAnsi"/>
                <w:sz w:val="22"/>
                <w:szCs w:val="22"/>
                <w:lang w:eastAsia="en-GB"/>
              </w:rPr>
              <w:t>Signal Transducer and Activator of Transcription</w:t>
            </w:r>
          </w:p>
        </w:tc>
      </w:tr>
      <w:tr w:rsidR="00C73F70" w:rsidRPr="005A4395" w14:paraId="532D1F0C" w14:textId="77777777" w:rsidTr="00B76739">
        <w:tc>
          <w:tcPr>
            <w:tcW w:w="1443" w:type="dxa"/>
          </w:tcPr>
          <w:p w14:paraId="78C05364" w14:textId="77777777" w:rsidR="00C73F70" w:rsidRPr="00DB6926" w:rsidRDefault="00C73F70" w:rsidP="005A4395">
            <w:pPr>
              <w:rPr>
                <w:rFonts w:cstheme="minorHAnsi"/>
                <w:sz w:val="22"/>
                <w:szCs w:val="22"/>
              </w:rPr>
            </w:pPr>
            <w:r w:rsidRPr="00DB6926">
              <w:rPr>
                <w:rFonts w:cstheme="minorHAnsi"/>
                <w:sz w:val="22"/>
                <w:szCs w:val="22"/>
              </w:rPr>
              <w:t>SUSAR</w:t>
            </w:r>
          </w:p>
        </w:tc>
        <w:tc>
          <w:tcPr>
            <w:tcW w:w="6162" w:type="dxa"/>
          </w:tcPr>
          <w:p w14:paraId="054C1779" w14:textId="77777777" w:rsidR="00C73F70" w:rsidRPr="005A4395" w:rsidRDefault="00C73F70" w:rsidP="005A4395">
            <w:pPr>
              <w:rPr>
                <w:rFonts w:cstheme="minorHAnsi"/>
                <w:sz w:val="22"/>
                <w:szCs w:val="22"/>
              </w:rPr>
            </w:pPr>
            <w:r w:rsidRPr="005A4395">
              <w:rPr>
                <w:rFonts w:cstheme="minorHAnsi"/>
                <w:sz w:val="22"/>
                <w:szCs w:val="22"/>
              </w:rPr>
              <w:t>Suspected Unexpected Serious Adverse Reaction</w:t>
            </w:r>
          </w:p>
        </w:tc>
      </w:tr>
      <w:tr w:rsidR="00C73F70" w:rsidRPr="005A4395" w14:paraId="663A36B9" w14:textId="77777777" w:rsidTr="00B76739">
        <w:tc>
          <w:tcPr>
            <w:tcW w:w="1443" w:type="dxa"/>
          </w:tcPr>
          <w:p w14:paraId="050D0201" w14:textId="77777777" w:rsidR="00C73F70" w:rsidRPr="005A4395" w:rsidRDefault="00C73F70" w:rsidP="005A4395">
            <w:pPr>
              <w:rPr>
                <w:rFonts w:cstheme="minorHAnsi"/>
                <w:sz w:val="22"/>
                <w:szCs w:val="22"/>
              </w:rPr>
            </w:pPr>
            <w:r w:rsidRPr="005A4395">
              <w:rPr>
                <w:rFonts w:cstheme="minorHAnsi"/>
                <w:sz w:val="22"/>
                <w:szCs w:val="22"/>
              </w:rPr>
              <w:t>TB</w:t>
            </w:r>
          </w:p>
        </w:tc>
        <w:tc>
          <w:tcPr>
            <w:tcW w:w="6162" w:type="dxa"/>
          </w:tcPr>
          <w:p w14:paraId="5F129064" w14:textId="77777777" w:rsidR="00C73F70" w:rsidRPr="005A4395" w:rsidRDefault="00C73F70" w:rsidP="005A4395">
            <w:pPr>
              <w:rPr>
                <w:rFonts w:cstheme="minorHAnsi"/>
                <w:sz w:val="22"/>
                <w:szCs w:val="22"/>
              </w:rPr>
            </w:pPr>
            <w:r w:rsidRPr="005A4395">
              <w:rPr>
                <w:rFonts w:cstheme="minorHAnsi"/>
                <w:sz w:val="22"/>
                <w:szCs w:val="22"/>
              </w:rPr>
              <w:t>Tuberculosis</w:t>
            </w:r>
          </w:p>
        </w:tc>
      </w:tr>
      <w:tr w:rsidR="00C73F70" w:rsidRPr="005A4395" w14:paraId="1573CF41" w14:textId="77777777" w:rsidTr="00B76739">
        <w:tc>
          <w:tcPr>
            <w:tcW w:w="1443" w:type="dxa"/>
          </w:tcPr>
          <w:p w14:paraId="625254B6" w14:textId="77777777" w:rsidR="00C73F70" w:rsidRPr="005A4395" w:rsidRDefault="00C73F70" w:rsidP="005A4395">
            <w:pPr>
              <w:rPr>
                <w:rFonts w:cstheme="minorHAnsi"/>
                <w:sz w:val="22"/>
                <w:szCs w:val="22"/>
              </w:rPr>
            </w:pPr>
            <w:r w:rsidRPr="005A4395">
              <w:rPr>
                <w:rFonts w:cstheme="minorHAnsi"/>
                <w:sz w:val="22"/>
                <w:szCs w:val="22"/>
              </w:rPr>
              <w:t>TGF</w:t>
            </w:r>
          </w:p>
        </w:tc>
        <w:tc>
          <w:tcPr>
            <w:tcW w:w="6162" w:type="dxa"/>
          </w:tcPr>
          <w:p w14:paraId="0B88AD7A" w14:textId="77777777" w:rsidR="00C73F70" w:rsidRPr="005A4395" w:rsidRDefault="00C73F70" w:rsidP="005A4395">
            <w:pPr>
              <w:rPr>
                <w:rFonts w:cstheme="minorHAnsi"/>
                <w:sz w:val="22"/>
                <w:szCs w:val="22"/>
              </w:rPr>
            </w:pPr>
            <w:r w:rsidRPr="005A4395">
              <w:rPr>
                <w:rFonts w:cstheme="minorHAnsi"/>
                <w:sz w:val="22"/>
                <w:szCs w:val="22"/>
              </w:rPr>
              <w:t>Tissue Growth Factor</w:t>
            </w:r>
          </w:p>
        </w:tc>
      </w:tr>
      <w:tr w:rsidR="00C73F70" w:rsidRPr="005A4395" w14:paraId="3FC49495" w14:textId="77777777" w:rsidTr="00B76739">
        <w:tc>
          <w:tcPr>
            <w:tcW w:w="1443" w:type="dxa"/>
          </w:tcPr>
          <w:p w14:paraId="16E2B15B" w14:textId="77777777" w:rsidR="00C73F70" w:rsidRPr="005A4395" w:rsidRDefault="00C73F70" w:rsidP="005A4395">
            <w:pPr>
              <w:rPr>
                <w:rFonts w:cstheme="minorHAnsi"/>
                <w:sz w:val="22"/>
                <w:szCs w:val="22"/>
              </w:rPr>
            </w:pPr>
            <w:r w:rsidRPr="005A4395">
              <w:rPr>
                <w:rFonts w:cstheme="minorHAnsi"/>
                <w:sz w:val="22"/>
                <w:szCs w:val="22"/>
              </w:rPr>
              <w:t>TMG</w:t>
            </w:r>
          </w:p>
        </w:tc>
        <w:tc>
          <w:tcPr>
            <w:tcW w:w="6162" w:type="dxa"/>
          </w:tcPr>
          <w:p w14:paraId="11BAA124" w14:textId="77777777" w:rsidR="00C73F70" w:rsidRPr="005A4395" w:rsidRDefault="00C73F70" w:rsidP="005A4395">
            <w:pPr>
              <w:rPr>
                <w:rFonts w:cstheme="minorHAnsi"/>
                <w:sz w:val="22"/>
                <w:szCs w:val="22"/>
              </w:rPr>
            </w:pPr>
            <w:r w:rsidRPr="005A4395">
              <w:rPr>
                <w:rFonts w:cstheme="minorHAnsi"/>
                <w:sz w:val="22"/>
                <w:szCs w:val="22"/>
              </w:rPr>
              <w:t>Trial Management Group</w:t>
            </w:r>
          </w:p>
        </w:tc>
      </w:tr>
      <w:tr w:rsidR="00C73F70" w:rsidRPr="005A4395" w14:paraId="6B0504BC" w14:textId="77777777" w:rsidTr="00B76739">
        <w:tc>
          <w:tcPr>
            <w:tcW w:w="1443" w:type="dxa"/>
          </w:tcPr>
          <w:p w14:paraId="7384DBF0" w14:textId="77777777" w:rsidR="00C73F70" w:rsidRPr="005A4395" w:rsidRDefault="00C73F70" w:rsidP="005A4395">
            <w:pPr>
              <w:rPr>
                <w:rFonts w:cstheme="minorHAnsi"/>
                <w:sz w:val="22"/>
                <w:szCs w:val="22"/>
              </w:rPr>
            </w:pPr>
            <w:r w:rsidRPr="005A4395">
              <w:rPr>
                <w:rFonts w:cstheme="minorHAnsi"/>
                <w:sz w:val="22"/>
                <w:szCs w:val="22"/>
              </w:rPr>
              <w:t>TNF</w:t>
            </w:r>
          </w:p>
        </w:tc>
        <w:tc>
          <w:tcPr>
            <w:tcW w:w="6162" w:type="dxa"/>
          </w:tcPr>
          <w:p w14:paraId="4AF66EC9" w14:textId="77777777" w:rsidR="00C73F70" w:rsidRPr="005A4395" w:rsidRDefault="00C73F70" w:rsidP="005A4395">
            <w:pPr>
              <w:rPr>
                <w:rFonts w:cstheme="minorHAnsi"/>
                <w:sz w:val="22"/>
                <w:szCs w:val="22"/>
              </w:rPr>
            </w:pPr>
            <w:r w:rsidRPr="005A4395">
              <w:rPr>
                <w:rFonts w:cstheme="minorHAnsi"/>
                <w:sz w:val="22"/>
                <w:szCs w:val="22"/>
              </w:rPr>
              <w:t>Tissue Necrosis Factor</w:t>
            </w:r>
          </w:p>
        </w:tc>
      </w:tr>
      <w:tr w:rsidR="00DB6926" w:rsidRPr="005A4395" w14:paraId="3A4700D9" w14:textId="77777777" w:rsidTr="00B76739">
        <w:tc>
          <w:tcPr>
            <w:tcW w:w="1443" w:type="dxa"/>
          </w:tcPr>
          <w:p w14:paraId="3A9399D5" w14:textId="77777777" w:rsidR="00DB6926" w:rsidRPr="005A4395" w:rsidRDefault="00DB6926" w:rsidP="005A4395">
            <w:pPr>
              <w:rPr>
                <w:rFonts w:cstheme="minorHAnsi"/>
                <w:sz w:val="22"/>
                <w:szCs w:val="22"/>
              </w:rPr>
            </w:pPr>
            <w:r>
              <w:rPr>
                <w:rFonts w:cstheme="minorHAnsi"/>
                <w:sz w:val="22"/>
                <w:szCs w:val="22"/>
              </w:rPr>
              <w:t>TPM</w:t>
            </w:r>
          </w:p>
        </w:tc>
        <w:tc>
          <w:tcPr>
            <w:tcW w:w="6162" w:type="dxa"/>
          </w:tcPr>
          <w:p w14:paraId="4B814BD5" w14:textId="77777777" w:rsidR="00DB6926" w:rsidRPr="005A4395" w:rsidRDefault="00DB6926" w:rsidP="005A4395">
            <w:pPr>
              <w:rPr>
                <w:rFonts w:cstheme="minorHAnsi"/>
                <w:sz w:val="22"/>
                <w:szCs w:val="22"/>
              </w:rPr>
            </w:pPr>
            <w:r>
              <w:rPr>
                <w:rFonts w:cstheme="minorHAnsi"/>
                <w:sz w:val="22"/>
                <w:szCs w:val="22"/>
              </w:rPr>
              <w:t>Trial Procedures Manual</w:t>
            </w:r>
          </w:p>
        </w:tc>
      </w:tr>
      <w:tr w:rsidR="0015590F" w:rsidRPr="005A4395" w14:paraId="7A99F791" w14:textId="77777777" w:rsidTr="00B76739">
        <w:tc>
          <w:tcPr>
            <w:tcW w:w="1443" w:type="dxa"/>
          </w:tcPr>
          <w:p w14:paraId="50F84FD6" w14:textId="77777777" w:rsidR="0015590F" w:rsidRPr="005A4395" w:rsidRDefault="0015590F" w:rsidP="005A4395">
            <w:pPr>
              <w:rPr>
                <w:rFonts w:cstheme="minorHAnsi"/>
                <w:sz w:val="22"/>
                <w:szCs w:val="22"/>
              </w:rPr>
            </w:pPr>
            <w:r>
              <w:rPr>
                <w:rFonts w:cstheme="minorHAnsi"/>
                <w:sz w:val="22"/>
                <w:szCs w:val="22"/>
              </w:rPr>
              <w:t>TRC</w:t>
            </w:r>
          </w:p>
        </w:tc>
        <w:tc>
          <w:tcPr>
            <w:tcW w:w="6162" w:type="dxa"/>
          </w:tcPr>
          <w:p w14:paraId="611B97C3" w14:textId="77777777" w:rsidR="0015590F" w:rsidRPr="005A4395" w:rsidRDefault="0015590F" w:rsidP="005A4395">
            <w:pPr>
              <w:rPr>
                <w:rFonts w:cstheme="minorHAnsi"/>
                <w:sz w:val="22"/>
                <w:szCs w:val="22"/>
              </w:rPr>
            </w:pPr>
            <w:r>
              <w:rPr>
                <w:rFonts w:cstheme="minorHAnsi"/>
                <w:sz w:val="22"/>
                <w:szCs w:val="22"/>
              </w:rPr>
              <w:t>Translational Research Collaboration</w:t>
            </w:r>
          </w:p>
        </w:tc>
      </w:tr>
      <w:tr w:rsidR="00C73F70" w:rsidRPr="005A4395" w14:paraId="3EA7EA95" w14:textId="77777777" w:rsidTr="00B76739">
        <w:tc>
          <w:tcPr>
            <w:tcW w:w="1443" w:type="dxa"/>
          </w:tcPr>
          <w:p w14:paraId="7FBB6CCF" w14:textId="77777777" w:rsidR="00C73F70" w:rsidRPr="005A4395" w:rsidRDefault="00C73F70" w:rsidP="005A4395">
            <w:pPr>
              <w:rPr>
                <w:rFonts w:cstheme="minorHAnsi"/>
                <w:sz w:val="22"/>
                <w:szCs w:val="22"/>
              </w:rPr>
            </w:pPr>
            <w:r w:rsidRPr="005A4395">
              <w:rPr>
                <w:rFonts w:cstheme="minorHAnsi"/>
                <w:sz w:val="22"/>
                <w:szCs w:val="22"/>
              </w:rPr>
              <w:t>TSC</w:t>
            </w:r>
          </w:p>
        </w:tc>
        <w:tc>
          <w:tcPr>
            <w:tcW w:w="6162" w:type="dxa"/>
          </w:tcPr>
          <w:p w14:paraId="544A3A35" w14:textId="77777777" w:rsidR="00C73F70" w:rsidRPr="005A4395" w:rsidRDefault="00C73F70" w:rsidP="005A4395">
            <w:pPr>
              <w:rPr>
                <w:rFonts w:cstheme="minorHAnsi"/>
                <w:sz w:val="22"/>
                <w:szCs w:val="22"/>
              </w:rPr>
            </w:pPr>
            <w:r w:rsidRPr="005A4395">
              <w:rPr>
                <w:rFonts w:cstheme="minorHAnsi"/>
                <w:sz w:val="22"/>
                <w:szCs w:val="22"/>
              </w:rPr>
              <w:t>Trial Steering Committee</w:t>
            </w:r>
          </w:p>
        </w:tc>
      </w:tr>
      <w:tr w:rsidR="00017BFA" w:rsidRPr="005A4395" w14:paraId="609FB191" w14:textId="77777777" w:rsidTr="00B76739">
        <w:tc>
          <w:tcPr>
            <w:tcW w:w="1443" w:type="dxa"/>
          </w:tcPr>
          <w:p w14:paraId="4ADF1C1D" w14:textId="77777777" w:rsidR="00017BFA" w:rsidRPr="005A4395" w:rsidRDefault="00017BFA" w:rsidP="005A4395">
            <w:pPr>
              <w:rPr>
                <w:rFonts w:cstheme="minorHAnsi"/>
                <w:sz w:val="22"/>
                <w:szCs w:val="22"/>
              </w:rPr>
            </w:pPr>
            <w:r>
              <w:rPr>
                <w:rFonts w:cstheme="minorHAnsi"/>
                <w:sz w:val="22"/>
                <w:szCs w:val="22"/>
              </w:rPr>
              <w:t>VTE</w:t>
            </w:r>
          </w:p>
        </w:tc>
        <w:tc>
          <w:tcPr>
            <w:tcW w:w="6162" w:type="dxa"/>
          </w:tcPr>
          <w:p w14:paraId="6C465109" w14:textId="77777777" w:rsidR="00017BFA" w:rsidRPr="005A4395" w:rsidRDefault="00017BFA" w:rsidP="005A4395">
            <w:pPr>
              <w:rPr>
                <w:rFonts w:cstheme="minorHAnsi"/>
                <w:sz w:val="22"/>
                <w:szCs w:val="22"/>
              </w:rPr>
            </w:pPr>
            <w:r>
              <w:rPr>
                <w:rFonts w:cstheme="minorHAnsi"/>
                <w:sz w:val="22"/>
                <w:szCs w:val="22"/>
              </w:rPr>
              <w:t>Venous thromboembolism</w:t>
            </w:r>
          </w:p>
        </w:tc>
      </w:tr>
      <w:tr w:rsidR="00C73F70" w:rsidRPr="005A4395" w14:paraId="35EA3B64" w14:textId="77777777" w:rsidTr="00B76739">
        <w:tc>
          <w:tcPr>
            <w:tcW w:w="1443" w:type="dxa"/>
          </w:tcPr>
          <w:p w14:paraId="696BE5B5" w14:textId="77777777" w:rsidR="00C73F70" w:rsidRPr="005A4395" w:rsidRDefault="00C73F70" w:rsidP="005A4395">
            <w:pPr>
              <w:rPr>
                <w:rFonts w:cstheme="minorHAnsi"/>
                <w:sz w:val="22"/>
                <w:szCs w:val="22"/>
              </w:rPr>
            </w:pPr>
            <w:r w:rsidRPr="005A4395">
              <w:rPr>
                <w:rFonts w:cstheme="minorHAnsi"/>
                <w:sz w:val="22"/>
                <w:szCs w:val="22"/>
              </w:rPr>
              <w:t>WHO</w:t>
            </w:r>
          </w:p>
        </w:tc>
        <w:tc>
          <w:tcPr>
            <w:tcW w:w="6162" w:type="dxa"/>
          </w:tcPr>
          <w:p w14:paraId="6B584F61" w14:textId="77777777" w:rsidR="00C73F70" w:rsidRPr="005A4395" w:rsidRDefault="00C73F70" w:rsidP="005A4395">
            <w:pPr>
              <w:rPr>
                <w:rFonts w:cstheme="minorHAnsi"/>
                <w:sz w:val="22"/>
                <w:szCs w:val="22"/>
              </w:rPr>
            </w:pPr>
            <w:r w:rsidRPr="005A4395">
              <w:rPr>
                <w:rFonts w:cstheme="minorHAnsi"/>
                <w:sz w:val="22"/>
                <w:szCs w:val="22"/>
              </w:rPr>
              <w:t>World Health Organisation</w:t>
            </w:r>
          </w:p>
        </w:tc>
      </w:tr>
    </w:tbl>
    <w:p w14:paraId="75F54E9B" w14:textId="77777777" w:rsidR="002513B6" w:rsidRPr="005A4395" w:rsidRDefault="002513B6" w:rsidP="005A4395">
      <w:pPr>
        <w:rPr>
          <w:rFonts w:cstheme="minorHAnsi"/>
          <w:sz w:val="22"/>
          <w:szCs w:val="22"/>
        </w:rPr>
      </w:pPr>
    </w:p>
    <w:p w14:paraId="5ED583FF" w14:textId="77777777" w:rsidR="005A5A76" w:rsidRPr="005A4395" w:rsidRDefault="005A5A76" w:rsidP="005A4395">
      <w:pPr>
        <w:pStyle w:val="Heading1"/>
        <w:numPr>
          <w:ilvl w:val="0"/>
          <w:numId w:val="0"/>
        </w:numPr>
        <w:ind w:left="426" w:hanging="426"/>
        <w:rPr>
          <w:rFonts w:cstheme="minorHAnsi"/>
          <w:sz w:val="22"/>
          <w:szCs w:val="22"/>
        </w:rPr>
      </w:pPr>
    </w:p>
    <w:p w14:paraId="4035B8DC" w14:textId="77777777" w:rsidR="009D4F9A" w:rsidRPr="005A4395" w:rsidRDefault="009D4F9A" w:rsidP="005A4395">
      <w:pPr>
        <w:rPr>
          <w:rFonts w:cstheme="minorHAnsi"/>
          <w:sz w:val="22"/>
          <w:szCs w:val="22"/>
        </w:rPr>
      </w:pPr>
      <w:r w:rsidRPr="005A4395">
        <w:rPr>
          <w:rFonts w:cstheme="minorHAnsi"/>
          <w:sz w:val="22"/>
          <w:szCs w:val="22"/>
        </w:rPr>
        <w:br w:type="page"/>
      </w:r>
    </w:p>
    <w:p w14:paraId="6801A6FD" w14:textId="77777777" w:rsidR="00383F02" w:rsidRPr="005A4395" w:rsidRDefault="002A3375" w:rsidP="005A4395">
      <w:pPr>
        <w:pStyle w:val="Heading1"/>
        <w:rPr>
          <w:rFonts w:cstheme="minorHAnsi"/>
          <w:sz w:val="22"/>
          <w:szCs w:val="22"/>
        </w:rPr>
      </w:pPr>
      <w:bookmarkStart w:id="171" w:name="_Toc38375816"/>
      <w:r w:rsidRPr="005A4395">
        <w:rPr>
          <w:rFonts w:cstheme="minorHAnsi"/>
          <w:sz w:val="22"/>
          <w:szCs w:val="22"/>
        </w:rPr>
        <w:lastRenderedPageBreak/>
        <w:t xml:space="preserve">Trial Flow </w:t>
      </w:r>
      <w:bookmarkEnd w:id="102"/>
      <w:r w:rsidR="00C053B9" w:rsidRPr="005A4395">
        <w:rPr>
          <w:rFonts w:cstheme="minorHAnsi"/>
          <w:sz w:val="22"/>
          <w:szCs w:val="22"/>
        </w:rPr>
        <w:t>Chart</w:t>
      </w:r>
      <w:bookmarkEnd w:id="171"/>
    </w:p>
    <w:p w14:paraId="2270144D" w14:textId="77777777" w:rsidR="009D4F9A" w:rsidRDefault="009D4F9A" w:rsidP="005A4395">
      <w:pPr>
        <w:rPr>
          <w:rFonts w:cstheme="minorHAnsi"/>
          <w:sz w:val="22"/>
          <w:szCs w:val="22"/>
        </w:rPr>
      </w:pPr>
    </w:p>
    <w:p w14:paraId="40C78006" w14:textId="77777777" w:rsidR="000B7CB8" w:rsidRDefault="000B7CB8" w:rsidP="005A4395">
      <w:pPr>
        <w:rPr>
          <w:rFonts w:cstheme="minorHAnsi"/>
          <w:sz w:val="22"/>
          <w:szCs w:val="22"/>
        </w:rPr>
      </w:pPr>
    </w:p>
    <w:p w14:paraId="40874CE8" w14:textId="77777777" w:rsidR="000B7CB8" w:rsidRDefault="000B7CB8" w:rsidP="005A4395">
      <w:pPr>
        <w:rPr>
          <w:rFonts w:cstheme="minorHAnsi"/>
          <w:sz w:val="22"/>
          <w:szCs w:val="22"/>
        </w:rPr>
      </w:pPr>
      <w:r>
        <w:rPr>
          <w:rFonts w:cstheme="minorHAnsi"/>
          <w:sz w:val="22"/>
          <w:szCs w:val="22"/>
        </w:rPr>
        <w:t>This trial is a r</w:t>
      </w:r>
      <w:r w:rsidRPr="005A4395">
        <w:rPr>
          <w:rFonts w:cstheme="minorHAnsi"/>
          <w:sz w:val="22"/>
          <w:szCs w:val="22"/>
        </w:rPr>
        <w:t xml:space="preserve">andomised, parallel arm, open-label platform </w:t>
      </w:r>
      <w:r w:rsidR="00EF7963" w:rsidRPr="005A4395">
        <w:rPr>
          <w:rFonts w:cstheme="minorHAnsi"/>
          <w:sz w:val="22"/>
          <w:szCs w:val="22"/>
        </w:rPr>
        <w:t>trial</w:t>
      </w:r>
    </w:p>
    <w:p w14:paraId="219E3B3F" w14:textId="77777777" w:rsidR="000B7CB8" w:rsidRDefault="000B7CB8" w:rsidP="005A4395">
      <w:pPr>
        <w:rPr>
          <w:rFonts w:cstheme="minorHAnsi"/>
          <w:sz w:val="22"/>
          <w:szCs w:val="22"/>
        </w:rPr>
      </w:pPr>
    </w:p>
    <w:p w14:paraId="4E53A6FE" w14:textId="77777777" w:rsidR="000B7CB8" w:rsidRPr="005A4395" w:rsidRDefault="000B7CB8" w:rsidP="005A4395">
      <w:pPr>
        <w:rPr>
          <w:rFonts w:cstheme="minorHAnsi"/>
          <w:sz w:val="22"/>
          <w:szCs w:val="22"/>
        </w:rPr>
      </w:pPr>
    </w:p>
    <w:p w14:paraId="7A3A4692" w14:textId="77777777" w:rsidR="00DB4594" w:rsidRPr="005A4395" w:rsidRDefault="005D2703" w:rsidP="005A4395">
      <w:pPr>
        <w:pStyle w:val="MediumGrid21"/>
        <w:rPr>
          <w:rFonts w:cstheme="minorHAnsi"/>
          <w:sz w:val="22"/>
          <w:szCs w:val="22"/>
        </w:rPr>
      </w:pPr>
      <w:r>
        <w:rPr>
          <w:rFonts w:cstheme="minorHAnsi"/>
          <w:noProof/>
          <w:sz w:val="22"/>
          <w:szCs w:val="22"/>
          <w:lang w:eastAsia="en-GB"/>
        </w:rPr>
        <mc:AlternateContent>
          <mc:Choice Requires="wps">
            <w:drawing>
              <wp:anchor distT="0" distB="0" distL="114300" distR="114300" simplePos="0" relativeHeight="251706368" behindDoc="0" locked="0" layoutInCell="1" allowOverlap="1" wp14:anchorId="737F11F7" wp14:editId="6CE11F8C">
                <wp:simplePos x="0" y="0"/>
                <wp:positionH relativeFrom="column">
                  <wp:posOffset>130810</wp:posOffset>
                </wp:positionH>
                <wp:positionV relativeFrom="paragraph">
                  <wp:posOffset>3175</wp:posOffset>
                </wp:positionV>
                <wp:extent cx="5270500" cy="711200"/>
                <wp:effectExtent l="0" t="0" r="25400" b="12700"/>
                <wp:wrapNone/>
                <wp:docPr id="63"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711200"/>
                        </a:xfrm>
                        <a:prstGeom prst="rect">
                          <a:avLst/>
                        </a:prstGeom>
                        <a:noFill/>
                        <a:ln w="9525">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307409B4" w14:textId="77777777" w:rsidR="003D7825" w:rsidRPr="00472103" w:rsidRDefault="003D7825" w:rsidP="00472103">
                            <w:pPr>
                              <w:pStyle w:val="NormalWeb"/>
                              <w:spacing w:before="0" w:beforeAutospacing="0" w:after="0" w:afterAutospacing="0"/>
                              <w:jc w:val="center"/>
                              <w:rPr>
                                <w:sz w:val="20"/>
                              </w:rPr>
                            </w:pPr>
                            <w:r w:rsidRPr="00472103">
                              <w:rPr>
                                <w:rFonts w:asciiTheme="minorHAnsi" w:hAnsi="Calibri" w:cstheme="minorBidi"/>
                                <w:b/>
                                <w:bCs/>
                                <w:color w:val="000000" w:themeColor="text1"/>
                                <w:kern w:val="24"/>
                                <w:sz w:val="28"/>
                                <w:szCs w:val="36"/>
                                <w:lang w:val="en-US"/>
                              </w:rPr>
                              <w:t xml:space="preserve">Screening (Day -2 to </w:t>
                            </w:r>
                            <w:r>
                              <w:rPr>
                                <w:rFonts w:asciiTheme="minorHAnsi" w:hAnsi="Calibri" w:cstheme="minorBidi"/>
                                <w:b/>
                                <w:bCs/>
                                <w:color w:val="000000" w:themeColor="text1"/>
                                <w:kern w:val="24"/>
                                <w:sz w:val="28"/>
                                <w:szCs w:val="36"/>
                                <w:lang w:val="en-US"/>
                              </w:rPr>
                              <w:t>-1</w:t>
                            </w:r>
                            <w:r w:rsidRPr="00472103">
                              <w:rPr>
                                <w:rFonts w:asciiTheme="minorHAnsi" w:hAnsi="Calibri" w:cstheme="minorBidi"/>
                                <w:b/>
                                <w:bCs/>
                                <w:color w:val="000000" w:themeColor="text1"/>
                                <w:kern w:val="24"/>
                                <w:sz w:val="28"/>
                                <w:szCs w:val="36"/>
                                <w:lang w:val="en-US"/>
                              </w:rPr>
                              <w:t>)</w:t>
                            </w:r>
                          </w:p>
                          <w:p w14:paraId="6EA50199" w14:textId="77777777" w:rsidR="003D7825" w:rsidRPr="00472103" w:rsidRDefault="003D7825" w:rsidP="00472103">
                            <w:pPr>
                              <w:pStyle w:val="NormalWeb"/>
                              <w:spacing w:before="0" w:beforeAutospacing="0" w:after="0" w:afterAutospacing="0"/>
                              <w:jc w:val="center"/>
                              <w:rPr>
                                <w:sz w:val="20"/>
                              </w:rPr>
                            </w:pPr>
                            <w:r w:rsidRPr="00472103">
                              <w:rPr>
                                <w:rFonts w:asciiTheme="minorHAnsi" w:hAnsi="Calibri" w:cstheme="minorBidi"/>
                                <w:color w:val="000000" w:themeColor="text1"/>
                                <w:kern w:val="24"/>
                                <w:szCs w:val="32"/>
                                <w:lang w:val="en-US"/>
                              </w:rPr>
                              <w:t>Aged 18 or</w:t>
                            </w:r>
                            <w:r>
                              <w:rPr>
                                <w:rFonts w:asciiTheme="minorHAnsi" w:hAnsi="Calibri" w:cstheme="minorBidi"/>
                                <w:color w:val="000000" w:themeColor="text1"/>
                                <w:kern w:val="24"/>
                                <w:szCs w:val="32"/>
                                <w:lang w:val="en-US"/>
                              </w:rPr>
                              <w:t xml:space="preserve"> over, Confirmed / suspect COVID-19</w:t>
                            </w:r>
                            <w:r w:rsidRPr="00472103">
                              <w:rPr>
                                <w:rFonts w:asciiTheme="minorHAnsi" w:hAnsi="Calibri" w:cstheme="minorBidi"/>
                                <w:color w:val="000000" w:themeColor="text1"/>
                                <w:kern w:val="24"/>
                                <w:szCs w:val="32"/>
                                <w:lang w:val="en-US"/>
                              </w:rPr>
                              <w:t xml:space="preserve">, Risk score for </w:t>
                            </w:r>
                            <w:r>
                              <w:rPr>
                                <w:rFonts w:asciiTheme="minorHAnsi" w:hAnsi="Calibri" w:cstheme="minorBidi"/>
                                <w:color w:val="000000" w:themeColor="text1"/>
                                <w:kern w:val="24"/>
                                <w:szCs w:val="32"/>
                                <w:lang w:val="en-US"/>
                              </w:rPr>
                              <w:t>progression &gt;3</w:t>
                            </w:r>
                            <w:r w:rsidRPr="00472103">
                              <w:rPr>
                                <w:rFonts w:asciiTheme="minorHAnsi" w:hAnsi="Calibri" w:cstheme="minorBidi"/>
                                <w:color w:val="000000" w:themeColor="text1"/>
                                <w:kern w:val="24"/>
                                <w:szCs w:val="32"/>
                                <w:lang w:val="en-US"/>
                              </w:rPr>
                              <w:t>*</w:t>
                            </w:r>
                            <w:r>
                              <w:rPr>
                                <w:rFonts w:asciiTheme="minorHAnsi" w:hAnsi="Calibri" w:cstheme="minorBidi"/>
                                <w:color w:val="000000" w:themeColor="text1"/>
                                <w:kern w:val="24"/>
                                <w:szCs w:val="32"/>
                                <w:lang w:val="en-US"/>
                              </w:rPr>
                              <w:t xml:space="preserve">(or </w:t>
                            </w:r>
                            <w:r>
                              <w:rPr>
                                <w:rFonts w:asciiTheme="minorHAnsi" w:hAnsiTheme="minorHAnsi" w:cstheme="minorBidi"/>
                                <w:color w:val="000000" w:themeColor="text1"/>
                                <w:kern w:val="24"/>
                                <w:szCs w:val="32"/>
                                <w:lang w:val="en-US"/>
                              </w:rPr>
                              <w:t>≥</w:t>
                            </w:r>
                            <w:r>
                              <w:rPr>
                                <w:rFonts w:asciiTheme="minorHAnsi" w:hAnsi="Calibri" w:cstheme="minorBidi"/>
                                <w:color w:val="000000" w:themeColor="text1"/>
                                <w:kern w:val="24"/>
                                <w:szCs w:val="32"/>
                                <w:lang w:val="en-US"/>
                              </w:rPr>
                              <w:t>3 if radiological score included)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37F11F7" id="_x0000_t202" coordsize="21600,21600" o:spt="202" path="m,l,21600r21600,l21600,xe">
                <v:stroke joinstyle="miter"/>
                <v:path gradientshapeok="t" o:connecttype="rect"/>
              </v:shapetype>
              <v:shape id="TextBox 1" o:spid="_x0000_s1026" type="#_x0000_t202" style="position:absolute;margin-left:10.3pt;margin-top:.25pt;width:415pt;height:5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" filled="f" strokecolor="#5b9bd5 [3204]">
                <v:textbox>
                  <w:txbxContent>
                    <w:p w14:paraId="307409B4" w14:textId="77777777" w:rsidR="003D7825" w:rsidRPr="00472103" w:rsidRDefault="003D7825" w:rsidP="00472103">
                      <w:pPr>
                        <w:pStyle w:val="NormalWeb"/>
                        <w:spacing w:before="0" w:beforeAutospacing="0" w:after="0" w:afterAutospacing="0"/>
                        <w:jc w:val="center"/>
                        <w:rPr>
                          <w:sz w:val="20"/>
                        </w:rPr>
                      </w:pPr>
                      <w:r w:rsidRPr="00472103">
                        <w:rPr>
                          <w:rFonts w:asciiTheme="minorHAnsi" w:hAnsi="Calibri" w:cstheme="minorBidi"/>
                          <w:b/>
                          <w:bCs/>
                          <w:color w:val="000000" w:themeColor="text1"/>
                          <w:kern w:val="24"/>
                          <w:sz w:val="28"/>
                          <w:szCs w:val="36"/>
                          <w:lang w:val="en-US"/>
                        </w:rPr>
                        <w:t xml:space="preserve">Screening (Day -2 to </w:t>
                      </w:r>
                      <w:r>
                        <w:rPr>
                          <w:rFonts w:asciiTheme="minorHAnsi" w:hAnsi="Calibri" w:cstheme="minorBidi"/>
                          <w:b/>
                          <w:bCs/>
                          <w:color w:val="000000" w:themeColor="text1"/>
                          <w:kern w:val="24"/>
                          <w:sz w:val="28"/>
                          <w:szCs w:val="36"/>
                          <w:lang w:val="en-US"/>
                        </w:rPr>
                        <w:t>-1</w:t>
                      </w:r>
                      <w:r w:rsidRPr="00472103">
                        <w:rPr>
                          <w:rFonts w:asciiTheme="minorHAnsi" w:hAnsi="Calibri" w:cstheme="minorBidi"/>
                          <w:b/>
                          <w:bCs/>
                          <w:color w:val="000000" w:themeColor="text1"/>
                          <w:kern w:val="24"/>
                          <w:sz w:val="28"/>
                          <w:szCs w:val="36"/>
                          <w:lang w:val="en-US"/>
                        </w:rPr>
                        <w:t>)</w:t>
                      </w:r>
                    </w:p>
                    <w:p w14:paraId="6EA50199" w14:textId="77777777" w:rsidR="003D7825" w:rsidRPr="00472103" w:rsidRDefault="003D7825" w:rsidP="00472103">
                      <w:pPr>
                        <w:pStyle w:val="NormalWeb"/>
                        <w:spacing w:before="0" w:beforeAutospacing="0" w:after="0" w:afterAutospacing="0"/>
                        <w:jc w:val="center"/>
                        <w:rPr>
                          <w:sz w:val="20"/>
                        </w:rPr>
                      </w:pPr>
                      <w:r w:rsidRPr="00472103">
                        <w:rPr>
                          <w:rFonts w:asciiTheme="minorHAnsi" w:hAnsi="Calibri" w:cstheme="minorBidi"/>
                          <w:color w:val="000000" w:themeColor="text1"/>
                          <w:kern w:val="24"/>
                          <w:szCs w:val="32"/>
                          <w:lang w:val="en-US"/>
                        </w:rPr>
                        <w:t>Aged 18 or</w:t>
                      </w:r>
                      <w:r>
                        <w:rPr>
                          <w:rFonts w:asciiTheme="minorHAnsi" w:hAnsi="Calibri" w:cstheme="minorBidi"/>
                          <w:color w:val="000000" w:themeColor="text1"/>
                          <w:kern w:val="24"/>
                          <w:szCs w:val="32"/>
                          <w:lang w:val="en-US"/>
                        </w:rPr>
                        <w:t xml:space="preserve"> over, Confirmed / suspect COVID-19</w:t>
                      </w:r>
                      <w:r w:rsidRPr="00472103">
                        <w:rPr>
                          <w:rFonts w:asciiTheme="minorHAnsi" w:hAnsi="Calibri" w:cstheme="minorBidi"/>
                          <w:color w:val="000000" w:themeColor="text1"/>
                          <w:kern w:val="24"/>
                          <w:szCs w:val="32"/>
                          <w:lang w:val="en-US"/>
                        </w:rPr>
                        <w:t xml:space="preserve">, Risk score for </w:t>
                      </w:r>
                      <w:r>
                        <w:rPr>
                          <w:rFonts w:asciiTheme="minorHAnsi" w:hAnsi="Calibri" w:cstheme="minorBidi"/>
                          <w:color w:val="000000" w:themeColor="text1"/>
                          <w:kern w:val="24"/>
                          <w:szCs w:val="32"/>
                          <w:lang w:val="en-US"/>
                        </w:rPr>
                        <w:t>progression &gt;3</w:t>
                      </w:r>
                      <w:r w:rsidRPr="00472103">
                        <w:rPr>
                          <w:rFonts w:asciiTheme="minorHAnsi" w:hAnsi="Calibri" w:cstheme="minorBidi"/>
                          <w:color w:val="000000" w:themeColor="text1"/>
                          <w:kern w:val="24"/>
                          <w:szCs w:val="32"/>
                          <w:lang w:val="en-US"/>
                        </w:rPr>
                        <w:t>*</w:t>
                      </w:r>
                      <w:r>
                        <w:rPr>
                          <w:rFonts w:asciiTheme="minorHAnsi" w:hAnsi="Calibri" w:cstheme="minorBidi"/>
                          <w:color w:val="000000" w:themeColor="text1"/>
                          <w:kern w:val="24"/>
                          <w:szCs w:val="32"/>
                          <w:lang w:val="en-US"/>
                        </w:rPr>
                        <w:t xml:space="preserve">(or </w:t>
                      </w:r>
                      <w:r>
                        <w:rPr>
                          <w:rFonts w:asciiTheme="minorHAnsi" w:hAnsiTheme="minorHAnsi" w:cstheme="minorBidi"/>
                          <w:color w:val="000000" w:themeColor="text1"/>
                          <w:kern w:val="24"/>
                          <w:szCs w:val="32"/>
                          <w:lang w:val="en-US"/>
                        </w:rPr>
                        <w:t>≥</w:t>
                      </w:r>
                      <w:r>
                        <w:rPr>
                          <w:rFonts w:asciiTheme="minorHAnsi" w:hAnsi="Calibri" w:cstheme="minorBidi"/>
                          <w:color w:val="000000" w:themeColor="text1"/>
                          <w:kern w:val="24"/>
                          <w:szCs w:val="32"/>
                          <w:lang w:val="en-US"/>
                        </w:rPr>
                        <w:t>3 if radiological score included)</w:t>
                      </w:r>
                    </w:p>
                  </w:txbxContent>
                </v:textbox>
              </v:shape>
            </w:pict>
          </mc:Fallback>
        </mc:AlternateContent>
      </w:r>
    </w:p>
    <w:p w14:paraId="28B24940" w14:textId="77777777" w:rsidR="00D0253A" w:rsidRPr="005A4395" w:rsidRDefault="005D2703" w:rsidP="005A4395">
      <w:pPr>
        <w:rPr>
          <w:rFonts w:cstheme="minorHAnsi"/>
          <w:b/>
          <w:kern w:val="32"/>
          <w:sz w:val="22"/>
          <w:szCs w:val="22"/>
        </w:rPr>
      </w:pPr>
      <w:bookmarkStart w:id="172" w:name="_Toc468701207"/>
      <w:bookmarkStart w:id="173" w:name="_Toc468701208"/>
      <w:r>
        <w:rPr>
          <w:rFonts w:cstheme="minorHAnsi"/>
          <w:noProof/>
          <w:sz w:val="22"/>
          <w:szCs w:val="22"/>
          <w:lang w:eastAsia="en-GB"/>
        </w:rPr>
        <mc:AlternateContent>
          <mc:Choice Requires="wps">
            <w:drawing>
              <wp:anchor distT="0" distB="0" distL="114300" distR="114300" simplePos="0" relativeHeight="251719680" behindDoc="0" locked="0" layoutInCell="1" allowOverlap="1" wp14:anchorId="13843094" wp14:editId="514854D6">
                <wp:simplePos x="0" y="0"/>
                <wp:positionH relativeFrom="column">
                  <wp:posOffset>54610</wp:posOffset>
                </wp:positionH>
                <wp:positionV relativeFrom="paragraph">
                  <wp:posOffset>4463415</wp:posOffset>
                </wp:positionV>
                <wp:extent cx="5346700" cy="504190"/>
                <wp:effectExtent l="0" t="0" r="25400" b="10795"/>
                <wp:wrapNone/>
                <wp:docPr id="60"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6700" cy="504190"/>
                        </a:xfrm>
                        <a:prstGeom prst="rect">
                          <a:avLst/>
                        </a:prstGeom>
                        <a:noFill/>
                        <a:ln w="9525">
                          <a:solidFill>
                            <a:schemeClr val="accent1">
                              <a:lumMod val="100000"/>
                              <a:lumOff val="0"/>
                            </a:schemeClr>
                          </a:solidFill>
                          <a:miter lim="800000"/>
                          <a:headEnd/>
                          <a:tailEnd/>
                        </a:ln>
                      </wps:spPr>
                      <wps:txbx>
                        <w:txbxContent>
                          <w:p w14:paraId="3C4C3738" w14:textId="77777777" w:rsidR="003D7825" w:rsidRPr="00203DEE" w:rsidRDefault="003D7825" w:rsidP="00472103">
                            <w:pPr>
                              <w:pStyle w:val="NormalWeb"/>
                              <w:spacing w:before="0" w:beforeAutospacing="0" w:after="0" w:afterAutospacing="0"/>
                              <w:jc w:val="center"/>
                              <w:rPr>
                                <w:sz w:val="20"/>
                              </w:rPr>
                            </w:pPr>
                            <w:r w:rsidRPr="00203DEE">
                              <w:rPr>
                                <w:rFonts w:asciiTheme="minorHAnsi" w:hAnsi="Calibri" w:cstheme="minorBidi"/>
                                <w:b/>
                                <w:bCs/>
                                <w:color w:val="000000" w:themeColor="text1"/>
                                <w:kern w:val="24"/>
                                <w:sz w:val="28"/>
                                <w:szCs w:val="36"/>
                                <w:lang w:val="en-US"/>
                              </w:rPr>
                              <w:t>Day 90</w:t>
                            </w:r>
                            <w:r>
                              <w:rPr>
                                <w:rFonts w:asciiTheme="minorHAnsi" w:hAnsi="Calibri" w:cstheme="minorBidi"/>
                                <w:b/>
                                <w:bCs/>
                                <w:color w:val="000000" w:themeColor="text1"/>
                                <w:kern w:val="24"/>
                                <w:sz w:val="28"/>
                                <w:szCs w:val="36"/>
                                <w:lang w:val="en-US"/>
                              </w:rPr>
                              <w:t xml:space="preserve"> </w:t>
                            </w:r>
                            <w:r w:rsidRPr="00937EDE">
                              <w:rPr>
                                <w:rFonts w:asciiTheme="minorHAnsi" w:hAnsi="Calibri" w:cstheme="minorBidi"/>
                                <w:bCs/>
                                <w:color w:val="000000" w:themeColor="text1"/>
                                <w:kern w:val="24"/>
                                <w:sz w:val="28"/>
                                <w:szCs w:val="36"/>
                                <w:lang w:val="en-US"/>
                              </w:rPr>
                              <w:t xml:space="preserve">(+/- </w:t>
                            </w:r>
                            <w:r>
                              <w:rPr>
                                <w:rFonts w:asciiTheme="minorHAnsi" w:hAnsi="Calibri" w:cstheme="minorBidi"/>
                                <w:bCs/>
                                <w:color w:val="000000" w:themeColor="text1"/>
                                <w:kern w:val="24"/>
                                <w:sz w:val="28"/>
                                <w:szCs w:val="36"/>
                                <w:lang w:val="en-US"/>
                              </w:rPr>
                              <w:t>7</w:t>
                            </w:r>
                            <w:r w:rsidRPr="00937EDE">
                              <w:rPr>
                                <w:rFonts w:asciiTheme="minorHAnsi" w:hAnsi="Calibri" w:cstheme="minorBidi"/>
                                <w:bCs/>
                                <w:color w:val="000000" w:themeColor="text1"/>
                                <w:kern w:val="24"/>
                                <w:sz w:val="28"/>
                                <w:szCs w:val="36"/>
                                <w:lang w:val="en-US"/>
                              </w:rPr>
                              <w:t xml:space="preserve"> days</w:t>
                            </w:r>
                            <w:r>
                              <w:rPr>
                                <w:rFonts w:asciiTheme="minorHAnsi" w:hAnsi="Calibri" w:cstheme="minorBidi"/>
                                <w:b/>
                                <w:bCs/>
                                <w:color w:val="000000" w:themeColor="text1"/>
                                <w:kern w:val="24"/>
                                <w:sz w:val="28"/>
                                <w:szCs w:val="36"/>
                                <w:lang w:val="en-US"/>
                              </w:rPr>
                              <w:t>)</w:t>
                            </w:r>
                            <w:r w:rsidRPr="00203DEE">
                              <w:rPr>
                                <w:rFonts w:asciiTheme="minorHAnsi" w:hAnsi="Calibri" w:cstheme="minorBidi"/>
                                <w:b/>
                                <w:bCs/>
                                <w:color w:val="000000" w:themeColor="text1"/>
                                <w:kern w:val="24"/>
                                <w:sz w:val="28"/>
                                <w:szCs w:val="36"/>
                                <w:lang w:val="en-US"/>
                              </w:rPr>
                              <w:t xml:space="preserve"> follow up</w:t>
                            </w:r>
                          </w:p>
                          <w:p w14:paraId="52EF2F84" w14:textId="77777777" w:rsidR="003D7825" w:rsidRPr="00203DEE" w:rsidRDefault="003D7825" w:rsidP="00472103">
                            <w:pPr>
                              <w:pStyle w:val="NormalWeb"/>
                              <w:spacing w:before="0" w:beforeAutospacing="0" w:after="0" w:afterAutospacing="0"/>
                              <w:jc w:val="center"/>
                              <w:rPr>
                                <w:sz w:val="20"/>
                              </w:rPr>
                            </w:pPr>
                            <w:r w:rsidRPr="00203DEE">
                              <w:rPr>
                                <w:rFonts w:asciiTheme="minorHAnsi" w:hAnsi="Calibri" w:cstheme="minorBidi"/>
                                <w:color w:val="000000" w:themeColor="text1"/>
                                <w:kern w:val="24"/>
                                <w:szCs w:val="32"/>
                                <w:lang w:val="en-US"/>
                              </w:rPr>
                              <w:t>Limited data collection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13843094" id="TextBox 19" o:spid="_x0000_s1027" type="#_x0000_t202" style="position:absolute;margin-left:4.3pt;margin-top:351.45pt;width:421pt;height:39.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" filled="f" strokecolor="#5b9bd5 [3204]">
                <v:textbox style="mso-fit-shape-to-text:t">
                  <w:txbxContent>
                    <w:p w14:paraId="3C4C3738" w14:textId="77777777" w:rsidR="003D7825" w:rsidRPr="00203DEE" w:rsidRDefault="003D7825" w:rsidP="00472103">
                      <w:pPr>
                        <w:pStyle w:val="NormalWeb"/>
                        <w:spacing w:before="0" w:beforeAutospacing="0" w:after="0" w:afterAutospacing="0"/>
                        <w:jc w:val="center"/>
                        <w:rPr>
                          <w:sz w:val="20"/>
                        </w:rPr>
                      </w:pPr>
                      <w:r w:rsidRPr="00203DEE">
                        <w:rPr>
                          <w:rFonts w:asciiTheme="minorHAnsi" w:hAnsi="Calibri" w:cstheme="minorBidi"/>
                          <w:b/>
                          <w:bCs/>
                          <w:color w:val="000000" w:themeColor="text1"/>
                          <w:kern w:val="24"/>
                          <w:sz w:val="28"/>
                          <w:szCs w:val="36"/>
                          <w:lang w:val="en-US"/>
                        </w:rPr>
                        <w:t>Day 90</w:t>
                      </w:r>
                      <w:r>
                        <w:rPr>
                          <w:rFonts w:asciiTheme="minorHAnsi" w:hAnsi="Calibri" w:cstheme="minorBidi"/>
                          <w:b/>
                          <w:bCs/>
                          <w:color w:val="000000" w:themeColor="text1"/>
                          <w:kern w:val="24"/>
                          <w:sz w:val="28"/>
                          <w:szCs w:val="36"/>
                          <w:lang w:val="en-US"/>
                        </w:rPr>
                        <w:t xml:space="preserve"> </w:t>
                      </w:r>
                      <w:r w:rsidRPr="00937EDE">
                        <w:rPr>
                          <w:rFonts w:asciiTheme="minorHAnsi" w:hAnsi="Calibri" w:cstheme="minorBidi"/>
                          <w:bCs/>
                          <w:color w:val="000000" w:themeColor="text1"/>
                          <w:kern w:val="24"/>
                          <w:sz w:val="28"/>
                          <w:szCs w:val="36"/>
                          <w:lang w:val="en-US"/>
                        </w:rPr>
                        <w:t xml:space="preserve">(+/- </w:t>
                      </w:r>
                      <w:r>
                        <w:rPr>
                          <w:rFonts w:asciiTheme="minorHAnsi" w:hAnsi="Calibri" w:cstheme="minorBidi"/>
                          <w:bCs/>
                          <w:color w:val="000000" w:themeColor="text1"/>
                          <w:kern w:val="24"/>
                          <w:sz w:val="28"/>
                          <w:szCs w:val="36"/>
                          <w:lang w:val="en-US"/>
                        </w:rPr>
                        <w:t>7</w:t>
                      </w:r>
                      <w:r w:rsidRPr="00937EDE">
                        <w:rPr>
                          <w:rFonts w:asciiTheme="minorHAnsi" w:hAnsi="Calibri" w:cstheme="minorBidi"/>
                          <w:bCs/>
                          <w:color w:val="000000" w:themeColor="text1"/>
                          <w:kern w:val="24"/>
                          <w:sz w:val="28"/>
                          <w:szCs w:val="36"/>
                          <w:lang w:val="en-US"/>
                        </w:rPr>
                        <w:t xml:space="preserve"> days</w:t>
                      </w:r>
                      <w:r>
                        <w:rPr>
                          <w:rFonts w:asciiTheme="minorHAnsi" w:hAnsi="Calibri" w:cstheme="minorBidi"/>
                          <w:b/>
                          <w:bCs/>
                          <w:color w:val="000000" w:themeColor="text1"/>
                          <w:kern w:val="24"/>
                          <w:sz w:val="28"/>
                          <w:szCs w:val="36"/>
                          <w:lang w:val="en-US"/>
                        </w:rPr>
                        <w:t>)</w:t>
                      </w:r>
                      <w:r w:rsidRPr="00203DEE">
                        <w:rPr>
                          <w:rFonts w:asciiTheme="minorHAnsi" w:hAnsi="Calibri" w:cstheme="minorBidi"/>
                          <w:b/>
                          <w:bCs/>
                          <w:color w:val="000000" w:themeColor="text1"/>
                          <w:kern w:val="24"/>
                          <w:sz w:val="28"/>
                          <w:szCs w:val="36"/>
                          <w:lang w:val="en-US"/>
                        </w:rPr>
                        <w:t xml:space="preserve"> follow up</w:t>
                      </w:r>
                    </w:p>
                    <w:p w14:paraId="52EF2F84" w14:textId="77777777" w:rsidR="003D7825" w:rsidRPr="00203DEE" w:rsidRDefault="003D7825" w:rsidP="00472103">
                      <w:pPr>
                        <w:pStyle w:val="NormalWeb"/>
                        <w:spacing w:before="0" w:beforeAutospacing="0" w:after="0" w:afterAutospacing="0"/>
                        <w:jc w:val="center"/>
                        <w:rPr>
                          <w:sz w:val="20"/>
                        </w:rPr>
                      </w:pPr>
                      <w:r w:rsidRPr="00203DEE">
                        <w:rPr>
                          <w:rFonts w:asciiTheme="minorHAnsi" w:hAnsi="Calibri" w:cstheme="minorBidi"/>
                          <w:color w:val="000000" w:themeColor="text1"/>
                          <w:kern w:val="24"/>
                          <w:szCs w:val="32"/>
                          <w:lang w:val="en-US"/>
                        </w:rPr>
                        <w:t>Limited data collection</w:t>
                      </w:r>
                    </w:p>
                  </w:txbxContent>
                </v:textbox>
              </v:shape>
            </w:pict>
          </mc:Fallback>
        </mc:AlternateContent>
      </w:r>
      <w:r>
        <w:rPr>
          <w:rFonts w:cstheme="minorHAnsi"/>
          <w:noProof/>
          <w:sz w:val="22"/>
          <w:szCs w:val="22"/>
          <w:lang w:eastAsia="en-GB"/>
        </w:rPr>
        <mc:AlternateContent>
          <mc:Choice Requires="wps">
            <w:drawing>
              <wp:anchor distT="0" distB="0" distL="114300" distR="114300" simplePos="0" relativeHeight="251726848" behindDoc="0" locked="0" layoutInCell="1" allowOverlap="1" wp14:anchorId="5EEB82FC" wp14:editId="0C0CF74F">
                <wp:simplePos x="0" y="0"/>
                <wp:positionH relativeFrom="column">
                  <wp:posOffset>58420</wp:posOffset>
                </wp:positionH>
                <wp:positionV relativeFrom="paragraph">
                  <wp:posOffset>3689350</wp:posOffset>
                </wp:positionV>
                <wp:extent cx="5333365" cy="504190"/>
                <wp:effectExtent l="0" t="0" r="19685" b="10795"/>
                <wp:wrapNone/>
                <wp:docPr id="59"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3365" cy="504190"/>
                        </a:xfrm>
                        <a:prstGeom prst="rect">
                          <a:avLst/>
                        </a:prstGeom>
                        <a:noFill/>
                        <a:ln w="9525">
                          <a:solidFill>
                            <a:schemeClr val="accent1">
                              <a:lumMod val="100000"/>
                              <a:lumOff val="0"/>
                            </a:schemeClr>
                          </a:solidFill>
                          <a:miter lim="800000"/>
                          <a:headEnd/>
                          <a:tailEnd/>
                        </a:ln>
                      </wps:spPr>
                      <wps:txbx>
                        <w:txbxContent>
                          <w:p w14:paraId="1475C9E2" w14:textId="77777777" w:rsidR="003D7825" w:rsidRPr="00203DEE" w:rsidRDefault="003D7825" w:rsidP="00937EDE">
                            <w:pPr>
                              <w:pStyle w:val="NormalWeb"/>
                              <w:spacing w:before="0" w:beforeAutospacing="0" w:after="0" w:afterAutospacing="0"/>
                              <w:jc w:val="center"/>
                              <w:rPr>
                                <w:sz w:val="20"/>
                              </w:rPr>
                            </w:pPr>
                            <w:r w:rsidRPr="00203DEE">
                              <w:rPr>
                                <w:rFonts w:asciiTheme="minorHAnsi" w:hAnsi="Calibri" w:cstheme="minorBidi"/>
                                <w:b/>
                                <w:bCs/>
                                <w:color w:val="000000" w:themeColor="text1"/>
                                <w:kern w:val="24"/>
                                <w:sz w:val="28"/>
                                <w:szCs w:val="36"/>
                                <w:lang w:val="en-US"/>
                              </w:rPr>
                              <w:t xml:space="preserve">Day </w:t>
                            </w:r>
                            <w:r>
                              <w:rPr>
                                <w:rFonts w:asciiTheme="minorHAnsi" w:hAnsi="Calibri" w:cstheme="minorBidi"/>
                                <w:b/>
                                <w:bCs/>
                                <w:color w:val="000000" w:themeColor="text1"/>
                                <w:kern w:val="24"/>
                                <w:sz w:val="28"/>
                                <w:szCs w:val="36"/>
                                <w:lang w:val="en-US"/>
                              </w:rPr>
                              <w:t xml:space="preserve">28 </w:t>
                            </w:r>
                            <w:r w:rsidRPr="00937EDE">
                              <w:rPr>
                                <w:rFonts w:asciiTheme="minorHAnsi" w:hAnsi="Calibri" w:cstheme="minorBidi"/>
                                <w:bCs/>
                                <w:color w:val="000000" w:themeColor="text1"/>
                                <w:kern w:val="24"/>
                                <w:sz w:val="28"/>
                                <w:szCs w:val="36"/>
                                <w:lang w:val="en-US"/>
                              </w:rPr>
                              <w:t xml:space="preserve">(+/- </w:t>
                            </w:r>
                            <w:r>
                              <w:rPr>
                                <w:rFonts w:asciiTheme="minorHAnsi" w:hAnsi="Calibri" w:cstheme="minorBidi"/>
                                <w:bCs/>
                                <w:color w:val="000000" w:themeColor="text1"/>
                                <w:kern w:val="24"/>
                                <w:sz w:val="28"/>
                                <w:szCs w:val="36"/>
                                <w:lang w:val="en-US"/>
                              </w:rPr>
                              <w:t>7</w:t>
                            </w:r>
                            <w:r w:rsidRPr="00937EDE">
                              <w:rPr>
                                <w:rFonts w:asciiTheme="minorHAnsi" w:hAnsi="Calibri" w:cstheme="minorBidi"/>
                                <w:bCs/>
                                <w:color w:val="000000" w:themeColor="text1"/>
                                <w:kern w:val="24"/>
                                <w:sz w:val="28"/>
                                <w:szCs w:val="36"/>
                                <w:lang w:val="en-US"/>
                              </w:rPr>
                              <w:t xml:space="preserve"> days</w:t>
                            </w:r>
                            <w:r>
                              <w:rPr>
                                <w:rFonts w:asciiTheme="minorHAnsi" w:hAnsi="Calibri" w:cstheme="minorBidi"/>
                                <w:b/>
                                <w:bCs/>
                                <w:color w:val="000000" w:themeColor="text1"/>
                                <w:kern w:val="24"/>
                                <w:sz w:val="28"/>
                                <w:szCs w:val="36"/>
                                <w:lang w:val="en-US"/>
                              </w:rPr>
                              <w:t>)</w:t>
                            </w:r>
                            <w:r w:rsidRPr="00203DEE">
                              <w:rPr>
                                <w:rFonts w:asciiTheme="minorHAnsi" w:hAnsi="Calibri" w:cstheme="minorBidi"/>
                                <w:b/>
                                <w:bCs/>
                                <w:color w:val="000000" w:themeColor="text1"/>
                                <w:kern w:val="24"/>
                                <w:sz w:val="28"/>
                                <w:szCs w:val="36"/>
                                <w:lang w:val="en-US"/>
                              </w:rPr>
                              <w:t xml:space="preserve"> follow up</w:t>
                            </w:r>
                          </w:p>
                          <w:p w14:paraId="05CEA75D" w14:textId="77777777" w:rsidR="003D7825" w:rsidRPr="00203DEE" w:rsidRDefault="003D7825" w:rsidP="00937EDE">
                            <w:pPr>
                              <w:pStyle w:val="NormalWeb"/>
                              <w:spacing w:before="0" w:beforeAutospacing="0" w:after="0" w:afterAutospacing="0"/>
                              <w:jc w:val="center"/>
                              <w:rPr>
                                <w:sz w:val="20"/>
                              </w:rPr>
                            </w:pPr>
                            <w:r w:rsidRPr="00203DEE">
                              <w:rPr>
                                <w:rFonts w:asciiTheme="minorHAnsi" w:hAnsi="Calibri" w:cstheme="minorBidi"/>
                                <w:color w:val="000000" w:themeColor="text1"/>
                                <w:kern w:val="24"/>
                                <w:szCs w:val="32"/>
                                <w:lang w:val="en-US"/>
                              </w:rPr>
                              <w:t>Limited data collection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5EEB82FC" id="TextBox 18" o:spid="_x0000_s1028" type="#_x0000_t202" style="position:absolute;margin-left:4.6pt;margin-top:290.5pt;width:419.95pt;height:39.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" filled="f" strokecolor="#5b9bd5 [3204]">
                <v:textbox style="mso-fit-shape-to-text:t">
                  <w:txbxContent>
                    <w:p w14:paraId="1475C9E2" w14:textId="77777777" w:rsidR="003D7825" w:rsidRPr="00203DEE" w:rsidRDefault="003D7825" w:rsidP="00937EDE">
                      <w:pPr>
                        <w:pStyle w:val="NormalWeb"/>
                        <w:spacing w:before="0" w:beforeAutospacing="0" w:after="0" w:afterAutospacing="0"/>
                        <w:jc w:val="center"/>
                        <w:rPr>
                          <w:sz w:val="20"/>
                        </w:rPr>
                      </w:pPr>
                      <w:r w:rsidRPr="00203DEE">
                        <w:rPr>
                          <w:rFonts w:asciiTheme="minorHAnsi" w:hAnsi="Calibri" w:cstheme="minorBidi"/>
                          <w:b/>
                          <w:bCs/>
                          <w:color w:val="000000" w:themeColor="text1"/>
                          <w:kern w:val="24"/>
                          <w:sz w:val="28"/>
                          <w:szCs w:val="36"/>
                          <w:lang w:val="en-US"/>
                        </w:rPr>
                        <w:t xml:space="preserve">Day </w:t>
                      </w:r>
                      <w:r>
                        <w:rPr>
                          <w:rFonts w:asciiTheme="minorHAnsi" w:hAnsi="Calibri" w:cstheme="minorBidi"/>
                          <w:b/>
                          <w:bCs/>
                          <w:color w:val="000000" w:themeColor="text1"/>
                          <w:kern w:val="24"/>
                          <w:sz w:val="28"/>
                          <w:szCs w:val="36"/>
                          <w:lang w:val="en-US"/>
                        </w:rPr>
                        <w:t xml:space="preserve">28 </w:t>
                      </w:r>
                      <w:r w:rsidRPr="00937EDE">
                        <w:rPr>
                          <w:rFonts w:asciiTheme="minorHAnsi" w:hAnsi="Calibri" w:cstheme="minorBidi"/>
                          <w:bCs/>
                          <w:color w:val="000000" w:themeColor="text1"/>
                          <w:kern w:val="24"/>
                          <w:sz w:val="28"/>
                          <w:szCs w:val="36"/>
                          <w:lang w:val="en-US"/>
                        </w:rPr>
                        <w:t xml:space="preserve">(+/- </w:t>
                      </w:r>
                      <w:r>
                        <w:rPr>
                          <w:rFonts w:asciiTheme="minorHAnsi" w:hAnsi="Calibri" w:cstheme="minorBidi"/>
                          <w:bCs/>
                          <w:color w:val="000000" w:themeColor="text1"/>
                          <w:kern w:val="24"/>
                          <w:sz w:val="28"/>
                          <w:szCs w:val="36"/>
                          <w:lang w:val="en-US"/>
                        </w:rPr>
                        <w:t>7</w:t>
                      </w:r>
                      <w:r w:rsidRPr="00937EDE">
                        <w:rPr>
                          <w:rFonts w:asciiTheme="minorHAnsi" w:hAnsi="Calibri" w:cstheme="minorBidi"/>
                          <w:bCs/>
                          <w:color w:val="000000" w:themeColor="text1"/>
                          <w:kern w:val="24"/>
                          <w:sz w:val="28"/>
                          <w:szCs w:val="36"/>
                          <w:lang w:val="en-US"/>
                        </w:rPr>
                        <w:t xml:space="preserve"> days</w:t>
                      </w:r>
                      <w:r>
                        <w:rPr>
                          <w:rFonts w:asciiTheme="minorHAnsi" w:hAnsi="Calibri" w:cstheme="minorBidi"/>
                          <w:b/>
                          <w:bCs/>
                          <w:color w:val="000000" w:themeColor="text1"/>
                          <w:kern w:val="24"/>
                          <w:sz w:val="28"/>
                          <w:szCs w:val="36"/>
                          <w:lang w:val="en-US"/>
                        </w:rPr>
                        <w:t>)</w:t>
                      </w:r>
                      <w:r w:rsidRPr="00203DEE">
                        <w:rPr>
                          <w:rFonts w:asciiTheme="minorHAnsi" w:hAnsi="Calibri" w:cstheme="minorBidi"/>
                          <w:b/>
                          <w:bCs/>
                          <w:color w:val="000000" w:themeColor="text1"/>
                          <w:kern w:val="24"/>
                          <w:sz w:val="28"/>
                          <w:szCs w:val="36"/>
                          <w:lang w:val="en-US"/>
                        </w:rPr>
                        <w:t xml:space="preserve"> follow up</w:t>
                      </w:r>
                    </w:p>
                    <w:p w14:paraId="05CEA75D" w14:textId="77777777" w:rsidR="003D7825" w:rsidRPr="00203DEE" w:rsidRDefault="003D7825" w:rsidP="00937EDE">
                      <w:pPr>
                        <w:pStyle w:val="NormalWeb"/>
                        <w:spacing w:before="0" w:beforeAutospacing="0" w:after="0" w:afterAutospacing="0"/>
                        <w:jc w:val="center"/>
                        <w:rPr>
                          <w:sz w:val="20"/>
                        </w:rPr>
                      </w:pPr>
                      <w:r w:rsidRPr="00203DEE">
                        <w:rPr>
                          <w:rFonts w:asciiTheme="minorHAnsi" w:hAnsi="Calibri" w:cstheme="minorBidi"/>
                          <w:color w:val="000000" w:themeColor="text1"/>
                          <w:kern w:val="24"/>
                          <w:szCs w:val="32"/>
                          <w:lang w:val="en-US"/>
                        </w:rPr>
                        <w:t>Limited data collection</w:t>
                      </w:r>
                    </w:p>
                  </w:txbxContent>
                </v:textbox>
              </v:shape>
            </w:pict>
          </mc:Fallback>
        </mc:AlternateContent>
      </w:r>
      <w:r>
        <w:rPr>
          <w:rFonts w:cstheme="minorHAnsi"/>
          <w:noProof/>
          <w:sz w:val="22"/>
          <w:szCs w:val="22"/>
          <w:lang w:eastAsia="en-GB"/>
        </w:rPr>
        <mc:AlternateContent>
          <mc:Choice Requires="wps">
            <w:drawing>
              <wp:anchor distT="0" distB="0" distL="114300" distR="114300" simplePos="0" relativeHeight="251709440" behindDoc="0" locked="0" layoutInCell="1" allowOverlap="1" wp14:anchorId="68784B8B" wp14:editId="69F6F606">
                <wp:simplePos x="0" y="0"/>
                <wp:positionH relativeFrom="column">
                  <wp:posOffset>-240665</wp:posOffset>
                </wp:positionH>
                <wp:positionV relativeFrom="paragraph">
                  <wp:posOffset>2279650</wp:posOffset>
                </wp:positionV>
                <wp:extent cx="1439545" cy="1031875"/>
                <wp:effectExtent l="0" t="0" r="27305" b="15875"/>
                <wp:wrapNone/>
                <wp:docPr id="58"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9545" cy="1031875"/>
                        </a:xfrm>
                        <a:prstGeom prst="rect">
                          <a:avLst/>
                        </a:prstGeom>
                        <a:noFill/>
                        <a:ln w="9525">
                          <a:solidFill>
                            <a:schemeClr val="accent1">
                              <a:lumMod val="100000"/>
                              <a:lumOff val="0"/>
                            </a:schemeClr>
                          </a:solidFill>
                          <a:miter lim="800000"/>
                          <a:headEnd/>
                          <a:tailEnd/>
                        </a:ln>
                      </wps:spPr>
                      <wps:txbx>
                        <w:txbxContent>
                          <w:p w14:paraId="243CB296" w14:textId="77777777" w:rsidR="003D7825" w:rsidRDefault="003D7825" w:rsidP="00472103">
                            <w:pPr>
                              <w:pStyle w:val="NormalWeb"/>
                              <w:spacing w:before="0" w:beforeAutospacing="0" w:after="0" w:afterAutospacing="0"/>
                              <w:jc w:val="center"/>
                              <w:rPr>
                                <w:rFonts w:asciiTheme="minorHAnsi" w:hAnsi="Calibri" w:cstheme="minorBidi"/>
                                <w:color w:val="000000" w:themeColor="text1"/>
                                <w:kern w:val="24"/>
                                <w:sz w:val="25"/>
                                <w:szCs w:val="25"/>
                                <w:lang w:val="en-US"/>
                              </w:rPr>
                            </w:pPr>
                            <w:r w:rsidRPr="006458F3">
                              <w:rPr>
                                <w:rFonts w:asciiTheme="minorHAnsi" w:hAnsi="Calibri" w:cstheme="minorBidi"/>
                                <w:color w:val="000000" w:themeColor="text1"/>
                                <w:kern w:val="24"/>
                                <w:sz w:val="25"/>
                                <w:szCs w:val="25"/>
                                <w:lang w:val="en-US"/>
                              </w:rPr>
                              <w:t xml:space="preserve">Standard of care </w:t>
                            </w:r>
                          </w:p>
                          <w:p w14:paraId="479BF9E9" w14:textId="77777777" w:rsidR="003D7825" w:rsidRPr="007E3D84" w:rsidRDefault="003D7825" w:rsidP="00472103">
                            <w:pPr>
                              <w:pStyle w:val="NormalWeb"/>
                              <w:spacing w:before="0" w:beforeAutospacing="0" w:after="0" w:afterAutospacing="0"/>
                              <w:jc w:val="center"/>
                              <w:rPr>
                                <w:rFonts w:asciiTheme="minorHAnsi" w:hAnsiTheme="minorHAnsi"/>
                                <w:sz w:val="25"/>
                                <w:szCs w:val="25"/>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784B8B" id="TextBox 4" o:spid="_x0000_s1029" type="#_x0000_t202" style="position:absolute;margin-left:-18.95pt;margin-top:179.5pt;width:113.35pt;height:81.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" filled="f" strokecolor="#5b9bd5 [3204]">
                <v:textbox>
                  <w:txbxContent>
                    <w:p w14:paraId="243CB296" w14:textId="77777777" w:rsidR="003D7825" w:rsidRDefault="003D7825" w:rsidP="00472103">
                      <w:pPr>
                        <w:pStyle w:val="NormalWeb"/>
                        <w:spacing w:before="0" w:beforeAutospacing="0" w:after="0" w:afterAutospacing="0"/>
                        <w:jc w:val="center"/>
                        <w:rPr>
                          <w:rFonts w:asciiTheme="minorHAnsi" w:hAnsi="Calibri" w:cstheme="minorBidi"/>
                          <w:color w:val="000000" w:themeColor="text1"/>
                          <w:kern w:val="24"/>
                          <w:sz w:val="25"/>
                          <w:szCs w:val="25"/>
                          <w:lang w:val="en-US"/>
                        </w:rPr>
                      </w:pPr>
                      <w:r w:rsidRPr="006458F3">
                        <w:rPr>
                          <w:rFonts w:asciiTheme="minorHAnsi" w:hAnsi="Calibri" w:cstheme="minorBidi"/>
                          <w:color w:val="000000" w:themeColor="text1"/>
                          <w:kern w:val="24"/>
                          <w:sz w:val="25"/>
                          <w:szCs w:val="25"/>
                          <w:lang w:val="en-US"/>
                        </w:rPr>
                        <w:t xml:space="preserve">Standard of care </w:t>
                      </w:r>
                    </w:p>
                    <w:p w14:paraId="479BF9E9" w14:textId="77777777" w:rsidR="003D7825" w:rsidRPr="007E3D84" w:rsidRDefault="003D7825" w:rsidP="00472103">
                      <w:pPr>
                        <w:pStyle w:val="NormalWeb"/>
                        <w:spacing w:before="0" w:beforeAutospacing="0" w:after="0" w:afterAutospacing="0"/>
                        <w:jc w:val="center"/>
                        <w:rPr>
                          <w:rFonts w:asciiTheme="minorHAnsi" w:hAnsiTheme="minorHAnsi"/>
                          <w:sz w:val="25"/>
                          <w:szCs w:val="25"/>
                        </w:rPr>
                      </w:pPr>
                    </w:p>
                  </w:txbxContent>
                </v:textbox>
              </v:shape>
            </w:pict>
          </mc:Fallback>
        </mc:AlternateContent>
      </w:r>
      <w:r>
        <w:rPr>
          <w:rFonts w:cstheme="minorHAnsi"/>
          <w:noProof/>
          <w:sz w:val="22"/>
          <w:szCs w:val="22"/>
          <w:lang w:eastAsia="en-GB"/>
        </w:rPr>
        <mc:AlternateContent>
          <mc:Choice Requires="wps">
            <w:drawing>
              <wp:anchor distT="0" distB="0" distL="114300" distR="114300" simplePos="0" relativeHeight="251710464" behindDoc="0" locked="0" layoutInCell="1" allowOverlap="1" wp14:anchorId="42493EEA" wp14:editId="0EFF5EB8">
                <wp:simplePos x="0" y="0"/>
                <wp:positionH relativeFrom="column">
                  <wp:posOffset>1359535</wp:posOffset>
                </wp:positionH>
                <wp:positionV relativeFrom="paragraph">
                  <wp:posOffset>2260600</wp:posOffset>
                </wp:positionV>
                <wp:extent cx="1403350" cy="1050925"/>
                <wp:effectExtent l="0" t="0" r="25400" b="15875"/>
                <wp:wrapNone/>
                <wp:docPr id="57"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1050925"/>
                        </a:xfrm>
                        <a:prstGeom prst="rect">
                          <a:avLst/>
                        </a:prstGeom>
                        <a:noFill/>
                        <a:ln w="9525">
                          <a:solidFill>
                            <a:schemeClr val="accent1">
                              <a:lumMod val="100000"/>
                              <a:lumOff val="0"/>
                            </a:schemeClr>
                          </a:solidFill>
                          <a:miter lim="800000"/>
                          <a:headEnd/>
                          <a:tailEnd/>
                        </a:ln>
                      </wps:spPr>
                      <wps:txbx>
                        <w:txbxContent>
                          <w:p w14:paraId="3A449710" w14:textId="77777777" w:rsidR="003D7825" w:rsidRDefault="003D7825" w:rsidP="000B7CB8">
                            <w:pPr>
                              <w:pStyle w:val="NormalWeb"/>
                              <w:spacing w:before="0" w:beforeAutospacing="0" w:after="0" w:afterAutospacing="0"/>
                              <w:jc w:val="center"/>
                              <w:rPr>
                                <w:rFonts w:asciiTheme="minorHAnsi" w:hAnsi="Calibri" w:cstheme="minorBidi"/>
                                <w:color w:val="000000" w:themeColor="text1"/>
                                <w:kern w:val="24"/>
                                <w:sz w:val="25"/>
                                <w:szCs w:val="25"/>
                              </w:rPr>
                            </w:pPr>
                            <w:r w:rsidRPr="006458F3">
                              <w:rPr>
                                <w:rFonts w:asciiTheme="minorHAnsi" w:hAnsi="Calibri" w:cstheme="minorBidi"/>
                                <w:color w:val="000000" w:themeColor="text1"/>
                                <w:kern w:val="24"/>
                                <w:sz w:val="25"/>
                                <w:szCs w:val="25"/>
                              </w:rPr>
                              <w:t>Ravulizumab</w:t>
                            </w:r>
                            <w:r>
                              <w:rPr>
                                <w:rFonts w:asciiTheme="minorHAnsi" w:hAnsi="Calibri" w:cstheme="minorBidi"/>
                                <w:color w:val="000000" w:themeColor="text1"/>
                                <w:kern w:val="24"/>
                                <w:sz w:val="25"/>
                                <w:szCs w:val="25"/>
                              </w:rPr>
                              <w:t xml:space="preserve"> IV (adjusted to weight) </w:t>
                            </w:r>
                          </w:p>
                          <w:p w14:paraId="74641F4B" w14:textId="77777777" w:rsidR="003D7825" w:rsidRPr="007E3D84" w:rsidRDefault="003D7825" w:rsidP="00472103">
                            <w:pPr>
                              <w:pStyle w:val="NormalWeb"/>
                              <w:spacing w:before="0" w:beforeAutospacing="0" w:after="0" w:afterAutospacing="0"/>
                              <w:jc w:val="center"/>
                              <w:rPr>
                                <w:rFonts w:asciiTheme="minorHAnsi" w:hAnsiTheme="minorHAnsi"/>
                                <w:sz w:val="25"/>
                                <w:szCs w:val="25"/>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2493EEA" id="TextBox 5" o:spid="_x0000_s1030" type="#_x0000_t202" style="position:absolute;margin-left:107.05pt;margin-top:178pt;width:110.5pt;height:82.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" filled="f" strokecolor="#5b9bd5 [3204]">
                <v:textbox>
                  <w:txbxContent>
                    <w:p w14:paraId="3A449710" w14:textId="77777777" w:rsidR="003D7825" w:rsidRDefault="003D7825" w:rsidP="000B7CB8">
                      <w:pPr>
                        <w:pStyle w:val="NormalWeb"/>
                        <w:spacing w:before="0" w:beforeAutospacing="0" w:after="0" w:afterAutospacing="0"/>
                        <w:jc w:val="center"/>
                        <w:rPr>
                          <w:rFonts w:asciiTheme="minorHAnsi" w:hAnsi="Calibri" w:cstheme="minorBidi"/>
                          <w:color w:val="000000" w:themeColor="text1"/>
                          <w:kern w:val="24"/>
                          <w:sz w:val="25"/>
                          <w:szCs w:val="25"/>
                        </w:rPr>
                      </w:pPr>
                      <w:r w:rsidRPr="006458F3">
                        <w:rPr>
                          <w:rFonts w:asciiTheme="minorHAnsi" w:hAnsi="Calibri" w:cstheme="minorBidi"/>
                          <w:color w:val="000000" w:themeColor="text1"/>
                          <w:kern w:val="24"/>
                          <w:sz w:val="25"/>
                          <w:szCs w:val="25"/>
                        </w:rPr>
                        <w:t>Ravulizumab</w:t>
                      </w:r>
                      <w:r>
                        <w:rPr>
                          <w:rFonts w:asciiTheme="minorHAnsi" w:hAnsi="Calibri" w:cstheme="minorBidi"/>
                          <w:color w:val="000000" w:themeColor="text1"/>
                          <w:kern w:val="24"/>
                          <w:sz w:val="25"/>
                          <w:szCs w:val="25"/>
                        </w:rPr>
                        <w:t xml:space="preserve"> IV (adjusted to weight) </w:t>
                      </w:r>
                    </w:p>
                    <w:p w14:paraId="74641F4B" w14:textId="77777777" w:rsidR="003D7825" w:rsidRPr="007E3D84" w:rsidRDefault="003D7825" w:rsidP="00472103">
                      <w:pPr>
                        <w:pStyle w:val="NormalWeb"/>
                        <w:spacing w:before="0" w:beforeAutospacing="0" w:after="0" w:afterAutospacing="0"/>
                        <w:jc w:val="center"/>
                        <w:rPr>
                          <w:rFonts w:asciiTheme="minorHAnsi" w:hAnsiTheme="minorHAnsi"/>
                          <w:sz w:val="25"/>
                          <w:szCs w:val="25"/>
                        </w:rPr>
                      </w:pPr>
                    </w:p>
                  </w:txbxContent>
                </v:textbox>
              </v:shape>
            </w:pict>
          </mc:Fallback>
        </mc:AlternateContent>
      </w:r>
      <w:r>
        <w:rPr>
          <w:rFonts w:cstheme="minorHAnsi"/>
          <w:noProof/>
          <w:sz w:val="22"/>
          <w:szCs w:val="22"/>
          <w:lang w:eastAsia="en-GB"/>
        </w:rPr>
        <mc:AlternateContent>
          <mc:Choice Requires="wps">
            <w:drawing>
              <wp:anchor distT="0" distB="0" distL="114300" distR="114300" simplePos="0" relativeHeight="251711488" behindDoc="0" locked="0" layoutInCell="1" allowOverlap="1" wp14:anchorId="75E165CC" wp14:editId="630B42B6">
                <wp:simplePos x="0" y="0"/>
                <wp:positionH relativeFrom="column">
                  <wp:posOffset>2940685</wp:posOffset>
                </wp:positionH>
                <wp:positionV relativeFrom="paragraph">
                  <wp:posOffset>2251075</wp:posOffset>
                </wp:positionV>
                <wp:extent cx="1409065" cy="1060450"/>
                <wp:effectExtent l="0" t="0" r="19685" b="25400"/>
                <wp:wrapNone/>
                <wp:docPr id="5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065" cy="1060450"/>
                        </a:xfrm>
                        <a:prstGeom prst="rect">
                          <a:avLst/>
                        </a:prstGeom>
                        <a:noFill/>
                        <a:ln w="9525">
                          <a:solidFill>
                            <a:schemeClr val="accent1">
                              <a:lumMod val="100000"/>
                              <a:lumOff val="0"/>
                            </a:schemeClr>
                          </a:solidFill>
                          <a:miter lim="800000"/>
                          <a:headEnd/>
                          <a:tailEnd/>
                        </a:ln>
                      </wps:spPr>
                      <wps:txbx>
                        <w:txbxContent>
                          <w:p w14:paraId="7AC16A36" w14:textId="77777777" w:rsidR="003D7825" w:rsidRPr="006458F3" w:rsidRDefault="003D7825" w:rsidP="007E3D84">
                            <w:pPr>
                              <w:pStyle w:val="NormalWeb"/>
                              <w:spacing w:before="0" w:beforeAutospacing="0" w:after="0" w:afterAutospacing="0"/>
                              <w:jc w:val="center"/>
                              <w:rPr>
                                <w:sz w:val="25"/>
                                <w:szCs w:val="25"/>
                              </w:rPr>
                            </w:pPr>
                            <w:r w:rsidRPr="006458F3">
                              <w:rPr>
                                <w:rFonts w:asciiTheme="minorHAnsi" w:hAnsi="Calibri" w:cstheme="minorBidi"/>
                                <w:color w:val="000000" w:themeColor="text1"/>
                                <w:kern w:val="24"/>
                                <w:sz w:val="25"/>
                                <w:szCs w:val="25"/>
                                <w:lang w:val="en-US"/>
                              </w:rPr>
                              <w:t>Baricitinib PO</w:t>
                            </w:r>
                            <w:r>
                              <w:rPr>
                                <w:rFonts w:asciiTheme="minorHAnsi" w:hAnsi="Calibri" w:cstheme="minorBidi"/>
                                <w:color w:val="000000" w:themeColor="text1"/>
                                <w:kern w:val="24"/>
                                <w:sz w:val="25"/>
                                <w:szCs w:val="25"/>
                                <w:lang w:val="en-US"/>
                              </w:rPr>
                              <w:t xml:space="preserve"> OD 4mg</w:t>
                            </w:r>
                            <w:r w:rsidRPr="006458F3">
                              <w:rPr>
                                <w:rFonts w:asciiTheme="minorHAnsi" w:hAnsi="Calibri" w:cstheme="minorBidi"/>
                                <w:color w:val="000000" w:themeColor="text1"/>
                                <w:kern w:val="24"/>
                                <w:sz w:val="25"/>
                                <w:szCs w:val="25"/>
                                <w:lang w:val="en-US"/>
                              </w:rPr>
                              <w:t xml:space="preserve"> </w:t>
                            </w:r>
                          </w:p>
                          <w:p w14:paraId="6914A56E" w14:textId="77777777" w:rsidR="003D7825" w:rsidRPr="007E3D84" w:rsidRDefault="003D7825" w:rsidP="00D02760">
                            <w:pPr>
                              <w:pStyle w:val="NormalWeb"/>
                              <w:spacing w:before="0" w:beforeAutospacing="0" w:after="0" w:afterAutospacing="0"/>
                              <w:rPr>
                                <w:rFonts w:asciiTheme="minorHAnsi" w:hAnsiTheme="minorHAnsi"/>
                                <w:sz w:val="25"/>
                                <w:szCs w:val="25"/>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E165CC" id="TextBox 6" o:spid="_x0000_s1031" type="#_x0000_t202" style="position:absolute;margin-left:231.55pt;margin-top:177.25pt;width:110.95pt;height:8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" filled="f" strokecolor="#5b9bd5 [3204]">
                <v:textbox>
                  <w:txbxContent>
                    <w:p w14:paraId="7AC16A36" w14:textId="77777777" w:rsidR="003D7825" w:rsidRPr="006458F3" w:rsidRDefault="003D7825" w:rsidP="007E3D84">
                      <w:pPr>
                        <w:pStyle w:val="NormalWeb"/>
                        <w:spacing w:before="0" w:beforeAutospacing="0" w:after="0" w:afterAutospacing="0"/>
                        <w:jc w:val="center"/>
                        <w:rPr>
                          <w:sz w:val="25"/>
                          <w:szCs w:val="25"/>
                        </w:rPr>
                      </w:pPr>
                      <w:r w:rsidRPr="006458F3">
                        <w:rPr>
                          <w:rFonts w:asciiTheme="minorHAnsi" w:hAnsi="Calibri" w:cstheme="minorBidi"/>
                          <w:color w:val="000000" w:themeColor="text1"/>
                          <w:kern w:val="24"/>
                          <w:sz w:val="25"/>
                          <w:szCs w:val="25"/>
                          <w:lang w:val="en-US"/>
                        </w:rPr>
                        <w:t>Baricitinib PO</w:t>
                      </w:r>
                      <w:r>
                        <w:rPr>
                          <w:rFonts w:asciiTheme="minorHAnsi" w:hAnsi="Calibri" w:cstheme="minorBidi"/>
                          <w:color w:val="000000" w:themeColor="text1"/>
                          <w:kern w:val="24"/>
                          <w:sz w:val="25"/>
                          <w:szCs w:val="25"/>
                          <w:lang w:val="en-US"/>
                        </w:rPr>
                        <w:t xml:space="preserve"> OD 4mg</w:t>
                      </w:r>
                      <w:r w:rsidRPr="006458F3">
                        <w:rPr>
                          <w:rFonts w:asciiTheme="minorHAnsi" w:hAnsi="Calibri" w:cstheme="minorBidi"/>
                          <w:color w:val="000000" w:themeColor="text1"/>
                          <w:kern w:val="24"/>
                          <w:sz w:val="25"/>
                          <w:szCs w:val="25"/>
                          <w:lang w:val="en-US"/>
                        </w:rPr>
                        <w:t xml:space="preserve"> </w:t>
                      </w:r>
                    </w:p>
                    <w:p w14:paraId="6914A56E" w14:textId="77777777" w:rsidR="003D7825" w:rsidRPr="007E3D84" w:rsidRDefault="003D7825" w:rsidP="00D02760">
                      <w:pPr>
                        <w:pStyle w:val="NormalWeb"/>
                        <w:spacing w:before="0" w:beforeAutospacing="0" w:after="0" w:afterAutospacing="0"/>
                        <w:rPr>
                          <w:rFonts w:asciiTheme="minorHAnsi" w:hAnsiTheme="minorHAnsi"/>
                          <w:sz w:val="25"/>
                          <w:szCs w:val="25"/>
                        </w:rPr>
                      </w:pPr>
                    </w:p>
                  </w:txbxContent>
                </v:textbox>
              </v:shape>
            </w:pict>
          </mc:Fallback>
        </mc:AlternateContent>
      </w:r>
      <w:r>
        <w:rPr>
          <w:rFonts w:cstheme="minorHAnsi"/>
          <w:noProof/>
          <w:sz w:val="22"/>
          <w:szCs w:val="22"/>
          <w:lang w:eastAsia="en-GB"/>
        </w:rPr>
        <mc:AlternateContent>
          <mc:Choice Requires="wps">
            <w:drawing>
              <wp:anchor distT="0" distB="0" distL="114299" distR="114299" simplePos="0" relativeHeight="251721728" behindDoc="0" locked="0" layoutInCell="1" allowOverlap="1" wp14:anchorId="420B26D8" wp14:editId="40DE076F">
                <wp:simplePos x="0" y="0"/>
                <wp:positionH relativeFrom="column">
                  <wp:posOffset>2759709</wp:posOffset>
                </wp:positionH>
                <wp:positionV relativeFrom="paragraph">
                  <wp:posOffset>1568450</wp:posOffset>
                </wp:positionV>
                <wp:extent cx="0" cy="237490"/>
                <wp:effectExtent l="0" t="0" r="19050" b="10160"/>
                <wp:wrapNone/>
                <wp:docPr id="55"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7490"/>
                        </a:xfrm>
                        <a:prstGeom prst="line">
                          <a:avLst/>
                        </a:prstGeom>
                        <a:noFill/>
                        <a:ln w="6350">
                          <a:solidFill>
                            <a:schemeClr val="accent1">
                              <a:lumMod val="100000"/>
                              <a:lumOff val="0"/>
                            </a:schemeClr>
                          </a:solidFill>
                          <a:miter lim="800000"/>
                          <a:headEnd/>
                          <a:tailEnd/>
                        </a:ln>
                      </wps:spPr>
                      <wps:bodyPr/>
                    </wps:wsp>
                  </a:graphicData>
                </a:graphic>
                <wp14:sizeRelH relativeFrom="page">
                  <wp14:pctWidth>0</wp14:pctWidth>
                </wp14:sizeRelH>
                <wp14:sizeRelV relativeFrom="page">
                  <wp14:pctHeight>0</wp14:pctHeight>
                </wp14:sizeRelV>
              </wp:anchor>
            </w:drawing>
          </mc:Choice>
          <mc:Fallback>
            <w:pict>
              <v:line w14:anchorId="20E32754" id="Straight Connector 31" o:spid="_x0000_s1026" style="position:absolute;z-index:2517217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17.3pt,123.5pt" to="217.3pt,1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" strokecolor="#5b9bd5 [3204]" strokeweight=".5pt">
                <v:stroke joinstyle="miter"/>
              </v:line>
            </w:pict>
          </mc:Fallback>
        </mc:AlternateContent>
      </w:r>
      <w:r>
        <w:rPr>
          <w:rFonts w:cstheme="minorHAnsi"/>
          <w:noProof/>
          <w:sz w:val="22"/>
          <w:szCs w:val="22"/>
          <w:lang w:eastAsia="en-GB"/>
        </w:rPr>
        <mc:AlternateContent>
          <mc:Choice Requires="wps">
            <w:drawing>
              <wp:anchor distT="0" distB="0" distL="114300" distR="114300" simplePos="0" relativeHeight="251708416" behindDoc="0" locked="0" layoutInCell="1" allowOverlap="1" wp14:anchorId="20CFF46F" wp14:editId="64E10842">
                <wp:simplePos x="0" y="0"/>
                <wp:positionH relativeFrom="column">
                  <wp:posOffset>2073910</wp:posOffset>
                </wp:positionH>
                <wp:positionV relativeFrom="paragraph">
                  <wp:posOffset>1259840</wp:posOffset>
                </wp:positionV>
                <wp:extent cx="1397000" cy="318135"/>
                <wp:effectExtent l="0" t="0" r="12700" b="25400"/>
                <wp:wrapNone/>
                <wp:docPr id="54"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318135"/>
                        </a:xfrm>
                        <a:prstGeom prst="rect">
                          <a:avLst/>
                        </a:prstGeom>
                        <a:noFill/>
                        <a:ln w="9525">
                          <a:solidFill>
                            <a:schemeClr val="accent1">
                              <a:lumMod val="100000"/>
                              <a:lumOff val="0"/>
                            </a:schemeClr>
                          </a:solidFill>
                          <a:miter lim="800000"/>
                          <a:headEnd/>
                          <a:tailEnd/>
                        </a:ln>
                      </wps:spPr>
                      <wps:txbx>
                        <w:txbxContent>
                          <w:p w14:paraId="2EE7398D" w14:textId="77777777" w:rsidR="003D7825" w:rsidRPr="00472103" w:rsidRDefault="003D7825" w:rsidP="00472103">
                            <w:pPr>
                              <w:pStyle w:val="NormalWeb"/>
                              <w:spacing w:before="0" w:beforeAutospacing="0" w:after="0" w:afterAutospacing="0"/>
                              <w:rPr>
                                <w:sz w:val="20"/>
                              </w:rPr>
                            </w:pPr>
                            <w:r w:rsidRPr="00472103">
                              <w:rPr>
                                <w:rFonts w:asciiTheme="minorHAnsi" w:hAnsi="Calibri" w:cstheme="minorBidi"/>
                                <w:b/>
                                <w:bCs/>
                                <w:color w:val="000000" w:themeColor="text1"/>
                                <w:kern w:val="24"/>
                                <w:sz w:val="28"/>
                                <w:szCs w:val="36"/>
                                <w:lang w:val="en-US"/>
                              </w:rPr>
                              <w:t>Randomisation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20CFF46F" id="TextBox 3" o:spid="_x0000_s1032" type="#_x0000_t202" style="position:absolute;margin-left:163.3pt;margin-top:99.2pt;width:110pt;height:25.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" filled="f" strokecolor="#5b9bd5 [3204]">
                <v:textbox style="mso-fit-shape-to-text:t">
                  <w:txbxContent>
                    <w:p w14:paraId="2EE7398D" w14:textId="77777777" w:rsidR="003D7825" w:rsidRPr="00472103" w:rsidRDefault="003D7825" w:rsidP="00472103">
                      <w:pPr>
                        <w:pStyle w:val="NormalWeb"/>
                        <w:spacing w:before="0" w:beforeAutospacing="0" w:after="0" w:afterAutospacing="0"/>
                        <w:rPr>
                          <w:sz w:val="20"/>
                        </w:rPr>
                      </w:pPr>
                      <w:r w:rsidRPr="00472103">
                        <w:rPr>
                          <w:rFonts w:asciiTheme="minorHAnsi" w:hAnsi="Calibri" w:cstheme="minorBidi"/>
                          <w:b/>
                          <w:bCs/>
                          <w:color w:val="000000" w:themeColor="text1"/>
                          <w:kern w:val="24"/>
                          <w:sz w:val="28"/>
                          <w:szCs w:val="36"/>
                          <w:lang w:val="en-US"/>
                        </w:rPr>
                        <w:t>Randomisation</w:t>
                      </w:r>
                    </w:p>
                  </w:txbxContent>
                </v:textbox>
              </v:shape>
            </w:pict>
          </mc:Fallback>
        </mc:AlternateContent>
      </w:r>
      <w:r>
        <w:rPr>
          <w:rFonts w:cstheme="minorHAnsi"/>
          <w:noProof/>
          <w:sz w:val="22"/>
          <w:szCs w:val="22"/>
          <w:lang w:eastAsia="en-GB"/>
        </w:rPr>
        <mc:AlternateContent>
          <mc:Choice Requires="wps">
            <w:drawing>
              <wp:anchor distT="0" distB="0" distL="114300" distR="114300" simplePos="0" relativeHeight="251707392" behindDoc="0" locked="0" layoutInCell="1" allowOverlap="1" wp14:anchorId="2806C630" wp14:editId="26EDDCBB">
                <wp:simplePos x="0" y="0"/>
                <wp:positionH relativeFrom="column">
                  <wp:posOffset>1121410</wp:posOffset>
                </wp:positionH>
                <wp:positionV relativeFrom="paragraph">
                  <wp:posOffset>535940</wp:posOffset>
                </wp:positionV>
                <wp:extent cx="3225800" cy="504190"/>
                <wp:effectExtent l="0" t="0" r="12700" b="10795"/>
                <wp:wrapNone/>
                <wp:docPr id="53"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0" cy="504190"/>
                        </a:xfrm>
                        <a:prstGeom prst="rect">
                          <a:avLst/>
                        </a:prstGeom>
                        <a:noFill/>
                        <a:ln w="9525">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14467BF" w14:textId="77777777" w:rsidR="003D7825" w:rsidRPr="00472103" w:rsidRDefault="003D7825" w:rsidP="00472103">
                            <w:pPr>
                              <w:pStyle w:val="NormalWeb"/>
                              <w:spacing w:before="0" w:beforeAutospacing="0" w:after="0" w:afterAutospacing="0"/>
                              <w:jc w:val="center"/>
                              <w:rPr>
                                <w:sz w:val="20"/>
                              </w:rPr>
                            </w:pPr>
                            <w:r w:rsidRPr="00472103">
                              <w:rPr>
                                <w:rFonts w:asciiTheme="minorHAnsi" w:hAnsi="Calibri" w:cstheme="minorBidi"/>
                                <w:b/>
                                <w:bCs/>
                                <w:color w:val="000000" w:themeColor="text1"/>
                                <w:kern w:val="24"/>
                                <w:sz w:val="28"/>
                                <w:szCs w:val="36"/>
                                <w:lang w:val="en-US"/>
                              </w:rPr>
                              <w:t xml:space="preserve">Baseline (Day </w:t>
                            </w:r>
                            <w:r>
                              <w:rPr>
                                <w:rFonts w:asciiTheme="minorHAnsi" w:hAnsi="Calibri" w:cstheme="minorBidi"/>
                                <w:b/>
                                <w:bCs/>
                                <w:color w:val="000000" w:themeColor="text1"/>
                                <w:kern w:val="24"/>
                                <w:sz w:val="28"/>
                                <w:szCs w:val="36"/>
                                <w:lang w:val="en-US"/>
                              </w:rPr>
                              <w:t>-2 to -1</w:t>
                            </w:r>
                            <w:r w:rsidRPr="00472103">
                              <w:rPr>
                                <w:rFonts w:asciiTheme="minorHAnsi" w:hAnsi="Calibri" w:cstheme="minorBidi"/>
                                <w:b/>
                                <w:bCs/>
                                <w:color w:val="000000" w:themeColor="text1"/>
                                <w:kern w:val="24"/>
                                <w:sz w:val="28"/>
                                <w:szCs w:val="36"/>
                                <w:lang w:val="en-US"/>
                              </w:rPr>
                              <w:t>)</w:t>
                            </w:r>
                          </w:p>
                          <w:p w14:paraId="084CC5A9" w14:textId="77777777" w:rsidR="003D7825" w:rsidRPr="00472103" w:rsidRDefault="003D7825" w:rsidP="00472103">
                            <w:pPr>
                              <w:pStyle w:val="NormalWeb"/>
                              <w:spacing w:before="0" w:beforeAutospacing="0" w:after="0" w:afterAutospacing="0"/>
                              <w:jc w:val="center"/>
                              <w:rPr>
                                <w:sz w:val="20"/>
                              </w:rPr>
                            </w:pPr>
                            <w:r w:rsidRPr="00472103">
                              <w:rPr>
                                <w:rFonts w:asciiTheme="minorHAnsi" w:hAnsi="Calibri" w:cstheme="minorBidi"/>
                                <w:color w:val="000000" w:themeColor="text1"/>
                                <w:kern w:val="24"/>
                                <w:szCs w:val="32"/>
                                <w:lang w:val="en-US"/>
                              </w:rPr>
                              <w:t xml:space="preserve">Core data collection, </w:t>
                            </w:r>
                            <w:r>
                              <w:rPr>
                                <w:rFonts w:asciiTheme="minorHAnsi" w:hAnsi="Calibri" w:cstheme="minorBidi"/>
                                <w:color w:val="000000" w:themeColor="text1"/>
                                <w:kern w:val="24"/>
                                <w:szCs w:val="32"/>
                                <w:lang w:val="en-US"/>
                              </w:rPr>
                              <w:t>research</w:t>
                            </w:r>
                            <w:r w:rsidRPr="004E2DB6">
                              <w:rPr>
                                <w:rFonts w:asciiTheme="minorHAnsi" w:hAnsi="Calibri" w:cstheme="minorBidi"/>
                                <w:color w:val="000000" w:themeColor="text1"/>
                                <w:kern w:val="24"/>
                                <w:szCs w:val="32"/>
                                <w:lang w:val="en-US"/>
                              </w:rPr>
                              <w:t xml:space="preserve"> sampling</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2806C630" id="TextBox 2" o:spid="_x0000_s1033" type="#_x0000_t202" style="position:absolute;margin-left:88.3pt;margin-top:42.2pt;width:254pt;height:39.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" filled="f" strokecolor="#5b9bd5 [3204]">
                <v:textbox style="mso-fit-shape-to-text:t">
                  <w:txbxContent>
                    <w:p w14:paraId="114467BF" w14:textId="77777777" w:rsidR="003D7825" w:rsidRPr="00472103" w:rsidRDefault="003D7825" w:rsidP="00472103">
                      <w:pPr>
                        <w:pStyle w:val="NormalWeb"/>
                        <w:spacing w:before="0" w:beforeAutospacing="0" w:after="0" w:afterAutospacing="0"/>
                        <w:jc w:val="center"/>
                        <w:rPr>
                          <w:sz w:val="20"/>
                        </w:rPr>
                      </w:pPr>
                      <w:r w:rsidRPr="00472103">
                        <w:rPr>
                          <w:rFonts w:asciiTheme="minorHAnsi" w:hAnsi="Calibri" w:cstheme="minorBidi"/>
                          <w:b/>
                          <w:bCs/>
                          <w:color w:val="000000" w:themeColor="text1"/>
                          <w:kern w:val="24"/>
                          <w:sz w:val="28"/>
                          <w:szCs w:val="36"/>
                          <w:lang w:val="en-US"/>
                        </w:rPr>
                        <w:t xml:space="preserve">Baseline (Day </w:t>
                      </w:r>
                      <w:r>
                        <w:rPr>
                          <w:rFonts w:asciiTheme="minorHAnsi" w:hAnsi="Calibri" w:cstheme="minorBidi"/>
                          <w:b/>
                          <w:bCs/>
                          <w:color w:val="000000" w:themeColor="text1"/>
                          <w:kern w:val="24"/>
                          <w:sz w:val="28"/>
                          <w:szCs w:val="36"/>
                          <w:lang w:val="en-US"/>
                        </w:rPr>
                        <w:t>-2 to -1</w:t>
                      </w:r>
                      <w:r w:rsidRPr="00472103">
                        <w:rPr>
                          <w:rFonts w:asciiTheme="minorHAnsi" w:hAnsi="Calibri" w:cstheme="minorBidi"/>
                          <w:b/>
                          <w:bCs/>
                          <w:color w:val="000000" w:themeColor="text1"/>
                          <w:kern w:val="24"/>
                          <w:sz w:val="28"/>
                          <w:szCs w:val="36"/>
                          <w:lang w:val="en-US"/>
                        </w:rPr>
                        <w:t>)</w:t>
                      </w:r>
                    </w:p>
                    <w:p w14:paraId="084CC5A9" w14:textId="77777777" w:rsidR="003D7825" w:rsidRPr="00472103" w:rsidRDefault="003D7825" w:rsidP="00472103">
                      <w:pPr>
                        <w:pStyle w:val="NormalWeb"/>
                        <w:spacing w:before="0" w:beforeAutospacing="0" w:after="0" w:afterAutospacing="0"/>
                        <w:jc w:val="center"/>
                        <w:rPr>
                          <w:sz w:val="20"/>
                        </w:rPr>
                      </w:pPr>
                      <w:r w:rsidRPr="00472103">
                        <w:rPr>
                          <w:rFonts w:asciiTheme="minorHAnsi" w:hAnsi="Calibri" w:cstheme="minorBidi"/>
                          <w:color w:val="000000" w:themeColor="text1"/>
                          <w:kern w:val="24"/>
                          <w:szCs w:val="32"/>
                          <w:lang w:val="en-US"/>
                        </w:rPr>
                        <w:t xml:space="preserve">Core data collection, </w:t>
                      </w:r>
                      <w:r>
                        <w:rPr>
                          <w:rFonts w:asciiTheme="minorHAnsi" w:hAnsi="Calibri" w:cstheme="minorBidi"/>
                          <w:color w:val="000000" w:themeColor="text1"/>
                          <w:kern w:val="24"/>
                          <w:szCs w:val="32"/>
                          <w:lang w:val="en-US"/>
                        </w:rPr>
                        <w:t>research</w:t>
                      </w:r>
                      <w:r w:rsidRPr="004E2DB6">
                        <w:rPr>
                          <w:rFonts w:asciiTheme="minorHAnsi" w:hAnsi="Calibri" w:cstheme="minorBidi"/>
                          <w:color w:val="000000" w:themeColor="text1"/>
                          <w:kern w:val="24"/>
                          <w:szCs w:val="32"/>
                          <w:lang w:val="en-US"/>
                        </w:rPr>
                        <w:t xml:space="preserve"> sampling</w:t>
                      </w:r>
                    </w:p>
                  </w:txbxContent>
                </v:textbox>
              </v:shape>
            </w:pict>
          </mc:Fallback>
        </mc:AlternateContent>
      </w:r>
      <w:r>
        <w:rPr>
          <w:rFonts w:cstheme="minorHAnsi"/>
          <w:noProof/>
          <w:sz w:val="22"/>
          <w:szCs w:val="22"/>
          <w:lang w:eastAsia="en-GB"/>
        </w:rPr>
        <mc:AlternateContent>
          <mc:Choice Requires="wps">
            <w:drawing>
              <wp:anchor distT="0" distB="0" distL="114300" distR="114300" simplePos="0" relativeHeight="251714560" behindDoc="0" locked="0" layoutInCell="1" allowOverlap="1" wp14:anchorId="0E39BBBE" wp14:editId="57E41847">
                <wp:simplePos x="0" y="0"/>
                <wp:positionH relativeFrom="column">
                  <wp:posOffset>1972310</wp:posOffset>
                </wp:positionH>
                <wp:positionV relativeFrom="paragraph">
                  <wp:posOffset>1805940</wp:posOffset>
                </wp:positionV>
                <wp:extent cx="594360" cy="444500"/>
                <wp:effectExtent l="38100" t="0" r="15240" b="50800"/>
                <wp:wrapNone/>
                <wp:docPr id="52" name="Elb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594360" cy="444500"/>
                        </a:xfrm>
                        <a:prstGeom prst="bentConnector3">
                          <a:avLst>
                            <a:gd name="adj1" fmla="val 99144"/>
                          </a:avLst>
                        </a:prstGeom>
                        <a:noFill/>
                        <a:ln w="6350">
                          <a:solidFill>
                            <a:schemeClr val="accent1">
                              <a:lumMod val="100000"/>
                              <a:lumOff val="0"/>
                            </a:schemeClr>
                          </a:solidFill>
                          <a:miter lim="800000"/>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74893987"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1" o:spid="_x0000_s1026" type="#_x0000_t34" style="position:absolute;margin-left:155.3pt;margin-top:142.2pt;width:46.8pt;height:35pt;rotation:180;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" adj="21415" strokecolor="#5b9bd5 [3204]" strokeweight=".5pt">
                <v:stroke endarrow="block"/>
              </v:shape>
            </w:pict>
          </mc:Fallback>
        </mc:AlternateContent>
      </w:r>
      <w:r>
        <w:rPr>
          <w:rFonts w:cstheme="minorHAnsi"/>
          <w:noProof/>
          <w:sz w:val="22"/>
          <w:szCs w:val="22"/>
          <w:lang w:eastAsia="en-GB"/>
        </w:rPr>
        <mc:AlternateContent>
          <mc:Choice Requires="wps">
            <w:drawing>
              <wp:anchor distT="0" distB="0" distL="114300" distR="114300" simplePos="0" relativeHeight="251713536" behindDoc="0" locked="0" layoutInCell="1" allowOverlap="1" wp14:anchorId="648434BB" wp14:editId="3EE7DB13">
                <wp:simplePos x="0" y="0"/>
                <wp:positionH relativeFrom="column">
                  <wp:posOffset>511810</wp:posOffset>
                </wp:positionH>
                <wp:positionV relativeFrom="paragraph">
                  <wp:posOffset>1805940</wp:posOffset>
                </wp:positionV>
                <wp:extent cx="1794510" cy="469900"/>
                <wp:effectExtent l="76200" t="0" r="15240" b="63500"/>
                <wp:wrapNone/>
                <wp:docPr id="51" name="Elb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794510" cy="469900"/>
                        </a:xfrm>
                        <a:prstGeom prst="bentConnector3">
                          <a:avLst>
                            <a:gd name="adj1" fmla="val 100250"/>
                          </a:avLst>
                        </a:prstGeom>
                        <a:noFill/>
                        <a:ln w="6350">
                          <a:solidFill>
                            <a:schemeClr val="accent1">
                              <a:lumMod val="100000"/>
                              <a:lumOff val="0"/>
                            </a:schemeClr>
                          </a:solidFill>
                          <a:miter lim="800000"/>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6DBCECE3" id="Elbow Connector 9" o:spid="_x0000_s1026" type="#_x0000_t34" style="position:absolute;margin-left:40.3pt;margin-top:142.2pt;width:141.3pt;height:37pt;rotation:180;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" adj="21654" strokecolor="#5b9bd5 [3204]" strokeweight=".5pt">
                <v:stroke endarrow="block"/>
              </v:shape>
            </w:pict>
          </mc:Fallback>
        </mc:AlternateContent>
      </w:r>
      <w:r>
        <w:rPr>
          <w:rFonts w:cstheme="minorHAnsi"/>
          <w:noProof/>
          <w:sz w:val="22"/>
          <w:szCs w:val="22"/>
          <w:lang w:eastAsia="en-GB"/>
        </w:rPr>
        <mc:AlternateContent>
          <mc:Choice Requires="wps">
            <w:drawing>
              <wp:anchor distT="0" distB="0" distL="114300" distR="114300" simplePos="0" relativeHeight="251715584" behindDoc="0" locked="0" layoutInCell="1" allowOverlap="1" wp14:anchorId="5FCC4C61" wp14:editId="3B9B1555">
                <wp:simplePos x="0" y="0"/>
                <wp:positionH relativeFrom="column">
                  <wp:posOffset>2759710</wp:posOffset>
                </wp:positionH>
                <wp:positionV relativeFrom="paragraph">
                  <wp:posOffset>1805940</wp:posOffset>
                </wp:positionV>
                <wp:extent cx="833755" cy="444500"/>
                <wp:effectExtent l="0" t="0" r="80645" b="50800"/>
                <wp:wrapNone/>
                <wp:docPr id="50" name="Elb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3755" cy="444500"/>
                        </a:xfrm>
                        <a:prstGeom prst="bentConnector3">
                          <a:avLst>
                            <a:gd name="adj1" fmla="val 100269"/>
                          </a:avLst>
                        </a:prstGeom>
                        <a:noFill/>
                        <a:ln w="6350">
                          <a:solidFill>
                            <a:schemeClr val="accent1">
                              <a:lumMod val="100000"/>
                              <a:lumOff val="0"/>
                            </a:schemeClr>
                          </a:solidFill>
                          <a:miter lim="800000"/>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5A1BD335" id="Elbow Connector 13" o:spid="_x0000_s1026" type="#_x0000_t34" style="position:absolute;margin-left:217.3pt;margin-top:142.2pt;width:65.65pt;height: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" adj="21658" strokecolor="#5b9bd5 [3204]" strokeweight=".5pt">
                <v:stroke endarrow="block"/>
              </v:shape>
            </w:pict>
          </mc:Fallback>
        </mc:AlternateContent>
      </w:r>
      <w:r>
        <w:rPr>
          <w:rFonts w:cstheme="minorHAnsi"/>
          <w:noProof/>
          <w:sz w:val="22"/>
          <w:szCs w:val="22"/>
          <w:lang w:eastAsia="en-GB"/>
        </w:rPr>
        <mc:AlternateContent>
          <mc:Choice Requires="wps">
            <w:drawing>
              <wp:anchor distT="0" distB="0" distL="114300" distR="114300" simplePos="0" relativeHeight="251712512" behindDoc="0" locked="0" layoutInCell="1" allowOverlap="1" wp14:anchorId="478E2D87" wp14:editId="3475711B">
                <wp:simplePos x="0" y="0"/>
                <wp:positionH relativeFrom="column">
                  <wp:posOffset>4465320</wp:posOffset>
                </wp:positionH>
                <wp:positionV relativeFrom="paragraph">
                  <wp:posOffset>2250440</wp:posOffset>
                </wp:positionV>
                <wp:extent cx="1362710" cy="1069975"/>
                <wp:effectExtent l="0" t="0" r="27940" b="16510"/>
                <wp:wrapNone/>
                <wp:docPr id="49"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710" cy="1069975"/>
                        </a:xfrm>
                        <a:prstGeom prst="rect">
                          <a:avLst/>
                        </a:prstGeom>
                        <a:noFill/>
                        <a:ln w="9525">
                          <a:solidFill>
                            <a:schemeClr val="accent1">
                              <a:lumMod val="100000"/>
                              <a:lumOff val="0"/>
                            </a:schemeClr>
                          </a:solidFill>
                          <a:miter lim="800000"/>
                          <a:headEnd/>
                          <a:tailEnd/>
                        </a:ln>
                      </wps:spPr>
                      <wps:txbx>
                        <w:txbxContent>
                          <w:p w14:paraId="47BFCD06" w14:textId="77777777" w:rsidR="003D7825" w:rsidRPr="000B7CB8" w:rsidRDefault="003D7825" w:rsidP="00472103">
                            <w:pPr>
                              <w:pStyle w:val="NormalWeb"/>
                              <w:spacing w:before="0" w:beforeAutospacing="0" w:after="0" w:afterAutospacing="0"/>
                              <w:jc w:val="center"/>
                              <w:rPr>
                                <w:sz w:val="25"/>
                                <w:szCs w:val="25"/>
                              </w:rPr>
                            </w:pPr>
                            <w:r>
                              <w:rPr>
                                <w:rFonts w:asciiTheme="minorHAnsi" w:hAnsi="Calibri" w:cstheme="minorBidi"/>
                                <w:color w:val="000000" w:themeColor="text1"/>
                                <w:kern w:val="24"/>
                                <w:sz w:val="25"/>
                                <w:szCs w:val="25"/>
                                <w:lang w:val="en-US"/>
                              </w:rPr>
                              <w:t>Potential a</w:t>
                            </w:r>
                            <w:r w:rsidRPr="000B7CB8">
                              <w:rPr>
                                <w:rFonts w:asciiTheme="minorHAnsi" w:hAnsi="Calibri" w:cstheme="minorBidi"/>
                                <w:color w:val="000000" w:themeColor="text1"/>
                                <w:kern w:val="24"/>
                                <w:sz w:val="25"/>
                                <w:szCs w:val="25"/>
                                <w:lang w:val="en-US"/>
                              </w:rPr>
                              <w:t>dditional arms</w:t>
                            </w:r>
                            <w:r>
                              <w:rPr>
                                <w:rFonts w:asciiTheme="minorHAnsi" w:hAnsi="Calibri" w:cstheme="minorBidi"/>
                                <w:color w:val="000000" w:themeColor="text1"/>
                                <w:kern w:val="24"/>
                                <w:sz w:val="25"/>
                                <w:szCs w:val="25"/>
                                <w:lang w:val="en-US"/>
                              </w:rPr>
                              <w:t xml:space="preserve"> (after ethics and regulatory approval)</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478E2D87" id="TextBox 7" o:spid="_x0000_s1034" type="#_x0000_t202" style="position:absolute;margin-left:351.6pt;margin-top:177.2pt;width:107.3pt;height:84.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" filled="f" strokecolor="#5b9bd5 [3204]">
                <v:textbox style="mso-fit-shape-to-text:t">
                  <w:txbxContent>
                    <w:p w14:paraId="47BFCD06" w14:textId="77777777" w:rsidR="003D7825" w:rsidRPr="000B7CB8" w:rsidRDefault="003D7825" w:rsidP="00472103">
                      <w:pPr>
                        <w:pStyle w:val="NormalWeb"/>
                        <w:spacing w:before="0" w:beforeAutospacing="0" w:after="0" w:afterAutospacing="0"/>
                        <w:jc w:val="center"/>
                        <w:rPr>
                          <w:sz w:val="25"/>
                          <w:szCs w:val="25"/>
                        </w:rPr>
                      </w:pPr>
                      <w:r>
                        <w:rPr>
                          <w:rFonts w:asciiTheme="minorHAnsi" w:hAnsi="Calibri" w:cstheme="minorBidi"/>
                          <w:color w:val="000000" w:themeColor="text1"/>
                          <w:kern w:val="24"/>
                          <w:sz w:val="25"/>
                          <w:szCs w:val="25"/>
                          <w:lang w:val="en-US"/>
                        </w:rPr>
                        <w:t>Potential a</w:t>
                      </w:r>
                      <w:r w:rsidRPr="000B7CB8">
                        <w:rPr>
                          <w:rFonts w:asciiTheme="minorHAnsi" w:hAnsi="Calibri" w:cstheme="minorBidi"/>
                          <w:color w:val="000000" w:themeColor="text1"/>
                          <w:kern w:val="24"/>
                          <w:sz w:val="25"/>
                          <w:szCs w:val="25"/>
                          <w:lang w:val="en-US"/>
                        </w:rPr>
                        <w:t>dditional arms</w:t>
                      </w:r>
                      <w:r>
                        <w:rPr>
                          <w:rFonts w:asciiTheme="minorHAnsi" w:hAnsi="Calibri" w:cstheme="minorBidi"/>
                          <w:color w:val="000000" w:themeColor="text1"/>
                          <w:kern w:val="24"/>
                          <w:sz w:val="25"/>
                          <w:szCs w:val="25"/>
                          <w:lang w:val="en-US"/>
                        </w:rPr>
                        <w:t xml:space="preserve"> (after ethics and regulatory approval)</w:t>
                      </w:r>
                    </w:p>
                  </w:txbxContent>
                </v:textbox>
              </v:shape>
            </w:pict>
          </mc:Fallback>
        </mc:AlternateContent>
      </w:r>
      <w:r>
        <w:rPr>
          <w:rFonts w:cstheme="minorHAnsi"/>
          <w:noProof/>
          <w:sz w:val="22"/>
          <w:szCs w:val="22"/>
          <w:lang w:eastAsia="en-GB"/>
        </w:rPr>
        <mc:AlternateContent>
          <mc:Choice Requires="wps">
            <w:drawing>
              <wp:anchor distT="0" distB="0" distL="114300" distR="114300" simplePos="0" relativeHeight="251716608" behindDoc="0" locked="0" layoutInCell="1" allowOverlap="1" wp14:anchorId="1880E337" wp14:editId="2399769F">
                <wp:simplePos x="0" y="0"/>
                <wp:positionH relativeFrom="column">
                  <wp:posOffset>2569210</wp:posOffset>
                </wp:positionH>
                <wp:positionV relativeFrom="paragraph">
                  <wp:posOffset>1805940</wp:posOffset>
                </wp:positionV>
                <wp:extent cx="2573655" cy="444500"/>
                <wp:effectExtent l="0" t="0" r="74295" b="50800"/>
                <wp:wrapNone/>
                <wp:docPr id="48" name="Elb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73655" cy="444500"/>
                        </a:xfrm>
                        <a:prstGeom prst="bentConnector3">
                          <a:avLst>
                            <a:gd name="adj1" fmla="val 99838"/>
                          </a:avLst>
                        </a:prstGeom>
                        <a:noFill/>
                        <a:ln w="6350">
                          <a:solidFill>
                            <a:schemeClr val="accent1">
                              <a:lumMod val="100000"/>
                              <a:lumOff val="0"/>
                            </a:schemeClr>
                          </a:solidFill>
                          <a:miter lim="800000"/>
                          <a:headEn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668F9F13" id="Elbow Connector 15" o:spid="_x0000_s1026" type="#_x0000_t34" style="position:absolute;margin-left:202.3pt;margin-top:142.2pt;width:202.65pt;height: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" adj="21565" strokecolor="#5b9bd5 [3204]" strokeweight=".5pt">
                <v:stroke endarrow="block"/>
              </v:shape>
            </w:pict>
          </mc:Fallback>
        </mc:AlternateContent>
      </w:r>
      <w:r w:rsidR="00D0253A" w:rsidRPr="005A4395">
        <w:rPr>
          <w:rFonts w:cstheme="minorHAnsi"/>
          <w:sz w:val="22"/>
          <w:szCs w:val="22"/>
        </w:rPr>
        <w:br w:type="page"/>
      </w:r>
    </w:p>
    <w:p w14:paraId="5AB0D99D" w14:textId="77777777" w:rsidR="006330C2" w:rsidRPr="005A4395" w:rsidRDefault="006330C2" w:rsidP="005A4395">
      <w:pPr>
        <w:pStyle w:val="Heading1"/>
        <w:tabs>
          <w:tab w:val="num" w:pos="1992"/>
        </w:tabs>
        <w:rPr>
          <w:rFonts w:cstheme="minorHAnsi"/>
          <w:sz w:val="22"/>
          <w:szCs w:val="22"/>
        </w:rPr>
      </w:pPr>
      <w:bookmarkStart w:id="174" w:name="_Toc38375817"/>
      <w:r w:rsidRPr="005A4395">
        <w:rPr>
          <w:rFonts w:cstheme="minorHAnsi"/>
          <w:sz w:val="22"/>
          <w:szCs w:val="22"/>
        </w:rPr>
        <w:lastRenderedPageBreak/>
        <w:t>Introduction</w:t>
      </w:r>
      <w:bookmarkEnd w:id="172"/>
      <w:bookmarkEnd w:id="174"/>
    </w:p>
    <w:p w14:paraId="4D99532C" w14:textId="77777777" w:rsidR="005A4B44" w:rsidRPr="005A4395" w:rsidRDefault="005A4B44" w:rsidP="005A4395">
      <w:pPr>
        <w:pStyle w:val="Heading2"/>
        <w:rPr>
          <w:rFonts w:cstheme="minorHAnsi"/>
          <w:sz w:val="22"/>
          <w:szCs w:val="22"/>
        </w:rPr>
      </w:pPr>
      <w:bookmarkStart w:id="175" w:name="_Toc38375818"/>
      <w:r w:rsidRPr="005A4395">
        <w:rPr>
          <w:rFonts w:cstheme="minorHAnsi"/>
          <w:sz w:val="22"/>
          <w:szCs w:val="22"/>
        </w:rPr>
        <w:t>Background</w:t>
      </w:r>
      <w:bookmarkEnd w:id="173"/>
      <w:bookmarkEnd w:id="175"/>
    </w:p>
    <w:p w14:paraId="0E18917C" w14:textId="77777777" w:rsidR="003B29E4" w:rsidRPr="005A4395" w:rsidRDefault="003B29E4" w:rsidP="005A4395">
      <w:pPr>
        <w:rPr>
          <w:rFonts w:cstheme="minorHAnsi"/>
          <w:sz w:val="22"/>
          <w:szCs w:val="22"/>
        </w:rPr>
      </w:pPr>
    </w:p>
    <w:p w14:paraId="5F91F4FF" w14:textId="77777777" w:rsidR="006824EF" w:rsidRPr="00EB1235" w:rsidRDefault="006824EF" w:rsidP="006824EF">
      <w:pPr>
        <w:pStyle w:val="ColorfulList-Accent11"/>
        <w:spacing w:after="0" w:line="240" w:lineRule="auto"/>
        <w:ind w:left="0"/>
        <w:jc w:val="both"/>
        <w:rPr>
          <w:rFonts w:ascii="Verdana" w:hAnsi="Verdana" w:cs="Calibri"/>
        </w:rPr>
      </w:pPr>
      <w:r w:rsidRPr="00EB1235">
        <w:rPr>
          <w:rFonts w:ascii="Verdana" w:hAnsi="Verdana" w:cs="Calibri"/>
        </w:rPr>
        <w:t>The COVID-19 pandemic, as declared on 11</w:t>
      </w:r>
      <w:r w:rsidRPr="00EB1235">
        <w:rPr>
          <w:rFonts w:ascii="Verdana" w:hAnsi="Verdana" w:cs="Calibri"/>
          <w:vertAlign w:val="superscript"/>
        </w:rPr>
        <w:t>th</w:t>
      </w:r>
      <w:r w:rsidRPr="00EB1235">
        <w:rPr>
          <w:rFonts w:ascii="Verdana" w:hAnsi="Verdana" w:cs="Calibri"/>
        </w:rPr>
        <w:t xml:space="preserve"> March 2020 by World Health Organisation (WHO), is caused by a novel coronavirus (SARS-Cov-2). In the UK on 17/4/20 108,692 cases had a laboratory-confirmed diagnosis and the total number of COVID-19 associated deaths in hospital totalled 14,576; these data do not cover cases and deaths in the community, where, as yet, no testing is available. </w:t>
      </w:r>
    </w:p>
    <w:p w14:paraId="7D70C841" w14:textId="77777777" w:rsidR="006824EF" w:rsidRPr="00EB1235" w:rsidRDefault="006824EF" w:rsidP="006824EF">
      <w:pPr>
        <w:pStyle w:val="ColorfulList-Accent11"/>
        <w:spacing w:after="0" w:line="240" w:lineRule="auto"/>
        <w:ind w:left="0"/>
        <w:jc w:val="both"/>
        <w:rPr>
          <w:rFonts w:ascii="Verdana" w:hAnsi="Verdana" w:cs="Calibri"/>
        </w:rPr>
      </w:pPr>
    </w:p>
    <w:p w14:paraId="6ABF5BD9" w14:textId="77777777" w:rsidR="006824EF" w:rsidRPr="00EB1235" w:rsidRDefault="006824EF" w:rsidP="006824EF">
      <w:pPr>
        <w:pStyle w:val="ColorfulList-Accent11"/>
        <w:spacing w:after="0" w:line="240" w:lineRule="auto"/>
        <w:ind w:left="0"/>
        <w:jc w:val="both"/>
        <w:rPr>
          <w:rFonts w:ascii="Verdana" w:eastAsia="Times New Roman" w:hAnsi="Verdana" w:cs="Calibri"/>
        </w:rPr>
      </w:pPr>
      <w:r w:rsidRPr="00EB1235">
        <w:rPr>
          <w:rFonts w:ascii="Verdana" w:hAnsi="Verdana" w:cs="Calibri"/>
        </w:rPr>
        <w:t xml:space="preserve">The majority of individuals infected with COVID19 appear to have mild/moderate symptoms, </w:t>
      </w:r>
      <w:r>
        <w:rPr>
          <w:rFonts w:ascii="Verdana" w:hAnsi="Verdana" w:cs="Calibri"/>
        </w:rPr>
        <w:t>but</w:t>
      </w:r>
      <w:r w:rsidRPr="00EB1235">
        <w:rPr>
          <w:rFonts w:ascii="Verdana" w:hAnsi="Verdana" w:cs="Calibri"/>
        </w:rPr>
        <w:t xml:space="preserve"> ~15% have severe disease and there is ~2% mortality across the population. Identified risk factors for severe COVID-19-related disease include age cardiovascular disease, diabetes and male gender. COVID19-related complications (CRC) include acute respiratory distress syndrome, arrhythmia, shock, acute kidney injury, acute cardiac injury, liver dysfunction and secondary infection [Huang et al 2020; King’s Critical Care Evidence Summary 09/03/2020].   Currently, there are no current vaccines, prophylactic or therapeutic agents of proven efficacy.  The international research community is rapidly accumulating information regarding the pathogenesis of COVID19 infection. The following key themes have emerged to date:</w:t>
      </w:r>
    </w:p>
    <w:p w14:paraId="4A3385F3" w14:textId="77777777" w:rsidR="006824EF" w:rsidRPr="00EB1235" w:rsidRDefault="006824EF" w:rsidP="006824EF">
      <w:pPr>
        <w:pStyle w:val="ColorfulList-Accent11"/>
        <w:spacing w:after="0" w:line="240" w:lineRule="auto"/>
        <w:ind w:left="0"/>
        <w:jc w:val="both"/>
        <w:rPr>
          <w:rFonts w:ascii="Verdana" w:hAnsi="Verdana" w:cs="Calibri"/>
        </w:rPr>
      </w:pPr>
    </w:p>
    <w:p w14:paraId="35A68741" w14:textId="77777777" w:rsidR="006824EF" w:rsidRPr="00EB1235" w:rsidRDefault="006824EF" w:rsidP="006824EF">
      <w:pPr>
        <w:pStyle w:val="ColorfulList-Accent11"/>
        <w:numPr>
          <w:ilvl w:val="0"/>
          <w:numId w:val="27"/>
        </w:numPr>
        <w:spacing w:after="0" w:line="240" w:lineRule="auto"/>
        <w:jc w:val="both"/>
        <w:rPr>
          <w:rFonts w:ascii="Verdana" w:hAnsi="Verdana" w:cs="Calibri"/>
        </w:rPr>
      </w:pPr>
      <w:r w:rsidRPr="00EB1235">
        <w:rPr>
          <w:rFonts w:ascii="Verdana" w:hAnsi="Verdana" w:cs="Calibri"/>
        </w:rPr>
        <w:t>Early infection is often asymptomatic but these individuals can be infectious.</w:t>
      </w:r>
    </w:p>
    <w:p w14:paraId="509FA97F" w14:textId="77777777" w:rsidR="006824EF" w:rsidRPr="00EB1235" w:rsidRDefault="006824EF" w:rsidP="006824EF">
      <w:pPr>
        <w:pStyle w:val="ColorfulList-Accent11"/>
        <w:numPr>
          <w:ilvl w:val="0"/>
          <w:numId w:val="27"/>
        </w:numPr>
        <w:spacing w:after="0" w:line="240" w:lineRule="auto"/>
        <w:jc w:val="both"/>
        <w:rPr>
          <w:rFonts w:ascii="Verdana" w:hAnsi="Verdana" w:cs="Calibri"/>
        </w:rPr>
      </w:pPr>
      <w:r w:rsidRPr="00EB1235">
        <w:rPr>
          <w:rFonts w:ascii="Verdana" w:hAnsi="Verdana" w:cs="Calibri"/>
        </w:rPr>
        <w:t>A significant proportion of the severe symptoms and life-threatening complications of these viral infections are not driven by primary viral infection but by an excessive host immune response to COVID-19.</w:t>
      </w:r>
    </w:p>
    <w:p w14:paraId="183641A9" w14:textId="77777777" w:rsidR="006824EF" w:rsidRPr="00EB1235" w:rsidRDefault="006824EF" w:rsidP="006824EF">
      <w:pPr>
        <w:pStyle w:val="ColorfulList-Accent11"/>
        <w:numPr>
          <w:ilvl w:val="0"/>
          <w:numId w:val="27"/>
        </w:numPr>
        <w:spacing w:after="0" w:line="240" w:lineRule="auto"/>
        <w:jc w:val="both"/>
        <w:rPr>
          <w:rFonts w:ascii="Verdana" w:hAnsi="Verdana" w:cs="Calibri"/>
        </w:rPr>
      </w:pPr>
      <w:r w:rsidRPr="00EB1235">
        <w:rPr>
          <w:rFonts w:ascii="Verdana" w:hAnsi="Verdana" w:cs="Calibri"/>
        </w:rPr>
        <w:t xml:space="preserve">The immune response to COVID19 is more often damaging in older adults and in patients with selected comorbidities </w:t>
      </w:r>
    </w:p>
    <w:p w14:paraId="74819FAC" w14:textId="77777777" w:rsidR="006824EF" w:rsidRPr="00EB1235" w:rsidRDefault="006824EF" w:rsidP="006824EF">
      <w:pPr>
        <w:pStyle w:val="ColorfulList-Accent11"/>
        <w:numPr>
          <w:ilvl w:val="0"/>
          <w:numId w:val="27"/>
        </w:numPr>
        <w:spacing w:after="0" w:line="240" w:lineRule="auto"/>
        <w:jc w:val="both"/>
        <w:rPr>
          <w:rFonts w:ascii="Verdana" w:hAnsi="Verdana" w:cs="Calibri"/>
        </w:rPr>
      </w:pPr>
      <w:r w:rsidRPr="00EB1235">
        <w:rPr>
          <w:rFonts w:ascii="Verdana" w:hAnsi="Verdana" w:cs="Calibri"/>
        </w:rPr>
        <w:t>Severe organ damage in association with COVID19 is accompanied by a dysregulated autoinflammatory and autoimmune syndrome (see Figure 1).</w:t>
      </w:r>
    </w:p>
    <w:p w14:paraId="2BD77AED" w14:textId="77777777" w:rsidR="008378B5" w:rsidRPr="005A4395" w:rsidRDefault="008378B5" w:rsidP="005A4395">
      <w:pPr>
        <w:pStyle w:val="ColorfulList-Accent11"/>
        <w:spacing w:after="0" w:line="240" w:lineRule="auto"/>
        <w:rPr>
          <w:rFonts w:ascii="Verdana" w:hAnsi="Verdana" w:cstheme="minorHAnsi"/>
        </w:rPr>
      </w:pPr>
    </w:p>
    <w:p w14:paraId="0493B03E" w14:textId="77777777" w:rsidR="004551EC" w:rsidRPr="005A4395" w:rsidRDefault="00EE7551" w:rsidP="005A4395">
      <w:pPr>
        <w:pStyle w:val="ColorfulList-Accent11"/>
        <w:spacing w:after="0" w:line="240" w:lineRule="auto"/>
        <w:rPr>
          <w:rFonts w:ascii="Verdana" w:hAnsi="Verdana" w:cstheme="minorHAnsi"/>
        </w:rPr>
      </w:pPr>
      <w:r w:rsidRPr="005A4395">
        <w:rPr>
          <w:rFonts w:ascii="Verdana" w:hAnsi="Verdana" w:cstheme="minorHAnsi"/>
          <w:noProof/>
          <w:lang w:eastAsia="en-GB"/>
        </w:rPr>
        <w:drawing>
          <wp:inline distT="0" distB="0" distL="0" distR="0" wp14:anchorId="516869BB" wp14:editId="2DAD1F13">
            <wp:extent cx="4296641" cy="2321338"/>
            <wp:effectExtent l="0" t="0" r="0" b="3175"/>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09468" cy="2328268"/>
                    </a:xfrm>
                    <a:prstGeom prst="rect">
                      <a:avLst/>
                    </a:prstGeom>
                  </pic:spPr>
                </pic:pic>
              </a:graphicData>
            </a:graphic>
          </wp:inline>
        </w:drawing>
      </w:r>
    </w:p>
    <w:p w14:paraId="30DCDB58" w14:textId="77777777" w:rsidR="008378B5" w:rsidRPr="005A4395" w:rsidRDefault="008378B5" w:rsidP="005A4395">
      <w:pPr>
        <w:pStyle w:val="ColorfulList-Accent11"/>
        <w:spacing w:after="0" w:line="240" w:lineRule="auto"/>
        <w:rPr>
          <w:rFonts w:ascii="Verdana" w:hAnsi="Verdana" w:cstheme="minorHAnsi"/>
          <w:sz w:val="20"/>
        </w:rPr>
      </w:pPr>
    </w:p>
    <w:p w14:paraId="23D787E0" w14:textId="77777777" w:rsidR="003441A6" w:rsidRDefault="003441A6" w:rsidP="005A4395">
      <w:pPr>
        <w:pStyle w:val="ColorfulList-Accent11"/>
        <w:spacing w:after="0" w:line="240" w:lineRule="auto"/>
        <w:ind w:left="0"/>
        <w:rPr>
          <w:rFonts w:ascii="Verdana" w:hAnsi="Verdana" w:cstheme="minorHAnsi"/>
          <w:sz w:val="20"/>
        </w:rPr>
      </w:pPr>
      <w:r w:rsidRPr="005A4395">
        <w:rPr>
          <w:rFonts w:ascii="Verdana" w:hAnsi="Verdana" w:cstheme="minorHAnsi"/>
          <w:sz w:val="20"/>
        </w:rPr>
        <w:t xml:space="preserve">Figure 1: </w:t>
      </w:r>
      <w:r w:rsidR="00C053B9" w:rsidRPr="005A4395">
        <w:rPr>
          <w:rFonts w:ascii="Verdana" w:hAnsi="Verdana" w:cstheme="minorHAnsi"/>
          <w:sz w:val="20"/>
        </w:rPr>
        <w:t xml:space="preserve">Stages </w:t>
      </w:r>
      <w:r w:rsidRPr="005A4395">
        <w:rPr>
          <w:rFonts w:ascii="Verdana" w:hAnsi="Verdana" w:cstheme="minorHAnsi"/>
          <w:sz w:val="20"/>
        </w:rPr>
        <w:t>of COVID19</w:t>
      </w:r>
    </w:p>
    <w:p w14:paraId="1E846C1A" w14:textId="77777777" w:rsidR="006824EF" w:rsidRPr="005A4395" w:rsidRDefault="006824EF" w:rsidP="005A4395">
      <w:pPr>
        <w:pStyle w:val="ColorfulList-Accent11"/>
        <w:spacing w:after="0" w:line="240" w:lineRule="auto"/>
        <w:ind w:left="0"/>
        <w:rPr>
          <w:rFonts w:ascii="Verdana" w:hAnsi="Verdana" w:cstheme="minorHAnsi"/>
          <w:sz w:val="20"/>
        </w:rPr>
      </w:pPr>
    </w:p>
    <w:p w14:paraId="5933DF1C" w14:textId="77777777" w:rsidR="006824EF" w:rsidRPr="00EB1235" w:rsidRDefault="006824EF" w:rsidP="006824EF">
      <w:pPr>
        <w:tabs>
          <w:tab w:val="left" w:pos="1455"/>
          <w:tab w:val="left" w:pos="3860"/>
        </w:tabs>
        <w:jc w:val="both"/>
        <w:rPr>
          <w:rFonts w:cs="Calibri"/>
          <w:sz w:val="22"/>
          <w:szCs w:val="22"/>
          <w:u w:val="single"/>
        </w:rPr>
      </w:pPr>
      <w:r w:rsidRPr="00EB1235">
        <w:rPr>
          <w:rFonts w:cs="Calibri"/>
          <w:sz w:val="22"/>
          <w:szCs w:val="22"/>
          <w:u w:val="single"/>
        </w:rPr>
        <w:t>Virology</w:t>
      </w:r>
    </w:p>
    <w:p w14:paraId="360321D2" w14:textId="77777777" w:rsidR="006824EF" w:rsidRPr="00EB1235" w:rsidRDefault="006824EF" w:rsidP="006824EF">
      <w:pPr>
        <w:tabs>
          <w:tab w:val="left" w:pos="1455"/>
          <w:tab w:val="left" w:pos="3860"/>
        </w:tabs>
        <w:jc w:val="both"/>
        <w:rPr>
          <w:rFonts w:cs="Calibri"/>
          <w:sz w:val="22"/>
          <w:szCs w:val="22"/>
        </w:rPr>
      </w:pPr>
      <w:r w:rsidRPr="00EB1235">
        <w:rPr>
          <w:rFonts w:cs="Calibri"/>
          <w:sz w:val="22"/>
          <w:szCs w:val="22"/>
        </w:rPr>
        <w:t xml:space="preserve">Coronaviruses are large, enveloped RNA viruses that are distributed widely among mammals and birds. Previous outbreaks of severe respiratory disease caused by coronavirus infections in humans have followed zoonotic transmission. SARS-CoV was identified in 2003 and MERS-CoV emerged in 2012. COVID-19 or SAR-CoV2 is </w:t>
      </w:r>
      <w:r w:rsidRPr="00EB1235">
        <w:rPr>
          <w:rFonts w:cs="Calibri"/>
          <w:sz w:val="22"/>
          <w:szCs w:val="22"/>
        </w:rPr>
        <w:lastRenderedPageBreak/>
        <w:t xml:space="preserve">closely related to SARS-CoV and, both use ACE2 as the receptor for the envelope spike protein of COVID19 and is the means of the virus binding to its target cells. Coronaviruses exhibit a range of strategies for evading the early innate immune response, example by inhibiting the action of type I interferons. This facilitates early viral replication and reduces systemic symptoms in the host.  </w:t>
      </w:r>
    </w:p>
    <w:p w14:paraId="3135374D" w14:textId="77777777" w:rsidR="006824EF" w:rsidRPr="00EB1235" w:rsidRDefault="006824EF" w:rsidP="006824EF">
      <w:pPr>
        <w:tabs>
          <w:tab w:val="left" w:pos="1455"/>
          <w:tab w:val="left" w:pos="3860"/>
        </w:tabs>
        <w:jc w:val="both"/>
        <w:rPr>
          <w:rFonts w:cs="Calibri"/>
          <w:sz w:val="22"/>
          <w:szCs w:val="22"/>
        </w:rPr>
      </w:pPr>
    </w:p>
    <w:p w14:paraId="61975FC9" w14:textId="77777777" w:rsidR="006824EF" w:rsidRPr="00EB1235" w:rsidRDefault="006824EF" w:rsidP="006824EF">
      <w:pPr>
        <w:tabs>
          <w:tab w:val="left" w:pos="1455"/>
          <w:tab w:val="left" w:pos="3860"/>
        </w:tabs>
        <w:jc w:val="both"/>
        <w:rPr>
          <w:rFonts w:cs="Calibri"/>
          <w:sz w:val="22"/>
          <w:szCs w:val="22"/>
          <w:u w:val="single"/>
        </w:rPr>
      </w:pPr>
      <w:r w:rsidRPr="00EB1235">
        <w:rPr>
          <w:rFonts w:cs="Calibri"/>
          <w:sz w:val="22"/>
          <w:szCs w:val="22"/>
          <w:u w:val="single"/>
        </w:rPr>
        <w:t>Cytokine Dysregulation in COVID-19-related Disease (Figure 2)</w:t>
      </w:r>
    </w:p>
    <w:p w14:paraId="0742818F" w14:textId="77777777" w:rsidR="006824EF" w:rsidRPr="00EB1235" w:rsidRDefault="006824EF" w:rsidP="006824EF">
      <w:pPr>
        <w:tabs>
          <w:tab w:val="left" w:pos="1455"/>
          <w:tab w:val="left" w:pos="3860"/>
        </w:tabs>
        <w:jc w:val="both"/>
        <w:rPr>
          <w:rFonts w:cs="Calibri"/>
          <w:sz w:val="22"/>
          <w:szCs w:val="22"/>
        </w:rPr>
      </w:pPr>
      <w:r w:rsidRPr="00EB1235">
        <w:rPr>
          <w:rFonts w:cs="Calibri"/>
          <w:sz w:val="22"/>
          <w:szCs w:val="22"/>
        </w:rPr>
        <w:t xml:space="preserve">While SARS-CoV infection evades detection by the immune system in the first 24h of infection, it ultimately induces a massive immune system effector response in the subgroup of people who develop severe COVID19-related disease. This leads to potentially life-threatening lung and sometimes multi-organ damage. It is important to note that the development of Diffuse Alveolar Damage (DAD) is often independent of high-titre viral replication (Peiris et al 2003). The massive immune and inflammatory response in affected lungs includes production of high levels of IL-6, TNF-alpha, IL-1-beta, influx of neutrophils and cytotoxic T cells. A Th2 (IL4, IL13) response from alternatively-activated macrophages, and an associated profibrotic phenotype (including increased TGF-beta and PDGF-alpha production) lead to lung fibrosis. Activation of the coagulation cascade is associated with development of fibrin clots in the alveoli. (Gralinski and Baric 2015). </w:t>
      </w:r>
    </w:p>
    <w:p w14:paraId="1D70EEC4" w14:textId="77777777" w:rsidR="0026607B" w:rsidRPr="005A4395" w:rsidRDefault="0026607B" w:rsidP="005A4395">
      <w:pPr>
        <w:pStyle w:val="ColorfulList-Accent11"/>
        <w:spacing w:after="0" w:line="240" w:lineRule="auto"/>
        <w:ind w:left="0"/>
        <w:rPr>
          <w:rFonts w:ascii="Verdana" w:hAnsi="Verdana" w:cstheme="minorHAnsi"/>
        </w:rPr>
      </w:pPr>
    </w:p>
    <w:p w14:paraId="1084A84D" w14:textId="77777777" w:rsidR="00F47812" w:rsidRPr="005A4395" w:rsidRDefault="00F47812" w:rsidP="005A4395">
      <w:pPr>
        <w:rPr>
          <w:rFonts w:cstheme="minorHAnsi"/>
          <w:sz w:val="22"/>
          <w:szCs w:val="22"/>
        </w:rPr>
      </w:pPr>
    </w:p>
    <w:p w14:paraId="4C39564F" w14:textId="77777777" w:rsidR="00B37CC4" w:rsidRPr="005A4395" w:rsidRDefault="007058B0" w:rsidP="005A4395">
      <w:pPr>
        <w:rPr>
          <w:rFonts w:cstheme="minorHAnsi"/>
          <w:sz w:val="22"/>
          <w:szCs w:val="22"/>
        </w:rPr>
      </w:pPr>
      <w:r w:rsidRPr="005A4395">
        <w:rPr>
          <w:rFonts w:cstheme="minorHAnsi"/>
          <w:noProof/>
          <w:sz w:val="22"/>
          <w:szCs w:val="22"/>
          <w:lang w:eastAsia="en-GB"/>
        </w:rPr>
        <w:drawing>
          <wp:inline distT="0" distB="0" distL="0" distR="0" wp14:anchorId="658DE435" wp14:editId="0F78A9F6">
            <wp:extent cx="5173884" cy="29102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192167" cy="2920490"/>
                    </a:xfrm>
                    <a:prstGeom prst="rect">
                      <a:avLst/>
                    </a:prstGeom>
                  </pic:spPr>
                </pic:pic>
              </a:graphicData>
            </a:graphic>
          </wp:inline>
        </w:drawing>
      </w:r>
    </w:p>
    <w:p w14:paraId="4EB0E15A" w14:textId="77777777" w:rsidR="004C1A06" w:rsidRPr="005A4395" w:rsidRDefault="004C1A06" w:rsidP="005A4395">
      <w:pPr>
        <w:rPr>
          <w:rFonts w:cstheme="minorHAnsi"/>
          <w:b/>
          <w:sz w:val="22"/>
          <w:szCs w:val="22"/>
        </w:rPr>
      </w:pPr>
    </w:p>
    <w:p w14:paraId="72C20C90" w14:textId="77777777" w:rsidR="004C1A06" w:rsidRPr="005A4395" w:rsidRDefault="004C1A06" w:rsidP="005A4395">
      <w:pPr>
        <w:rPr>
          <w:rFonts w:cstheme="minorHAnsi"/>
          <w:sz w:val="20"/>
          <w:szCs w:val="22"/>
        </w:rPr>
      </w:pPr>
      <w:r w:rsidRPr="005A4395">
        <w:rPr>
          <w:rFonts w:cstheme="minorHAnsi"/>
          <w:sz w:val="22"/>
          <w:szCs w:val="22"/>
        </w:rPr>
        <w:t xml:space="preserve"> </w:t>
      </w:r>
      <w:r w:rsidRPr="005A4395">
        <w:rPr>
          <w:rFonts w:cstheme="minorHAnsi"/>
          <w:sz w:val="20"/>
          <w:szCs w:val="22"/>
        </w:rPr>
        <w:t xml:space="preserve">Figure </w:t>
      </w:r>
      <w:r w:rsidR="006824EF">
        <w:rPr>
          <w:rFonts w:cstheme="minorHAnsi"/>
          <w:sz w:val="20"/>
          <w:szCs w:val="22"/>
        </w:rPr>
        <w:t>2</w:t>
      </w:r>
      <w:r w:rsidRPr="005A4395">
        <w:rPr>
          <w:rFonts w:cstheme="minorHAnsi"/>
          <w:sz w:val="20"/>
          <w:szCs w:val="22"/>
        </w:rPr>
        <w:t>. COVID-19 immunopathology and potential therapeutic targets</w:t>
      </w:r>
    </w:p>
    <w:p w14:paraId="1968EC79" w14:textId="77777777" w:rsidR="0046596F" w:rsidRDefault="009665C6" w:rsidP="005A4395">
      <w:pPr>
        <w:pStyle w:val="CommentText"/>
        <w:rPr>
          <w:rFonts w:cstheme="minorHAnsi"/>
          <w:color w:val="3C4043"/>
          <w:sz w:val="22"/>
          <w:szCs w:val="22"/>
          <w:shd w:val="clear" w:color="auto" w:fill="FFFFFF"/>
        </w:rPr>
      </w:pPr>
      <w:r w:rsidRPr="005A4395">
        <w:rPr>
          <w:rFonts w:cstheme="minorHAnsi"/>
          <w:noProof/>
          <w:sz w:val="22"/>
          <w:szCs w:val="22"/>
        </w:rPr>
        <w:t xml:space="preserve">PC indicates plasma cell, DC-dendritic cell, Ab-antibody, CTL-Cytotoxic T lymphocyte, NK natural killer cells, ADCC-antibody dependent cell-mediated cytotoxicity. TH- T helper cell, IL- interleukin, GM-CSF- </w:t>
      </w:r>
      <w:r w:rsidRPr="005A4395">
        <w:rPr>
          <w:rFonts w:cstheme="minorHAnsi"/>
          <w:color w:val="3C4043"/>
          <w:sz w:val="22"/>
          <w:szCs w:val="22"/>
          <w:shd w:val="clear" w:color="auto" w:fill="FFFFFF"/>
        </w:rPr>
        <w:t>Recombinant Human Granulocyte Macrophage Colony-Stimulating Factor </w:t>
      </w:r>
    </w:p>
    <w:p w14:paraId="694490AE" w14:textId="77777777" w:rsidR="00774AE1" w:rsidRDefault="00774AE1" w:rsidP="005A4395">
      <w:pPr>
        <w:pStyle w:val="CommentText"/>
        <w:rPr>
          <w:rFonts w:cstheme="minorHAnsi"/>
          <w:color w:val="3C4043"/>
          <w:sz w:val="22"/>
          <w:szCs w:val="22"/>
          <w:shd w:val="clear" w:color="auto" w:fill="FFFFFF"/>
        </w:rPr>
      </w:pPr>
    </w:p>
    <w:p w14:paraId="066F624B" w14:textId="77777777" w:rsidR="00774AE1" w:rsidRDefault="00774AE1" w:rsidP="005A4395">
      <w:pPr>
        <w:pStyle w:val="CommentText"/>
        <w:rPr>
          <w:rFonts w:cstheme="minorHAnsi"/>
          <w:noProof/>
          <w:sz w:val="22"/>
          <w:szCs w:val="22"/>
        </w:rPr>
      </w:pPr>
    </w:p>
    <w:p w14:paraId="7A1A8D1E" w14:textId="77777777" w:rsidR="006824EF" w:rsidRDefault="006824EF" w:rsidP="005A4395">
      <w:pPr>
        <w:pStyle w:val="CommentText"/>
        <w:rPr>
          <w:rFonts w:cstheme="minorHAnsi"/>
          <w:noProof/>
          <w:sz w:val="22"/>
          <w:szCs w:val="22"/>
        </w:rPr>
      </w:pPr>
    </w:p>
    <w:p w14:paraId="67A4A8BD" w14:textId="77777777" w:rsidR="006824EF" w:rsidRPr="00EB1235" w:rsidRDefault="006824EF" w:rsidP="006824EF">
      <w:pPr>
        <w:tabs>
          <w:tab w:val="left" w:pos="1455"/>
          <w:tab w:val="left" w:pos="3860"/>
        </w:tabs>
        <w:jc w:val="both"/>
        <w:rPr>
          <w:rFonts w:cs="Calibri"/>
          <w:sz w:val="22"/>
          <w:szCs w:val="22"/>
          <w:u w:val="single"/>
        </w:rPr>
      </w:pPr>
      <w:r w:rsidRPr="00EB1235">
        <w:rPr>
          <w:rFonts w:cs="Calibri"/>
          <w:sz w:val="22"/>
          <w:szCs w:val="22"/>
          <w:u w:val="single"/>
        </w:rPr>
        <w:t>Complement Activation in COVID19-related Disease (Figure 3)</w:t>
      </w:r>
    </w:p>
    <w:p w14:paraId="32EA49C8" w14:textId="77777777" w:rsidR="006824EF" w:rsidRPr="00EB1235" w:rsidRDefault="006824EF" w:rsidP="006824EF">
      <w:pPr>
        <w:jc w:val="both"/>
        <w:rPr>
          <w:rFonts w:cs="Calibri"/>
          <w:sz w:val="22"/>
          <w:szCs w:val="22"/>
        </w:rPr>
      </w:pPr>
    </w:p>
    <w:p w14:paraId="611D3F71" w14:textId="77777777" w:rsidR="006824EF" w:rsidRPr="00EB1235" w:rsidRDefault="006824EF" w:rsidP="006824EF">
      <w:pPr>
        <w:rPr>
          <w:rFonts w:cs="Calibri"/>
          <w:sz w:val="22"/>
          <w:szCs w:val="22"/>
        </w:rPr>
      </w:pPr>
      <w:r w:rsidRPr="00EB1235">
        <w:rPr>
          <w:rFonts w:cs="Calibri"/>
          <w:sz w:val="22"/>
          <w:szCs w:val="22"/>
        </w:rPr>
        <w:t xml:space="preserve">The complement system consists of a series of soluble serine proteases, which circulate in the blood in inactive form.   Activation of the complement cascade results in amplification of the inflammatory response and the formation of a </w:t>
      </w:r>
      <w:r w:rsidRPr="00EB1235">
        <w:rPr>
          <w:rFonts w:cs="Calibri"/>
          <w:sz w:val="22"/>
          <w:szCs w:val="22"/>
        </w:rPr>
        <w:lastRenderedPageBreak/>
        <w:t xml:space="preserve">membrane attack complex which perforates cell membranes, thereby causing cell death. The complement cascade can be activated by microbes, including viruses by the alternative pathway. Type I interferon decreases expression of Serping1, a regulator of the complement system and coagulation proteases; this may increase complement-mediated tissue damage and a prothrombotic tendency.  </w:t>
      </w:r>
    </w:p>
    <w:p w14:paraId="3A17BE53" w14:textId="77777777" w:rsidR="006824EF" w:rsidRPr="00EB1235" w:rsidRDefault="006824EF" w:rsidP="006824EF">
      <w:pPr>
        <w:rPr>
          <w:rFonts w:cs="Calibri"/>
          <w:sz w:val="22"/>
          <w:szCs w:val="22"/>
        </w:rPr>
      </w:pPr>
    </w:p>
    <w:p w14:paraId="3BED3BB0" w14:textId="77777777" w:rsidR="006824EF" w:rsidRPr="00EB1235" w:rsidRDefault="006824EF" w:rsidP="006824EF">
      <w:pPr>
        <w:rPr>
          <w:rFonts w:cs="Calibri"/>
          <w:sz w:val="22"/>
          <w:szCs w:val="22"/>
        </w:rPr>
      </w:pPr>
      <w:r w:rsidRPr="00EB1235">
        <w:rPr>
          <w:rFonts w:cs="Calibri"/>
          <w:sz w:val="22"/>
          <w:szCs w:val="22"/>
        </w:rPr>
        <w:t xml:space="preserve">The development of specific antibodies to a target, such as COVID-19 spike protein, focusses complement activation, via the classical pathway, onto membranes expressing the target molecule; this would include infected cells. It would be expected that complement activation, in COVID-19-infected tissues would be markedly amplified after development of COVID-19-specific antibodies, i.e. in stage 2 of the disease.  Since both complement components and antibodies circulate in the blood, it is plausible that complement-mediated attack contributes to tissue damage in sites other than the lung, including heart and kidney. </w:t>
      </w:r>
    </w:p>
    <w:p w14:paraId="171797FF" w14:textId="77777777" w:rsidR="006824EF" w:rsidRPr="00EB1235" w:rsidRDefault="006824EF" w:rsidP="006824EF">
      <w:pPr>
        <w:rPr>
          <w:rFonts w:cs="Calibri"/>
          <w:sz w:val="22"/>
          <w:szCs w:val="22"/>
        </w:rPr>
      </w:pPr>
    </w:p>
    <w:p w14:paraId="7F2EC8EE" w14:textId="77777777" w:rsidR="006824EF" w:rsidRPr="00EB1235" w:rsidRDefault="006824EF" w:rsidP="006824EF">
      <w:pPr>
        <w:rPr>
          <w:rFonts w:cs="Calibri"/>
          <w:sz w:val="22"/>
          <w:szCs w:val="22"/>
        </w:rPr>
      </w:pPr>
      <w:r w:rsidRPr="00EB1235">
        <w:rPr>
          <w:rFonts w:cs="Calibri"/>
          <w:sz w:val="22"/>
          <w:szCs w:val="22"/>
        </w:rPr>
        <w:t xml:space="preserve">In addition to the anticipated involvement of complement activation in innate and adaptive immune responses to viral infection, COVID-19 infection may activate the cascade by pathogen-specific pathways. There has also been a suggestion that N proteins of SARS-CoV, MERS-CoV and SARS-CoV-2 bind to MASP-2, the key serine protease in the lectin pathway of complement activation </w:t>
      </w:r>
      <w:r w:rsidRPr="00541827">
        <w:rPr>
          <w:rFonts w:cs="Calibri"/>
          <w:sz w:val="22"/>
          <w:szCs w:val="22"/>
        </w:rPr>
        <w:t>(Gao et al 2020).</w:t>
      </w:r>
    </w:p>
    <w:p w14:paraId="40DF549D" w14:textId="77777777" w:rsidR="006824EF" w:rsidRPr="00EB1235" w:rsidRDefault="006824EF" w:rsidP="006824EF">
      <w:pPr>
        <w:tabs>
          <w:tab w:val="left" w:pos="1455"/>
          <w:tab w:val="left" w:pos="3860"/>
        </w:tabs>
        <w:jc w:val="both"/>
        <w:rPr>
          <w:rFonts w:cs="Calibri"/>
          <w:sz w:val="22"/>
          <w:szCs w:val="22"/>
        </w:rPr>
      </w:pPr>
    </w:p>
    <w:p w14:paraId="52BDD224" w14:textId="77777777" w:rsidR="006824EF" w:rsidRDefault="006824EF" w:rsidP="006824EF">
      <w:pPr>
        <w:autoSpaceDE w:val="0"/>
        <w:autoSpaceDN w:val="0"/>
        <w:adjustRightInd w:val="0"/>
        <w:rPr>
          <w:rFonts w:cs="Calibri"/>
          <w:sz w:val="22"/>
          <w:szCs w:val="22"/>
        </w:rPr>
      </w:pPr>
      <w:r w:rsidRPr="009E13E9">
        <w:rPr>
          <w:rFonts w:cs="Calibri"/>
          <w:sz w:val="22"/>
          <w:szCs w:val="22"/>
          <w:lang w:eastAsia="en-GB"/>
        </w:rPr>
        <w:t xml:space="preserve">Direct evidence of complement activation in COVID-19 initially came from research in a mouse model, following the SARS-CoV outbreak in 2002.  Mice deficient in C3, the hinge component of the complement system that activates final common pathway, exhibited less weight loss and less respiratory dysfunction. Significantly fewer neutrophils and inflammatory monocytes were present in the lungs of C3 knockout mice than in controls, and subsequent studies revealed reduced lung pathology (Gralinski et al 2018). </w:t>
      </w:r>
      <w:r w:rsidRPr="009E13E9">
        <w:rPr>
          <w:rFonts w:cs="Calibri"/>
          <w:sz w:val="22"/>
          <w:szCs w:val="22"/>
        </w:rPr>
        <w:t>Recently pulmonary and cutaneous biopsy and autopsy samples from five patients with severe COVID19-related disease have been subjected to immunohistochemistry.  This has shown a thrombotic microangiopathy associated  with presence of C4d, MASP2 and the membrane attack complex C5b-9 in capillaries (Magro et al 2020).</w:t>
      </w:r>
    </w:p>
    <w:p w14:paraId="57339761" w14:textId="77777777" w:rsidR="006824EF" w:rsidRDefault="006824EF" w:rsidP="006824EF">
      <w:pPr>
        <w:autoSpaceDE w:val="0"/>
        <w:autoSpaceDN w:val="0"/>
        <w:adjustRightInd w:val="0"/>
        <w:rPr>
          <w:rFonts w:cs="Calibri"/>
          <w:sz w:val="22"/>
          <w:szCs w:val="22"/>
        </w:rPr>
      </w:pPr>
    </w:p>
    <w:p w14:paraId="71433815" w14:textId="77777777" w:rsidR="006824EF" w:rsidRDefault="006824EF" w:rsidP="006824EF">
      <w:pPr>
        <w:autoSpaceDE w:val="0"/>
        <w:autoSpaceDN w:val="0"/>
        <w:adjustRightInd w:val="0"/>
        <w:rPr>
          <w:rFonts w:cs="Calibri"/>
          <w:sz w:val="22"/>
          <w:szCs w:val="22"/>
        </w:rPr>
      </w:pPr>
    </w:p>
    <w:p w14:paraId="3ACB6149" w14:textId="77777777" w:rsidR="006824EF" w:rsidRPr="00EB1235" w:rsidRDefault="006824EF" w:rsidP="006824EF">
      <w:pPr>
        <w:tabs>
          <w:tab w:val="left" w:pos="1455"/>
          <w:tab w:val="left" w:pos="3860"/>
        </w:tabs>
        <w:rPr>
          <w:rFonts w:cs="Calibri"/>
          <w:sz w:val="22"/>
          <w:szCs w:val="22"/>
        </w:rPr>
      </w:pPr>
      <w:r w:rsidRPr="00EB1235">
        <w:rPr>
          <w:rFonts w:cs="Calibri"/>
          <w:noProof/>
          <w:sz w:val="22"/>
          <w:szCs w:val="22"/>
          <w:lang w:eastAsia="en-GB"/>
        </w:rPr>
        <w:drawing>
          <wp:inline distT="0" distB="0" distL="0" distR="0" wp14:anchorId="231CFAA4" wp14:editId="29C828DE">
            <wp:extent cx="5350565" cy="3007870"/>
            <wp:effectExtent l="0" t="0" r="0" b="2540"/>
            <wp:docPr id="64" name="Picture 6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369001" cy="3018234"/>
                    </a:xfrm>
                    <a:prstGeom prst="rect">
                      <a:avLst/>
                    </a:prstGeom>
                  </pic:spPr>
                </pic:pic>
              </a:graphicData>
            </a:graphic>
          </wp:inline>
        </w:drawing>
      </w:r>
    </w:p>
    <w:p w14:paraId="275FF77A" w14:textId="77777777" w:rsidR="006824EF" w:rsidRPr="009E13E9" w:rsidRDefault="006824EF" w:rsidP="006824EF">
      <w:pPr>
        <w:tabs>
          <w:tab w:val="left" w:pos="1455"/>
          <w:tab w:val="left" w:pos="3860"/>
        </w:tabs>
        <w:rPr>
          <w:rFonts w:cs="Calibri"/>
          <w:sz w:val="22"/>
          <w:szCs w:val="22"/>
        </w:rPr>
      </w:pPr>
      <w:r w:rsidRPr="009E13E9">
        <w:rPr>
          <w:rFonts w:cs="Calibri"/>
          <w:sz w:val="22"/>
          <w:szCs w:val="22"/>
        </w:rPr>
        <w:lastRenderedPageBreak/>
        <w:t>Figure 3  Complement-mediated Pathways in COVID19-related Disease</w:t>
      </w:r>
    </w:p>
    <w:p w14:paraId="27A5C183" w14:textId="77777777" w:rsidR="006824EF" w:rsidRPr="009E13E9" w:rsidRDefault="006824EF" w:rsidP="006824EF">
      <w:pPr>
        <w:tabs>
          <w:tab w:val="left" w:pos="1455"/>
          <w:tab w:val="left" w:pos="3860"/>
        </w:tabs>
        <w:rPr>
          <w:rFonts w:cs="Calibri"/>
          <w:sz w:val="22"/>
          <w:szCs w:val="22"/>
        </w:rPr>
      </w:pPr>
    </w:p>
    <w:p w14:paraId="1CFD8F4A" w14:textId="77777777" w:rsidR="006824EF" w:rsidRPr="00EB1235" w:rsidRDefault="006824EF" w:rsidP="006824EF">
      <w:pPr>
        <w:rPr>
          <w:rFonts w:cs="Calibri"/>
          <w:sz w:val="22"/>
          <w:szCs w:val="22"/>
        </w:rPr>
      </w:pPr>
      <w:r w:rsidRPr="009E13E9">
        <w:rPr>
          <w:rFonts w:cs="Calibri"/>
          <w:sz w:val="22"/>
          <w:szCs w:val="22"/>
        </w:rPr>
        <w:t>Blockade of complement activation in stage 2 of COVID-19-related disease may reduce cell killing, inflammatory amplification and activation of the coagulation cascade.  Ravulizumab is a monoclonal antibody which prevents activation of complement component C5.  This may therefore reduce the thrombotic capillaritis associated with COVID-19-related infection both by decreasing the pro-inflammatory (and neutrophil-recruiting) effect of C5a and C3a and also by decreasing cytolytic formation of the membrane attack complex (MAC).</w:t>
      </w:r>
    </w:p>
    <w:p w14:paraId="466ED569" w14:textId="77777777" w:rsidR="006824EF" w:rsidRPr="00EB1235" w:rsidRDefault="006824EF" w:rsidP="006824EF">
      <w:pPr>
        <w:tabs>
          <w:tab w:val="left" w:pos="1455"/>
          <w:tab w:val="left" w:pos="3860"/>
        </w:tabs>
        <w:rPr>
          <w:rFonts w:cs="Calibri"/>
          <w:sz w:val="22"/>
          <w:szCs w:val="22"/>
        </w:rPr>
      </w:pPr>
    </w:p>
    <w:p w14:paraId="24FDFA95" w14:textId="77777777" w:rsidR="006824EF" w:rsidRPr="00EB1235" w:rsidRDefault="006824EF" w:rsidP="006824EF">
      <w:pPr>
        <w:jc w:val="both"/>
        <w:rPr>
          <w:rFonts w:cs="Calibri"/>
          <w:sz w:val="22"/>
          <w:szCs w:val="22"/>
          <w:u w:val="single"/>
        </w:rPr>
      </w:pPr>
      <w:r w:rsidRPr="00EB1235">
        <w:rPr>
          <w:rFonts w:cs="Calibri"/>
          <w:sz w:val="22"/>
          <w:szCs w:val="22"/>
          <w:u w:val="single"/>
        </w:rPr>
        <w:t>Precedents for Immunomodulation in Acute Cytokine or Complement Dysregulation Syndromes</w:t>
      </w:r>
    </w:p>
    <w:p w14:paraId="3E82ED03" w14:textId="77777777" w:rsidR="006824EF" w:rsidRPr="00EB1235" w:rsidRDefault="006824EF" w:rsidP="006824EF">
      <w:pPr>
        <w:jc w:val="both"/>
        <w:rPr>
          <w:rFonts w:cs="Calibri"/>
          <w:sz w:val="22"/>
          <w:szCs w:val="22"/>
        </w:rPr>
      </w:pPr>
      <w:r w:rsidRPr="00EB1235">
        <w:rPr>
          <w:rFonts w:cs="Calibri"/>
          <w:sz w:val="22"/>
          <w:szCs w:val="22"/>
        </w:rPr>
        <w:t xml:space="preserve">There are parallels between COVID-19 ARDS and other dysregulated autoinflammatory syndromes, e.g. secondary haemophagocytic lymphohistiocytosis (sHLH); the latter is most often triggered, in adults, by viral infection (Ramos-Casals et al 2014; Mehta et al 2020). Therapies include immunosuppressives such as cyclophosphamide and ciclosporin A, but several case reports support use of cytokine blockade, e.g. with anakinra or tocilizumab.  Paroxysmal nocturnal haemoglobinuria (PNH) is an acquired haemolytic syndrome caused by developing red blood cells which are inadequately protected against complement activation. Treatment with inhibitors of complement C5 activation (eculizumab or ravulizumab) protects patients with PNH against destruction of their red blood cells.  </w:t>
      </w:r>
    </w:p>
    <w:p w14:paraId="3FCB5F7C" w14:textId="77777777" w:rsidR="006824EF" w:rsidRPr="00EB1235" w:rsidRDefault="006824EF" w:rsidP="006824EF">
      <w:pPr>
        <w:jc w:val="both"/>
        <w:rPr>
          <w:rFonts w:cs="Calibri"/>
          <w:sz w:val="22"/>
          <w:szCs w:val="22"/>
        </w:rPr>
      </w:pPr>
    </w:p>
    <w:p w14:paraId="781AF840" w14:textId="77777777" w:rsidR="006824EF" w:rsidRPr="00EB1235" w:rsidRDefault="006824EF" w:rsidP="006824EF">
      <w:pPr>
        <w:jc w:val="both"/>
        <w:rPr>
          <w:rFonts w:cs="Calibri"/>
          <w:sz w:val="22"/>
          <w:szCs w:val="22"/>
          <w:u w:val="single"/>
        </w:rPr>
      </w:pPr>
      <w:r w:rsidRPr="00EB1235">
        <w:rPr>
          <w:rFonts w:cs="Calibri"/>
          <w:sz w:val="22"/>
          <w:szCs w:val="22"/>
          <w:u w:val="single"/>
        </w:rPr>
        <w:t xml:space="preserve">Stratification of Patients with COVID-19-Related Disease </w:t>
      </w:r>
    </w:p>
    <w:p w14:paraId="3DB2B825" w14:textId="77777777" w:rsidR="006824EF" w:rsidRPr="00EB1235" w:rsidRDefault="006824EF" w:rsidP="006824EF">
      <w:pPr>
        <w:rPr>
          <w:rFonts w:cs="Calibri"/>
          <w:sz w:val="22"/>
          <w:szCs w:val="22"/>
        </w:rPr>
      </w:pPr>
      <w:r w:rsidRPr="009E13E9">
        <w:rPr>
          <w:rFonts w:cs="Calibri"/>
          <w:sz w:val="22"/>
          <w:szCs w:val="22"/>
        </w:rPr>
        <w:t>It must be acknowledged that immune modulation is not without risk. Evidence from the field of autoimmune diseases shows that most immune modulation strategies are accompanied by small but significant risks of infection. In the context of COVID19, studies will need to recruit patients who are older, with existing comorbidities (as these are risk factors for COVID19) and with active viral infection. Therefore, it is crucial to select patients in whom the risk of progression to stage 3 disease is sufficient to create clinical equipoise about immune modulatory intervention.</w:t>
      </w:r>
    </w:p>
    <w:p w14:paraId="0C4F37E4" w14:textId="77777777" w:rsidR="006824EF" w:rsidRPr="00EB1235" w:rsidRDefault="006824EF" w:rsidP="006824EF">
      <w:pPr>
        <w:jc w:val="both"/>
        <w:rPr>
          <w:rFonts w:cs="Calibri"/>
          <w:sz w:val="22"/>
          <w:szCs w:val="22"/>
        </w:rPr>
      </w:pPr>
    </w:p>
    <w:p w14:paraId="561FCE23" w14:textId="77777777" w:rsidR="006824EF" w:rsidRPr="00EB1235" w:rsidRDefault="006824EF" w:rsidP="006824EF">
      <w:pPr>
        <w:jc w:val="both"/>
        <w:rPr>
          <w:rFonts w:cs="Calibri"/>
          <w:sz w:val="22"/>
          <w:szCs w:val="22"/>
        </w:rPr>
      </w:pPr>
      <w:r w:rsidRPr="00EB1235">
        <w:rPr>
          <w:rFonts w:cs="Calibri"/>
          <w:sz w:val="22"/>
          <w:szCs w:val="22"/>
        </w:rPr>
        <w:t xml:space="preserve">Retrospective data from the COVID19 outbreak in Wuhan, China have revealed divergence of a range of biomarkers, in the early and mid-phases of infection, which discriminate between survivors and non-survivors (Zhou et al 2020); Several of these (D-dimer, neutrophil:lymphocyte Ratio (NLR), ferritin, LDH, diverge early in the clinical course, and IL6 later(Figure 4)). </w:t>
      </w:r>
    </w:p>
    <w:p w14:paraId="1D340A48" w14:textId="77777777" w:rsidR="006824EF" w:rsidRPr="00EB1235" w:rsidRDefault="006824EF" w:rsidP="006824EF">
      <w:pPr>
        <w:tabs>
          <w:tab w:val="left" w:pos="1455"/>
          <w:tab w:val="left" w:pos="3860"/>
        </w:tabs>
        <w:rPr>
          <w:rFonts w:cs="Calibri"/>
          <w:sz w:val="22"/>
          <w:szCs w:val="22"/>
        </w:rPr>
      </w:pPr>
    </w:p>
    <w:p w14:paraId="707B1F68" w14:textId="77777777" w:rsidR="006824EF" w:rsidRPr="00EB1235" w:rsidRDefault="006824EF" w:rsidP="006824EF">
      <w:pPr>
        <w:tabs>
          <w:tab w:val="left" w:pos="1455"/>
          <w:tab w:val="left" w:pos="3860"/>
        </w:tabs>
        <w:rPr>
          <w:rFonts w:cs="Calibri"/>
          <w:sz w:val="22"/>
          <w:szCs w:val="22"/>
        </w:rPr>
      </w:pPr>
    </w:p>
    <w:p w14:paraId="3E70BBE9" w14:textId="77777777" w:rsidR="006824EF" w:rsidRPr="00EB1235" w:rsidRDefault="006824EF" w:rsidP="006824EF">
      <w:pPr>
        <w:rPr>
          <w:rFonts w:cs="Calibri"/>
          <w:sz w:val="22"/>
          <w:szCs w:val="22"/>
        </w:rPr>
      </w:pPr>
      <w:r w:rsidRPr="00EB1235">
        <w:rPr>
          <w:rFonts w:cs="Calibri"/>
          <w:noProof/>
          <w:sz w:val="22"/>
          <w:szCs w:val="22"/>
          <w:lang w:eastAsia="en-GB"/>
        </w:rPr>
        <w:lastRenderedPageBreak/>
        <w:drawing>
          <wp:inline distT="0" distB="0" distL="0" distR="0" wp14:anchorId="7ED48477" wp14:editId="39EAD5CC">
            <wp:extent cx="5144947" cy="3429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155116" cy="3436579"/>
                    </a:xfrm>
                    <a:prstGeom prst="rect">
                      <a:avLst/>
                    </a:prstGeom>
                  </pic:spPr>
                </pic:pic>
              </a:graphicData>
            </a:graphic>
          </wp:inline>
        </w:drawing>
      </w:r>
    </w:p>
    <w:p w14:paraId="05E5BF7A" w14:textId="77777777" w:rsidR="006824EF" w:rsidRPr="00EB1235" w:rsidRDefault="006824EF" w:rsidP="006824EF">
      <w:pPr>
        <w:rPr>
          <w:rFonts w:cs="Calibri"/>
          <w:sz w:val="22"/>
          <w:szCs w:val="22"/>
        </w:rPr>
      </w:pPr>
    </w:p>
    <w:p w14:paraId="59EF5906" w14:textId="77777777" w:rsidR="006824EF" w:rsidRPr="00EB1235" w:rsidRDefault="006824EF" w:rsidP="006824EF">
      <w:pPr>
        <w:rPr>
          <w:rFonts w:cs="Calibri"/>
          <w:sz w:val="22"/>
          <w:szCs w:val="22"/>
        </w:rPr>
      </w:pPr>
      <w:r w:rsidRPr="00EB1235">
        <w:rPr>
          <w:rFonts w:cs="Calibri"/>
          <w:sz w:val="22"/>
          <w:szCs w:val="22"/>
        </w:rPr>
        <w:t xml:space="preserve">Figure 4: Comparison of Biomarkers in Survivors versus Non-survivors from Wuhan Outbreak of COVID-19 </w:t>
      </w:r>
      <w:r w:rsidRPr="00EB1235">
        <w:rPr>
          <w:rFonts w:cs="Calibri"/>
          <w:sz w:val="22"/>
          <w:szCs w:val="22"/>
          <w:highlight w:val="yellow"/>
        </w:rPr>
        <w:t>(</w:t>
      </w:r>
      <w:hyperlink r:id="rId12" w:history="1">
        <w:r w:rsidRPr="00EB1235">
          <w:rPr>
            <w:rStyle w:val="Hyperlink"/>
            <w:rFonts w:cs="Calibri"/>
            <w:sz w:val="22"/>
            <w:szCs w:val="22"/>
            <w:highlight w:val="yellow"/>
          </w:rPr>
          <w:t>https://www.researchsquare.com/article/rs-18079/v1</w:t>
        </w:r>
      </w:hyperlink>
      <w:r w:rsidRPr="00EB1235">
        <w:rPr>
          <w:rFonts w:cs="Calibri"/>
          <w:sz w:val="22"/>
          <w:szCs w:val="22"/>
          <w:highlight w:val="yellow"/>
        </w:rPr>
        <w:t>)</w:t>
      </w:r>
      <w:r w:rsidRPr="00EB1235">
        <w:rPr>
          <w:rFonts w:cs="Calibri"/>
          <w:sz w:val="22"/>
          <w:szCs w:val="22"/>
        </w:rPr>
        <w:t xml:space="preserve">  </w:t>
      </w:r>
    </w:p>
    <w:p w14:paraId="4E3733BD" w14:textId="77777777" w:rsidR="006824EF" w:rsidRPr="005A4395" w:rsidRDefault="006824EF" w:rsidP="005A4395">
      <w:pPr>
        <w:pStyle w:val="CommentText"/>
        <w:rPr>
          <w:rFonts w:cstheme="minorHAnsi"/>
          <w:noProof/>
          <w:sz w:val="22"/>
          <w:szCs w:val="22"/>
        </w:rPr>
      </w:pPr>
    </w:p>
    <w:p w14:paraId="36C8BD77" w14:textId="77777777" w:rsidR="0046596F" w:rsidRPr="005A4395" w:rsidRDefault="0046596F" w:rsidP="005A4395">
      <w:pPr>
        <w:rPr>
          <w:rFonts w:cstheme="minorHAnsi"/>
          <w:sz w:val="22"/>
          <w:szCs w:val="22"/>
        </w:rPr>
      </w:pPr>
    </w:p>
    <w:p w14:paraId="4E1955F9" w14:textId="77777777" w:rsidR="0046596F" w:rsidRPr="005A4395" w:rsidRDefault="0046596F" w:rsidP="00B10888">
      <w:pPr>
        <w:pStyle w:val="Heading2"/>
      </w:pPr>
      <w:r w:rsidRPr="00EF7963">
        <w:rPr>
          <w:sz w:val="22"/>
        </w:rPr>
        <w:t>Selecting strategies for a therapeutic trial in COVID19</w:t>
      </w:r>
    </w:p>
    <w:p w14:paraId="3D03FFD5" w14:textId="77777777" w:rsidR="0046596F" w:rsidRPr="005A4395" w:rsidRDefault="0046596F" w:rsidP="005A4395">
      <w:pPr>
        <w:rPr>
          <w:rFonts w:cstheme="minorHAnsi"/>
          <w:b/>
          <w:bCs/>
          <w:sz w:val="22"/>
          <w:szCs w:val="22"/>
        </w:rPr>
      </w:pPr>
    </w:p>
    <w:p w14:paraId="5D7A6811" w14:textId="77777777" w:rsidR="0046596F" w:rsidRPr="005A4395" w:rsidRDefault="0046596F" w:rsidP="005A4395">
      <w:pPr>
        <w:rPr>
          <w:rFonts w:cstheme="minorHAnsi"/>
          <w:sz w:val="22"/>
          <w:szCs w:val="22"/>
        </w:rPr>
      </w:pPr>
      <w:r w:rsidRPr="005A4395">
        <w:rPr>
          <w:rFonts w:cstheme="minorHAnsi"/>
          <w:sz w:val="22"/>
          <w:szCs w:val="22"/>
        </w:rPr>
        <w:t xml:space="preserve">The disease progression </w:t>
      </w:r>
      <w:r w:rsidR="001A147F" w:rsidRPr="005A4395">
        <w:rPr>
          <w:rFonts w:cstheme="minorHAnsi"/>
          <w:sz w:val="22"/>
          <w:szCs w:val="22"/>
        </w:rPr>
        <w:t>supplies</w:t>
      </w:r>
      <w:r w:rsidRPr="005A4395">
        <w:rPr>
          <w:rFonts w:cstheme="minorHAnsi"/>
          <w:sz w:val="22"/>
          <w:szCs w:val="22"/>
        </w:rPr>
        <w:t xml:space="preserve"> important clues to the pathogenesis </w:t>
      </w:r>
      <w:r w:rsidR="001544AF">
        <w:rPr>
          <w:rFonts w:cstheme="minorHAnsi"/>
          <w:sz w:val="22"/>
          <w:szCs w:val="22"/>
        </w:rPr>
        <w:t xml:space="preserve">of </w:t>
      </w:r>
      <w:r w:rsidRPr="005A4395">
        <w:rPr>
          <w:rFonts w:cstheme="minorHAnsi"/>
          <w:sz w:val="22"/>
          <w:szCs w:val="22"/>
        </w:rPr>
        <w:t>the severe immunological phase of the disease (stage 3 in Figure 1). Older adults are preferentially affected (which is unusual for autoimmune diseases).</w:t>
      </w:r>
      <w:r w:rsidR="001A147F" w:rsidRPr="005A4395">
        <w:rPr>
          <w:rFonts w:cstheme="minorHAnsi"/>
          <w:sz w:val="22"/>
          <w:szCs w:val="22"/>
        </w:rPr>
        <w:t xml:space="preserve"> The immunological phase starts consistently around 7-10 days after symptom onset, at the interface of innate and adaptive immune responses.</w:t>
      </w:r>
    </w:p>
    <w:p w14:paraId="3BF73E46" w14:textId="77777777" w:rsidR="001A147F" w:rsidRPr="005A4395" w:rsidRDefault="001A147F" w:rsidP="005A4395">
      <w:pPr>
        <w:rPr>
          <w:rFonts w:cstheme="minorHAnsi"/>
          <w:sz w:val="22"/>
          <w:szCs w:val="22"/>
        </w:rPr>
      </w:pPr>
    </w:p>
    <w:p w14:paraId="171CE510" w14:textId="77777777" w:rsidR="001A147F" w:rsidRPr="005A4395" w:rsidRDefault="001A147F" w:rsidP="005A4395">
      <w:pPr>
        <w:rPr>
          <w:rFonts w:cstheme="minorHAnsi"/>
          <w:sz w:val="22"/>
          <w:szCs w:val="22"/>
        </w:rPr>
      </w:pPr>
      <w:r w:rsidRPr="005A4395">
        <w:rPr>
          <w:rFonts w:cstheme="minorHAnsi"/>
          <w:sz w:val="22"/>
          <w:szCs w:val="22"/>
        </w:rPr>
        <w:t xml:space="preserve">In addition to these considerations, strategies need to be scalable, with drugs that could, if found to be effective, scaled up for global supply. For these reasons, </w:t>
      </w:r>
      <w:r w:rsidR="00EC5B34">
        <w:rPr>
          <w:rFonts w:cstheme="minorHAnsi"/>
          <w:sz w:val="22"/>
          <w:szCs w:val="22"/>
        </w:rPr>
        <w:t>TACTIC-R</w:t>
      </w:r>
      <w:r w:rsidRPr="005A4395">
        <w:rPr>
          <w:rFonts w:cstheme="minorHAnsi"/>
          <w:sz w:val="22"/>
          <w:szCs w:val="22"/>
        </w:rPr>
        <w:t xml:space="preserve"> is focused on </w:t>
      </w:r>
      <w:r w:rsidR="008B7760">
        <w:rPr>
          <w:rFonts w:cstheme="minorHAnsi"/>
          <w:sz w:val="22"/>
          <w:szCs w:val="22"/>
        </w:rPr>
        <w:t>three</w:t>
      </w:r>
      <w:r w:rsidR="008B7760" w:rsidRPr="005A4395">
        <w:rPr>
          <w:rFonts w:cstheme="minorHAnsi"/>
          <w:sz w:val="22"/>
          <w:szCs w:val="22"/>
        </w:rPr>
        <w:t xml:space="preserve"> </w:t>
      </w:r>
      <w:r w:rsidRPr="005A4395">
        <w:rPr>
          <w:rFonts w:cstheme="minorHAnsi"/>
          <w:sz w:val="22"/>
          <w:szCs w:val="22"/>
        </w:rPr>
        <w:t>key paradigms that set the study apart from other contemporary COVID19 studies:</w:t>
      </w:r>
    </w:p>
    <w:p w14:paraId="4A8C644A" w14:textId="77777777" w:rsidR="001A147F" w:rsidRPr="005A4395" w:rsidRDefault="001A147F" w:rsidP="005A4395">
      <w:pPr>
        <w:pStyle w:val="ListParagraph"/>
        <w:rPr>
          <w:rFonts w:ascii="Verdana" w:hAnsi="Verdana" w:cstheme="minorHAnsi"/>
          <w:sz w:val="22"/>
          <w:szCs w:val="22"/>
        </w:rPr>
      </w:pPr>
    </w:p>
    <w:p w14:paraId="06F03DAF" w14:textId="77777777" w:rsidR="001A147F" w:rsidRPr="005A4395" w:rsidRDefault="0015504F" w:rsidP="005A4395">
      <w:pPr>
        <w:pStyle w:val="ListParagraph"/>
        <w:numPr>
          <w:ilvl w:val="0"/>
          <w:numId w:val="55"/>
        </w:numPr>
        <w:spacing w:line="276" w:lineRule="auto"/>
        <w:rPr>
          <w:rFonts w:ascii="Verdana" w:hAnsi="Verdana" w:cstheme="minorHAnsi"/>
          <w:b/>
          <w:bCs/>
          <w:sz w:val="22"/>
          <w:szCs w:val="22"/>
        </w:rPr>
      </w:pPr>
      <w:r>
        <w:rPr>
          <w:rFonts w:ascii="Verdana" w:hAnsi="Verdana" w:cstheme="minorHAnsi"/>
          <w:b/>
          <w:bCs/>
          <w:sz w:val="22"/>
          <w:szCs w:val="22"/>
        </w:rPr>
        <w:t>Prompt</w:t>
      </w:r>
      <w:r w:rsidR="001A147F" w:rsidRPr="005A4395">
        <w:rPr>
          <w:rFonts w:ascii="Verdana" w:hAnsi="Verdana" w:cstheme="minorHAnsi"/>
          <w:b/>
          <w:bCs/>
          <w:sz w:val="22"/>
          <w:szCs w:val="22"/>
        </w:rPr>
        <w:t xml:space="preserve"> immune modulatory therapy</w:t>
      </w:r>
    </w:p>
    <w:p w14:paraId="497B0B09" w14:textId="77777777" w:rsidR="001A147F" w:rsidRPr="005A4395" w:rsidRDefault="001A147F" w:rsidP="005A4395">
      <w:pPr>
        <w:pStyle w:val="ListParagraph"/>
        <w:numPr>
          <w:ilvl w:val="0"/>
          <w:numId w:val="55"/>
        </w:numPr>
        <w:spacing w:line="276" w:lineRule="auto"/>
        <w:rPr>
          <w:rFonts w:ascii="Verdana" w:hAnsi="Verdana" w:cstheme="minorHAnsi"/>
          <w:b/>
          <w:bCs/>
          <w:sz w:val="22"/>
          <w:szCs w:val="22"/>
        </w:rPr>
      </w:pPr>
      <w:r w:rsidRPr="005A4395">
        <w:rPr>
          <w:rFonts w:ascii="Verdana" w:hAnsi="Verdana" w:cstheme="minorHAnsi"/>
          <w:b/>
          <w:bCs/>
          <w:sz w:val="22"/>
          <w:szCs w:val="22"/>
        </w:rPr>
        <w:t>Immune modulation with licensed drugs only with established safety data</w:t>
      </w:r>
    </w:p>
    <w:p w14:paraId="10633569" w14:textId="77777777" w:rsidR="008F168F" w:rsidRPr="00B61959" w:rsidRDefault="001A147F" w:rsidP="00B61959">
      <w:pPr>
        <w:pStyle w:val="ListParagraph"/>
        <w:numPr>
          <w:ilvl w:val="0"/>
          <w:numId w:val="55"/>
        </w:numPr>
        <w:spacing w:line="276" w:lineRule="auto"/>
        <w:rPr>
          <w:rFonts w:ascii="Verdana" w:hAnsi="Verdana" w:cstheme="minorHAnsi"/>
          <w:b/>
          <w:bCs/>
          <w:sz w:val="22"/>
          <w:szCs w:val="22"/>
        </w:rPr>
      </w:pPr>
      <w:r w:rsidRPr="005A4395">
        <w:rPr>
          <w:rFonts w:ascii="Verdana" w:hAnsi="Verdana" w:cstheme="minorHAnsi"/>
          <w:b/>
          <w:bCs/>
          <w:sz w:val="22"/>
          <w:szCs w:val="22"/>
        </w:rPr>
        <w:t xml:space="preserve">Patient selection for individuals with early </w:t>
      </w:r>
      <w:r w:rsidR="00AB3003" w:rsidRPr="005A4395">
        <w:rPr>
          <w:rFonts w:ascii="Verdana" w:hAnsi="Verdana" w:cstheme="minorHAnsi"/>
          <w:b/>
          <w:bCs/>
          <w:sz w:val="22"/>
          <w:szCs w:val="22"/>
        </w:rPr>
        <w:t xml:space="preserve">(stage 1 / 2) </w:t>
      </w:r>
      <w:r w:rsidRPr="005A4395">
        <w:rPr>
          <w:rFonts w:ascii="Verdana" w:hAnsi="Verdana" w:cstheme="minorHAnsi"/>
          <w:b/>
          <w:bCs/>
          <w:sz w:val="22"/>
          <w:szCs w:val="22"/>
        </w:rPr>
        <w:t>disease but at high risk of complications</w:t>
      </w:r>
    </w:p>
    <w:p w14:paraId="4904A827" w14:textId="77777777" w:rsidR="00523803" w:rsidRPr="008F168F" w:rsidRDefault="00AE0DA6" w:rsidP="008F168F">
      <w:pPr>
        <w:pStyle w:val="Heading2"/>
        <w:rPr>
          <w:sz w:val="22"/>
        </w:rPr>
      </w:pPr>
      <w:bookmarkStart w:id="176" w:name="_Toc38375819"/>
      <w:r w:rsidRPr="005A4395">
        <w:rPr>
          <w:sz w:val="22"/>
        </w:rPr>
        <w:t>Choice of individual drugs</w:t>
      </w:r>
      <w:bookmarkEnd w:id="176"/>
      <w:r w:rsidR="00523803" w:rsidRPr="008F168F">
        <w:rPr>
          <w:rFonts w:cstheme="minorHAnsi"/>
          <w:bCs/>
          <w:sz w:val="22"/>
          <w:szCs w:val="22"/>
        </w:rPr>
        <w:tab/>
      </w:r>
    </w:p>
    <w:p w14:paraId="52B3C40C" w14:textId="77777777" w:rsidR="00523803" w:rsidRPr="005A4395" w:rsidRDefault="00523803" w:rsidP="005A4395">
      <w:pPr>
        <w:pStyle w:val="Heading3"/>
        <w:rPr>
          <w:sz w:val="22"/>
        </w:rPr>
      </w:pPr>
      <w:bookmarkStart w:id="177" w:name="_Toc38375820"/>
      <w:r w:rsidRPr="005A4395">
        <w:rPr>
          <w:sz w:val="22"/>
        </w:rPr>
        <w:t>Immune modulation selection</w:t>
      </w:r>
      <w:bookmarkEnd w:id="177"/>
    </w:p>
    <w:p w14:paraId="5574DF11" w14:textId="77777777" w:rsidR="00427CEC" w:rsidRPr="005A4395" w:rsidRDefault="004E2DB6" w:rsidP="005A4395">
      <w:pPr>
        <w:rPr>
          <w:rFonts w:cstheme="minorHAnsi"/>
          <w:sz w:val="22"/>
          <w:szCs w:val="22"/>
        </w:rPr>
      </w:pPr>
      <w:r>
        <w:rPr>
          <w:rFonts w:cstheme="minorHAnsi"/>
          <w:sz w:val="22"/>
          <w:szCs w:val="22"/>
        </w:rPr>
        <w:t xml:space="preserve">There </w:t>
      </w:r>
      <w:r w:rsidR="00427CEC" w:rsidRPr="005A4395">
        <w:rPr>
          <w:rFonts w:cstheme="minorHAnsi"/>
          <w:sz w:val="22"/>
          <w:szCs w:val="22"/>
        </w:rPr>
        <w:t>are important clues from the COVID</w:t>
      </w:r>
      <w:r w:rsidR="001544AF">
        <w:rPr>
          <w:rFonts w:cstheme="minorHAnsi"/>
          <w:sz w:val="22"/>
          <w:szCs w:val="22"/>
        </w:rPr>
        <w:t>-19</w:t>
      </w:r>
      <w:r w:rsidR="00427CEC" w:rsidRPr="005A4395">
        <w:rPr>
          <w:rFonts w:cstheme="minorHAnsi"/>
          <w:sz w:val="22"/>
          <w:szCs w:val="22"/>
        </w:rPr>
        <w:t xml:space="preserve"> clinical syndrome that influence </w:t>
      </w:r>
      <w:r w:rsidR="002937FB" w:rsidRPr="002937FB">
        <w:rPr>
          <w:rFonts w:cstheme="minorHAnsi"/>
          <w:sz w:val="22"/>
          <w:szCs w:val="22"/>
        </w:rPr>
        <w:t>decisions</w:t>
      </w:r>
      <w:r w:rsidR="00427CEC" w:rsidRPr="005A4395">
        <w:rPr>
          <w:rFonts w:cstheme="minorHAnsi"/>
          <w:sz w:val="22"/>
          <w:szCs w:val="22"/>
        </w:rPr>
        <w:t xml:space="preserve">. First, it is notable that severe immunological diseases are less common in the elderly. In contrast, the severe phase of COVID-19 preferentially affects older </w:t>
      </w:r>
      <w:r w:rsidR="00427CEC" w:rsidRPr="005A4395">
        <w:rPr>
          <w:rFonts w:cstheme="minorHAnsi"/>
          <w:sz w:val="22"/>
          <w:szCs w:val="22"/>
        </w:rPr>
        <w:lastRenderedPageBreak/>
        <w:t>persons. This supplies important clues to the immunological drivers and understanding of the changes associated with immune senescence are helpful.</w:t>
      </w:r>
      <w:r w:rsidR="00427CEC" w:rsidRPr="005A4395">
        <w:rPr>
          <w:rFonts w:cstheme="minorHAnsi"/>
          <w:sz w:val="22"/>
          <w:szCs w:val="22"/>
        </w:rPr>
        <w:br/>
      </w:r>
      <w:r w:rsidR="00427CEC" w:rsidRPr="005A4395">
        <w:rPr>
          <w:rFonts w:cstheme="minorHAnsi"/>
          <w:sz w:val="22"/>
          <w:szCs w:val="22"/>
        </w:rPr>
        <w:br/>
        <w:t>Second, the severe phase of COVID-19 develops predictably around 8-14 days into the illness, a time point at the interface between innate and adaptive immunological responses</w:t>
      </w:r>
      <w:r w:rsidR="002937FB">
        <w:rPr>
          <w:rFonts w:cstheme="minorHAnsi"/>
          <w:sz w:val="22"/>
          <w:szCs w:val="22"/>
        </w:rPr>
        <w:t>, and when the viral replication may be on the decline</w:t>
      </w:r>
      <w:r w:rsidR="00427CEC" w:rsidRPr="005A4395">
        <w:rPr>
          <w:rFonts w:cstheme="minorHAnsi"/>
          <w:sz w:val="22"/>
          <w:szCs w:val="22"/>
        </w:rPr>
        <w:t xml:space="preserve">. </w:t>
      </w:r>
    </w:p>
    <w:p w14:paraId="7F9E7FCA" w14:textId="77777777" w:rsidR="00DD424A" w:rsidRPr="005A4395" w:rsidRDefault="00DD424A" w:rsidP="005A4395">
      <w:pPr>
        <w:rPr>
          <w:rFonts w:cstheme="minorHAnsi"/>
          <w:sz w:val="22"/>
          <w:szCs w:val="22"/>
        </w:rPr>
      </w:pPr>
    </w:p>
    <w:p w14:paraId="7E9968CE" w14:textId="77777777" w:rsidR="00DD424A" w:rsidRPr="005A4395" w:rsidRDefault="00DD424A" w:rsidP="005A4395">
      <w:pPr>
        <w:rPr>
          <w:rFonts w:cstheme="minorHAnsi"/>
          <w:sz w:val="22"/>
          <w:szCs w:val="22"/>
        </w:rPr>
      </w:pPr>
      <w:r w:rsidRPr="005A4395">
        <w:rPr>
          <w:rFonts w:cstheme="minorHAnsi"/>
          <w:sz w:val="22"/>
          <w:szCs w:val="22"/>
        </w:rPr>
        <w:t xml:space="preserve">Third, published cytokine data through the course of disease show a host inflammatory response that has similarities (e.g. extreme ferritin elevation, IL-6 production, </w:t>
      </w:r>
      <w:r w:rsidR="00CA6467" w:rsidRPr="005A4395">
        <w:rPr>
          <w:rFonts w:cstheme="minorHAnsi"/>
          <w:sz w:val="22"/>
          <w:szCs w:val="22"/>
        </w:rPr>
        <w:t xml:space="preserve">endovascular damage and </w:t>
      </w:r>
      <w:r w:rsidRPr="005A4395">
        <w:rPr>
          <w:rFonts w:cstheme="minorHAnsi"/>
          <w:sz w:val="22"/>
          <w:szCs w:val="22"/>
        </w:rPr>
        <w:t xml:space="preserve">microvascular thrombotic disease) to known diseases </w:t>
      </w:r>
      <w:r w:rsidR="00CA6467" w:rsidRPr="005A4395">
        <w:rPr>
          <w:rFonts w:cstheme="minorHAnsi"/>
          <w:sz w:val="22"/>
          <w:szCs w:val="22"/>
        </w:rPr>
        <w:t>such as</w:t>
      </w:r>
      <w:r w:rsidRPr="005A4395">
        <w:rPr>
          <w:rFonts w:cstheme="minorHAnsi"/>
          <w:sz w:val="22"/>
          <w:szCs w:val="22"/>
        </w:rPr>
        <w:t xml:space="preserve"> haemophagocytic lymphohistiocytosis (HLH)</w:t>
      </w:r>
      <w:r w:rsidR="00CA6467" w:rsidRPr="005A4395">
        <w:rPr>
          <w:rFonts w:cstheme="minorHAnsi"/>
          <w:sz w:val="22"/>
          <w:szCs w:val="22"/>
        </w:rPr>
        <w:t xml:space="preserve"> and haemolytic uraemic syndrome (HUS)</w:t>
      </w:r>
      <w:r w:rsidRPr="005A4395">
        <w:rPr>
          <w:rFonts w:cstheme="minorHAnsi"/>
          <w:sz w:val="22"/>
          <w:szCs w:val="22"/>
        </w:rPr>
        <w:t>, a disease known to complicate other infections. Furthermore, predictors of fatality from a retrospective, multicentre study of 150 COVID-19 cases from Wuhan, China included typical HLH markers: raised D-dimer, ferritin, LDH, troponin, IL-6 and increased NLR ratio (Zhou et al 2020).  This is consistent with organ damage caused by a coronavirus-driven excessive autoinflammatory response.</w:t>
      </w:r>
    </w:p>
    <w:p w14:paraId="5E56B3ED" w14:textId="77777777" w:rsidR="00DD424A" w:rsidRPr="005A4395" w:rsidRDefault="00DD424A" w:rsidP="005A4395">
      <w:pPr>
        <w:rPr>
          <w:rFonts w:cstheme="minorHAnsi"/>
          <w:sz w:val="22"/>
          <w:szCs w:val="22"/>
        </w:rPr>
      </w:pPr>
    </w:p>
    <w:p w14:paraId="3F416623" w14:textId="77777777" w:rsidR="00F47812" w:rsidRPr="005A4395" w:rsidRDefault="00F47812" w:rsidP="005A4395">
      <w:pPr>
        <w:rPr>
          <w:rFonts w:cstheme="minorHAnsi"/>
          <w:sz w:val="22"/>
          <w:szCs w:val="22"/>
        </w:rPr>
      </w:pPr>
      <w:r w:rsidRPr="005A4395">
        <w:rPr>
          <w:rFonts w:cstheme="minorHAnsi"/>
          <w:sz w:val="22"/>
          <w:szCs w:val="22"/>
        </w:rPr>
        <w:t xml:space="preserve">Several medications licenced for patients with autoimmune disease (rheumatoid arthritis, systemic lupus erythematosus, adult-onset Still’s disease) and with HLH are immunomodulatory and may be repurposed to reduce collateral damage caused by the aberrant activation of the immune system in patients with severe </w:t>
      </w:r>
      <w:r w:rsidR="00231529" w:rsidRPr="005A4395">
        <w:rPr>
          <w:rFonts w:cstheme="minorHAnsi"/>
          <w:sz w:val="22"/>
          <w:szCs w:val="22"/>
        </w:rPr>
        <w:t>COVID-19</w:t>
      </w:r>
      <w:r w:rsidRPr="005A4395">
        <w:rPr>
          <w:rFonts w:cstheme="minorHAnsi"/>
          <w:sz w:val="22"/>
          <w:szCs w:val="22"/>
        </w:rPr>
        <w:t>-related disease</w:t>
      </w:r>
      <w:r w:rsidR="003A5C6A" w:rsidRPr="005A4395">
        <w:rPr>
          <w:rFonts w:cstheme="minorHAnsi"/>
          <w:sz w:val="22"/>
          <w:szCs w:val="22"/>
        </w:rPr>
        <w:t xml:space="preserve"> </w:t>
      </w:r>
      <w:r w:rsidR="00ED406E" w:rsidRPr="005A4395">
        <w:rPr>
          <w:rFonts w:cstheme="minorHAnsi"/>
          <w:sz w:val="22"/>
          <w:szCs w:val="22"/>
        </w:rPr>
        <w:t>(</w:t>
      </w:r>
      <w:r w:rsidRPr="005A4395">
        <w:rPr>
          <w:rFonts w:cstheme="minorHAnsi"/>
          <w:sz w:val="22"/>
          <w:szCs w:val="22"/>
        </w:rPr>
        <w:t>Mehta et al 2020, Richardson et al 2020</w:t>
      </w:r>
      <w:r w:rsidR="00ED406E" w:rsidRPr="005A4395">
        <w:rPr>
          <w:rFonts w:cstheme="minorHAnsi"/>
          <w:sz w:val="22"/>
          <w:szCs w:val="22"/>
        </w:rPr>
        <w:t>)</w:t>
      </w:r>
      <w:r w:rsidRPr="005A4395">
        <w:rPr>
          <w:rFonts w:cstheme="minorHAnsi"/>
          <w:sz w:val="22"/>
          <w:szCs w:val="22"/>
        </w:rPr>
        <w:t xml:space="preserve">. Data from the MERS coronavirus outbreak in 2012 provides some evidence for efficacy of this approach, with reports of therapeutic benefit from several immunomodulatory medications </w:t>
      </w:r>
      <w:r w:rsidR="00ED406E" w:rsidRPr="005A4395">
        <w:rPr>
          <w:rFonts w:cstheme="minorHAnsi"/>
          <w:sz w:val="22"/>
          <w:szCs w:val="22"/>
        </w:rPr>
        <w:t>(</w:t>
      </w:r>
      <w:r w:rsidRPr="005A4395">
        <w:rPr>
          <w:rFonts w:cstheme="minorHAnsi"/>
          <w:sz w:val="22"/>
          <w:szCs w:val="22"/>
        </w:rPr>
        <w:t>Al-Omari et al 2018</w:t>
      </w:r>
      <w:r w:rsidR="00ED406E" w:rsidRPr="005A4395">
        <w:rPr>
          <w:rFonts w:cstheme="minorHAnsi"/>
          <w:sz w:val="22"/>
          <w:szCs w:val="22"/>
        </w:rPr>
        <w:t>)</w:t>
      </w:r>
      <w:r w:rsidR="003A5C6A" w:rsidRPr="005A4395">
        <w:rPr>
          <w:rFonts w:cstheme="minorHAnsi"/>
          <w:sz w:val="22"/>
          <w:szCs w:val="22"/>
        </w:rPr>
        <w:t xml:space="preserve"> </w:t>
      </w:r>
      <w:r w:rsidR="00ED406E" w:rsidRPr="005A4395">
        <w:rPr>
          <w:rFonts w:cstheme="minorHAnsi"/>
          <w:sz w:val="22"/>
          <w:szCs w:val="22"/>
        </w:rPr>
        <w:t>(</w:t>
      </w:r>
      <w:r w:rsidRPr="005A4395">
        <w:rPr>
          <w:rFonts w:cstheme="minorHAnsi"/>
          <w:sz w:val="22"/>
          <w:szCs w:val="22"/>
        </w:rPr>
        <w:t>Gautret et al 2020</w:t>
      </w:r>
      <w:r w:rsidR="00ED406E" w:rsidRPr="005A4395">
        <w:rPr>
          <w:rFonts w:cstheme="minorHAnsi"/>
          <w:sz w:val="22"/>
          <w:szCs w:val="22"/>
        </w:rPr>
        <w:t>)</w:t>
      </w:r>
      <w:r w:rsidRPr="005A4395">
        <w:rPr>
          <w:rFonts w:cstheme="minorHAnsi"/>
          <w:sz w:val="22"/>
          <w:szCs w:val="22"/>
        </w:rPr>
        <w:t xml:space="preserve">. </w:t>
      </w:r>
      <w:r w:rsidR="003A5C6A" w:rsidRPr="005A4395">
        <w:rPr>
          <w:rFonts w:cstheme="minorHAnsi"/>
          <w:sz w:val="22"/>
          <w:szCs w:val="22"/>
        </w:rPr>
        <w:t>However,</w:t>
      </w:r>
      <w:r w:rsidRPr="005A4395">
        <w:rPr>
          <w:rFonts w:cstheme="minorHAnsi"/>
          <w:sz w:val="22"/>
          <w:szCs w:val="22"/>
        </w:rPr>
        <w:t xml:space="preserve"> corticosteroids were unhelpful</w:t>
      </w:r>
      <w:r w:rsidR="003A5C6A" w:rsidRPr="005A4395">
        <w:rPr>
          <w:rFonts w:cstheme="minorHAnsi"/>
          <w:sz w:val="22"/>
          <w:szCs w:val="22"/>
        </w:rPr>
        <w:t>.</w:t>
      </w:r>
      <w:r w:rsidRPr="005A4395">
        <w:rPr>
          <w:rFonts w:cstheme="minorHAnsi"/>
          <w:sz w:val="22"/>
          <w:szCs w:val="22"/>
        </w:rPr>
        <w:t xml:space="preserve"> Clinical evidence does not support corticosteroid treatment for 2019-nCoV lung injury</w:t>
      </w:r>
      <w:r w:rsidR="00430C9B" w:rsidRPr="005A4395">
        <w:rPr>
          <w:rFonts w:cstheme="minorHAnsi"/>
          <w:sz w:val="22"/>
          <w:szCs w:val="22"/>
        </w:rPr>
        <w:t xml:space="preserve"> (</w:t>
      </w:r>
      <w:r w:rsidR="003A5C6A" w:rsidRPr="005A4395">
        <w:rPr>
          <w:rFonts w:cstheme="minorHAnsi"/>
          <w:sz w:val="22"/>
          <w:szCs w:val="22"/>
        </w:rPr>
        <w:t>Russell et al 2020</w:t>
      </w:r>
      <w:r w:rsidR="00430C9B" w:rsidRPr="005A4395">
        <w:rPr>
          <w:rFonts w:cstheme="minorHAnsi"/>
          <w:sz w:val="22"/>
          <w:szCs w:val="22"/>
        </w:rPr>
        <w:t>).</w:t>
      </w:r>
      <w:r w:rsidR="003A5C6A" w:rsidRPr="005A4395">
        <w:rPr>
          <w:rFonts w:cstheme="minorHAnsi"/>
          <w:sz w:val="22"/>
          <w:szCs w:val="22"/>
        </w:rPr>
        <w:t xml:space="preserve"> </w:t>
      </w:r>
      <w:r w:rsidRPr="005A4395">
        <w:rPr>
          <w:rFonts w:cstheme="minorHAnsi"/>
          <w:sz w:val="22"/>
          <w:szCs w:val="22"/>
        </w:rPr>
        <w:t xml:space="preserve"> </w:t>
      </w:r>
    </w:p>
    <w:p w14:paraId="4AF81ACA" w14:textId="77777777" w:rsidR="00F47812" w:rsidRPr="005A4395" w:rsidRDefault="00F47812" w:rsidP="005A4395">
      <w:pPr>
        <w:rPr>
          <w:rFonts w:cstheme="minorHAnsi"/>
          <w:sz w:val="22"/>
          <w:szCs w:val="22"/>
        </w:rPr>
      </w:pPr>
    </w:p>
    <w:p w14:paraId="2B289B90" w14:textId="77777777" w:rsidR="00DD424A" w:rsidRPr="005A4395" w:rsidRDefault="00DD424A" w:rsidP="005A4395">
      <w:pPr>
        <w:rPr>
          <w:rFonts w:cstheme="minorHAnsi"/>
          <w:sz w:val="22"/>
          <w:szCs w:val="22"/>
        </w:rPr>
      </w:pPr>
      <w:r w:rsidRPr="005A4395">
        <w:rPr>
          <w:rFonts w:cstheme="minorHAnsi"/>
          <w:sz w:val="22"/>
          <w:szCs w:val="22"/>
        </w:rPr>
        <w:t xml:space="preserve">Based upon these data, the </w:t>
      </w:r>
      <w:r w:rsidR="00EC5B34">
        <w:rPr>
          <w:rFonts w:cstheme="minorHAnsi"/>
          <w:sz w:val="22"/>
          <w:szCs w:val="22"/>
        </w:rPr>
        <w:t>TACTIC-R</w:t>
      </w:r>
      <w:r w:rsidRPr="005A4395">
        <w:rPr>
          <w:rFonts w:cstheme="minorHAnsi"/>
          <w:sz w:val="22"/>
          <w:szCs w:val="22"/>
        </w:rPr>
        <w:t xml:space="preserve"> consortium has identified two priority pathways to target:</w:t>
      </w:r>
    </w:p>
    <w:p w14:paraId="4FE4B788" w14:textId="77777777" w:rsidR="00DD424A" w:rsidRPr="005A4395" w:rsidRDefault="00DD424A" w:rsidP="005A4395">
      <w:pPr>
        <w:rPr>
          <w:rFonts w:cstheme="minorHAnsi"/>
          <w:sz w:val="22"/>
          <w:szCs w:val="22"/>
        </w:rPr>
      </w:pPr>
    </w:p>
    <w:p w14:paraId="1461BC8B" w14:textId="77777777" w:rsidR="00DD424A" w:rsidRPr="005A4395" w:rsidRDefault="00DD424A" w:rsidP="005A4395">
      <w:pPr>
        <w:pStyle w:val="ListParagraph"/>
        <w:numPr>
          <w:ilvl w:val="0"/>
          <w:numId w:val="59"/>
        </w:numPr>
        <w:rPr>
          <w:rFonts w:ascii="Verdana" w:hAnsi="Verdana" w:cstheme="minorHAnsi"/>
          <w:i/>
          <w:iCs/>
          <w:sz w:val="22"/>
          <w:szCs w:val="22"/>
        </w:rPr>
      </w:pPr>
      <w:r w:rsidRPr="005A4395">
        <w:rPr>
          <w:rFonts w:ascii="Verdana" w:hAnsi="Verdana" w:cstheme="minorHAnsi"/>
          <w:i/>
          <w:iCs/>
          <w:sz w:val="22"/>
          <w:szCs w:val="22"/>
        </w:rPr>
        <w:t>Cytokine signalling</w:t>
      </w:r>
    </w:p>
    <w:p w14:paraId="048AD5B3" w14:textId="77777777" w:rsidR="00CA6467" w:rsidRPr="005A4395" w:rsidRDefault="00CA6467" w:rsidP="005A4395">
      <w:pPr>
        <w:pStyle w:val="ListParagraph"/>
        <w:rPr>
          <w:rFonts w:ascii="Verdana" w:hAnsi="Verdana" w:cstheme="minorHAnsi"/>
          <w:sz w:val="22"/>
          <w:szCs w:val="22"/>
        </w:rPr>
      </w:pPr>
    </w:p>
    <w:p w14:paraId="5D34E627" w14:textId="77777777" w:rsidR="00DD424A" w:rsidRDefault="00DD424A" w:rsidP="005A4395">
      <w:pPr>
        <w:rPr>
          <w:rFonts w:cstheme="minorHAnsi"/>
          <w:sz w:val="22"/>
          <w:szCs w:val="22"/>
        </w:rPr>
      </w:pPr>
      <w:r w:rsidRPr="005A4395">
        <w:rPr>
          <w:rFonts w:cstheme="minorHAnsi"/>
          <w:sz w:val="22"/>
          <w:szCs w:val="22"/>
        </w:rPr>
        <w:t xml:space="preserve">Several studies have already launched using cytokine blockage (including a large European anti-IL-6 trial. </w:t>
      </w:r>
      <w:r w:rsidR="00CA6467" w:rsidRPr="005A4395">
        <w:rPr>
          <w:rFonts w:cstheme="minorHAnsi"/>
          <w:sz w:val="22"/>
          <w:szCs w:val="22"/>
        </w:rPr>
        <w:t xml:space="preserve">However, it is important to acknowledge that it is unclear which specific cytokine is responsible for the inflammatory process in COVID-19 (or if the cytokine profiles reflect an </w:t>
      </w:r>
      <w:r w:rsidR="00CB1765" w:rsidRPr="005A4395">
        <w:rPr>
          <w:rFonts w:cstheme="minorHAnsi"/>
          <w:sz w:val="22"/>
          <w:szCs w:val="22"/>
        </w:rPr>
        <w:t>epiphenomenon</w:t>
      </w:r>
      <w:r w:rsidR="00CA6467" w:rsidRPr="005A4395">
        <w:rPr>
          <w:rFonts w:cstheme="minorHAnsi"/>
          <w:sz w:val="22"/>
          <w:szCs w:val="22"/>
        </w:rPr>
        <w:t xml:space="preserve"> rather than the true pathogenic drive). It is therefore desirable to consider a strategy that offers blockade of more than one cytokine pathway. JAK inhibition offers this potential. Several licensed JAK inhibitors with acceptable safety profiles exist. From the licensed options, Baricitinib is particularly appealing as it selectively targets JAK1/2, blocking IL-6 pathways as well as multiple interferon signalling cascades. Baricitinib is discussed further in</w:t>
      </w:r>
      <w:r w:rsidR="006C24B5">
        <w:rPr>
          <w:rFonts w:cstheme="minorHAnsi"/>
          <w:sz w:val="22"/>
          <w:szCs w:val="22"/>
        </w:rPr>
        <w:t xml:space="preserve"> section 6.1</w:t>
      </w:r>
      <w:r w:rsidR="00CA6467" w:rsidRPr="005A4395">
        <w:rPr>
          <w:rFonts w:cstheme="minorHAnsi"/>
          <w:sz w:val="22"/>
          <w:szCs w:val="22"/>
        </w:rPr>
        <w:t>.</w:t>
      </w:r>
    </w:p>
    <w:p w14:paraId="516E53DD" w14:textId="77777777" w:rsidR="00B61959" w:rsidRPr="005A4395" w:rsidRDefault="00B61959" w:rsidP="005A4395">
      <w:pPr>
        <w:rPr>
          <w:rFonts w:cstheme="minorHAnsi"/>
          <w:sz w:val="22"/>
          <w:szCs w:val="22"/>
        </w:rPr>
      </w:pPr>
    </w:p>
    <w:p w14:paraId="10941C21" w14:textId="77777777" w:rsidR="00DD424A" w:rsidRPr="005A4395" w:rsidRDefault="00DD424A" w:rsidP="005A4395">
      <w:pPr>
        <w:rPr>
          <w:rFonts w:cstheme="minorHAnsi"/>
          <w:sz w:val="22"/>
          <w:szCs w:val="22"/>
        </w:rPr>
      </w:pPr>
    </w:p>
    <w:p w14:paraId="1D07E579" w14:textId="77777777" w:rsidR="00DD424A" w:rsidRPr="005A4395" w:rsidRDefault="00DD424A" w:rsidP="005A4395">
      <w:pPr>
        <w:pStyle w:val="ListParagraph"/>
        <w:numPr>
          <w:ilvl w:val="0"/>
          <w:numId w:val="59"/>
        </w:numPr>
        <w:rPr>
          <w:rFonts w:ascii="Verdana" w:hAnsi="Verdana" w:cstheme="minorHAnsi"/>
          <w:i/>
          <w:iCs/>
          <w:sz w:val="22"/>
          <w:szCs w:val="22"/>
        </w:rPr>
      </w:pPr>
      <w:r w:rsidRPr="005A4395">
        <w:rPr>
          <w:rFonts w:ascii="Verdana" w:hAnsi="Verdana" w:cstheme="minorHAnsi"/>
          <w:i/>
          <w:iCs/>
          <w:sz w:val="22"/>
          <w:szCs w:val="22"/>
        </w:rPr>
        <w:t>Complement activation</w:t>
      </w:r>
    </w:p>
    <w:p w14:paraId="52FB115F" w14:textId="77777777" w:rsidR="00CA6467" w:rsidRPr="005A4395" w:rsidRDefault="00CA6467" w:rsidP="005A4395">
      <w:pPr>
        <w:rPr>
          <w:rFonts w:cstheme="minorHAnsi"/>
          <w:sz w:val="22"/>
          <w:szCs w:val="22"/>
        </w:rPr>
      </w:pPr>
    </w:p>
    <w:p w14:paraId="04D64F1E" w14:textId="77777777" w:rsidR="00C40E7D" w:rsidRPr="00906EE7" w:rsidRDefault="00CA6467" w:rsidP="005A4395">
      <w:pPr>
        <w:rPr>
          <w:rFonts w:cstheme="minorHAnsi"/>
          <w:sz w:val="22"/>
          <w:szCs w:val="22"/>
        </w:rPr>
      </w:pPr>
      <w:r w:rsidRPr="005A4395">
        <w:rPr>
          <w:rFonts w:cstheme="minorHAnsi"/>
          <w:sz w:val="22"/>
          <w:szCs w:val="22"/>
        </w:rPr>
        <w:t xml:space="preserve">The complement system is a major mediator of innate immune response. </w:t>
      </w:r>
      <w:r w:rsidR="00CB1765" w:rsidRPr="005A4395">
        <w:rPr>
          <w:rFonts w:cstheme="minorHAnsi"/>
          <w:sz w:val="22"/>
          <w:szCs w:val="22"/>
        </w:rPr>
        <w:t xml:space="preserve">Several mechanisms can trigger activation, including pre-existing antibodies. A theoretical model for COVID19 is that patients with prior exposure to similar but non-SARS-CoV2 coronavirus strains mount </w:t>
      </w:r>
      <w:r w:rsidR="00572001" w:rsidRPr="005A4395">
        <w:rPr>
          <w:rFonts w:cstheme="minorHAnsi"/>
          <w:sz w:val="22"/>
          <w:szCs w:val="22"/>
        </w:rPr>
        <w:t>a mistaken</w:t>
      </w:r>
      <w:r w:rsidR="00CB1765" w:rsidRPr="005A4395">
        <w:rPr>
          <w:rFonts w:cstheme="minorHAnsi"/>
          <w:sz w:val="22"/>
          <w:szCs w:val="22"/>
        </w:rPr>
        <w:t xml:space="preserve"> and ineffective immune response that </w:t>
      </w:r>
      <w:r w:rsidR="00CB1765" w:rsidRPr="005A4395">
        <w:rPr>
          <w:rFonts w:cstheme="minorHAnsi"/>
          <w:sz w:val="22"/>
          <w:szCs w:val="22"/>
        </w:rPr>
        <w:lastRenderedPageBreak/>
        <w:t>triggers the severe immunological responses</w:t>
      </w:r>
      <w:r w:rsidRPr="005A4395">
        <w:rPr>
          <w:rFonts w:cstheme="minorHAnsi"/>
          <w:sz w:val="22"/>
          <w:szCs w:val="22"/>
        </w:rPr>
        <w:t xml:space="preserve">. The time course of the disease would fit with known understanding of complement mediated disease. </w:t>
      </w:r>
      <w:r w:rsidR="00CB1765" w:rsidRPr="005A4395">
        <w:rPr>
          <w:rFonts w:cstheme="minorHAnsi"/>
          <w:sz w:val="22"/>
          <w:szCs w:val="22"/>
        </w:rPr>
        <w:t xml:space="preserve">This theory would also align with older individuals (with a greater antibody repertoire to coronavirus </w:t>
      </w:r>
      <w:r w:rsidR="00CB1765" w:rsidRPr="00906EE7">
        <w:rPr>
          <w:rFonts w:cstheme="minorHAnsi"/>
          <w:sz w:val="22"/>
          <w:szCs w:val="22"/>
        </w:rPr>
        <w:t>strains) develop</w:t>
      </w:r>
      <w:r w:rsidR="00CB1765" w:rsidRPr="00101BB0">
        <w:rPr>
          <w:rFonts w:cstheme="minorHAnsi"/>
          <w:sz w:val="22"/>
          <w:szCs w:val="22"/>
        </w:rPr>
        <w:t xml:space="preserve">ing disease. </w:t>
      </w:r>
    </w:p>
    <w:p w14:paraId="2CA5F111" w14:textId="77777777" w:rsidR="00906EE7" w:rsidRPr="00906EE7" w:rsidRDefault="00906EE7" w:rsidP="005A4395">
      <w:pPr>
        <w:rPr>
          <w:rFonts w:cstheme="minorHAnsi"/>
          <w:sz w:val="22"/>
          <w:szCs w:val="22"/>
        </w:rPr>
      </w:pPr>
    </w:p>
    <w:p w14:paraId="751DD15E" w14:textId="77777777" w:rsidR="00B61959" w:rsidRPr="00006492" w:rsidRDefault="00B61959" w:rsidP="00B61959">
      <w:pPr>
        <w:rPr>
          <w:rFonts w:cs="Calibri"/>
          <w:sz w:val="22"/>
          <w:szCs w:val="22"/>
        </w:rPr>
      </w:pPr>
      <w:r w:rsidRPr="00006492">
        <w:rPr>
          <w:rFonts w:cs="Calibri"/>
          <w:sz w:val="22"/>
          <w:szCs w:val="22"/>
        </w:rPr>
        <w:t>Direct evidence of complement activation in COVID19-related disease is now emerging (see Section 5.1) and this strengthens the rationale for inhibition of the complement cascade.  Ravulizumab inhibits activation of complement component C5 and thereby blocks or reduces the development of complement effector functions (see Figure 3).</w:t>
      </w:r>
    </w:p>
    <w:p w14:paraId="13F60C32" w14:textId="77777777" w:rsidR="00AB3003" w:rsidRPr="00906EE7" w:rsidRDefault="00AB3003" w:rsidP="005A4395">
      <w:pPr>
        <w:rPr>
          <w:rFonts w:cstheme="minorHAnsi"/>
          <w:sz w:val="22"/>
          <w:szCs w:val="22"/>
        </w:rPr>
      </w:pPr>
    </w:p>
    <w:p w14:paraId="613E962E" w14:textId="77777777" w:rsidR="00DD424A" w:rsidRPr="005A4395" w:rsidRDefault="00AB3003" w:rsidP="005A4395">
      <w:pPr>
        <w:pStyle w:val="Heading2"/>
        <w:rPr>
          <w:sz w:val="22"/>
        </w:rPr>
      </w:pPr>
      <w:bookmarkStart w:id="178" w:name="_Toc38375821"/>
      <w:r w:rsidRPr="005A4395">
        <w:rPr>
          <w:sz w:val="22"/>
        </w:rPr>
        <w:t>Patient selection for the study</w:t>
      </w:r>
      <w:bookmarkEnd w:id="178"/>
    </w:p>
    <w:p w14:paraId="39144F82" w14:textId="77777777" w:rsidR="00DD424A" w:rsidRPr="005A4395" w:rsidRDefault="00DD424A" w:rsidP="005A4395">
      <w:pPr>
        <w:rPr>
          <w:rFonts w:cstheme="minorHAnsi"/>
          <w:b/>
          <w:bCs/>
          <w:sz w:val="22"/>
          <w:szCs w:val="22"/>
        </w:rPr>
      </w:pPr>
    </w:p>
    <w:p w14:paraId="5B3AFE2C" w14:textId="77777777" w:rsidR="00B61959" w:rsidRPr="009E13E9" w:rsidRDefault="00B61959" w:rsidP="00B61959">
      <w:pPr>
        <w:rPr>
          <w:rFonts w:cs="Calibri"/>
          <w:bCs/>
          <w:sz w:val="22"/>
          <w:szCs w:val="22"/>
        </w:rPr>
      </w:pPr>
      <w:r w:rsidRPr="009E13E9">
        <w:rPr>
          <w:rFonts w:cs="Calibri"/>
          <w:bCs/>
          <w:sz w:val="22"/>
          <w:szCs w:val="22"/>
        </w:rPr>
        <w:t xml:space="preserve">Patients will be recruited to TACTIC only if they meet criteria for having a high likelihood of benefit from immunomodulation.  We have therefore developed a risk count which identifies patients admitted with a clinical/laboratory diagnosis of COVID19, who are at increased risk of developing severe COVID19-related disease. </w:t>
      </w:r>
    </w:p>
    <w:p w14:paraId="0135D6EC" w14:textId="77777777" w:rsidR="00B61959" w:rsidRPr="00EB1235" w:rsidRDefault="00B61959" w:rsidP="00B61959">
      <w:pPr>
        <w:rPr>
          <w:rFonts w:cs="Calibri"/>
          <w:sz w:val="22"/>
          <w:szCs w:val="22"/>
        </w:rPr>
      </w:pPr>
      <w:r w:rsidRPr="00EB1235">
        <w:rPr>
          <w:rFonts w:cs="Calibri"/>
          <w:sz w:val="22"/>
          <w:szCs w:val="22"/>
        </w:rPr>
        <w:br/>
        <w:t xml:space="preserve">Data from the first 200 patients admitted to King’s College Hospital (Sneep et al. </w:t>
      </w:r>
      <w:r w:rsidRPr="00EB1235">
        <w:rPr>
          <w:rFonts w:cs="Calibri"/>
          <w:i/>
          <w:iCs/>
          <w:sz w:val="22"/>
          <w:szCs w:val="22"/>
        </w:rPr>
        <w:t>under review</w:t>
      </w:r>
      <w:r w:rsidRPr="00EB1235">
        <w:rPr>
          <w:rFonts w:cs="Calibri"/>
          <w:sz w:val="22"/>
          <w:szCs w:val="22"/>
        </w:rPr>
        <w:t xml:space="preserve">) have been used to inform patient selection. Clinical and laboratory data, were modelled using penalised (LASSO) logistic regression to select variables with the most prognostic value. The following variables were considered: Age, gender, non-white ethnicity, radiographic severity on chest radiograph, diabetes, hypertension, neutrophils, lymphocytes, CRP. The radiological severity score was calculated using the method described by Wong et al, 2020. A score of 0-4 was assigned to each lung depending on the extent of involvement by consolidation or ground glass opacities. 0 = no involvement, 1 = &lt;25%, 2 = 25 - 49%, 3= 50 - 75%, 4 = &gt;75% involvement. The scores for each lung were summed to produce a final severity score ranging from 0-8. Radiographs were scored by two emergency department clinicians after a brief training. Interrater reliability was 90.5%. </w:t>
      </w:r>
    </w:p>
    <w:p w14:paraId="0982D5A8" w14:textId="77777777" w:rsidR="00B61959" w:rsidRPr="00EB1235" w:rsidRDefault="00B61959" w:rsidP="00B61959">
      <w:pPr>
        <w:rPr>
          <w:rFonts w:cs="Calibri"/>
          <w:sz w:val="22"/>
          <w:szCs w:val="22"/>
        </w:rPr>
      </w:pPr>
    </w:p>
    <w:p w14:paraId="7B4B512A" w14:textId="77777777" w:rsidR="00B61959" w:rsidRPr="00EB1235" w:rsidRDefault="00B61959" w:rsidP="00B61959">
      <w:pPr>
        <w:rPr>
          <w:rFonts w:cs="Calibri"/>
          <w:sz w:val="22"/>
          <w:szCs w:val="22"/>
        </w:rPr>
      </w:pPr>
      <w:r w:rsidRPr="00EB1235">
        <w:rPr>
          <w:rFonts w:cs="Calibri"/>
          <w:sz w:val="22"/>
          <w:szCs w:val="22"/>
        </w:rPr>
        <w:t>The outcome modelled was either admission to ICU or death during follow up. The variables selected from the LASSO model were: radiographic severity, male gender, CRP, non-white ethnicity, diabetes, hypertension, and neutrophils (AUC=.86). Age was also selected since It was predictive in a non-linear manner (attributable to a much lower rate of ICU admission with older patients) with an inflection point around 50 years of age. For CRP and Neutrophils the association was linear on the logarithmic scale with no clear threshold effect. For simplicity and pragmatic reasons, cut points were selected for continuous variables at points where risk of poor outcome was consider clinically important. From all the variables, radiographic severity was by far the strongest predictor of progression.</w:t>
      </w:r>
    </w:p>
    <w:p w14:paraId="1375BA60" w14:textId="77777777" w:rsidR="00B61959" w:rsidRPr="00EB1235" w:rsidRDefault="00B61959" w:rsidP="00B61959">
      <w:pPr>
        <w:rPr>
          <w:rFonts w:cs="Calibri"/>
          <w:sz w:val="22"/>
          <w:szCs w:val="22"/>
        </w:rPr>
      </w:pPr>
    </w:p>
    <w:p w14:paraId="267BA55B" w14:textId="77777777" w:rsidR="00B61959" w:rsidRPr="00EB1235" w:rsidRDefault="00B61959" w:rsidP="00B61959">
      <w:pPr>
        <w:rPr>
          <w:rFonts w:cs="Calibri"/>
          <w:sz w:val="22"/>
          <w:szCs w:val="22"/>
        </w:rPr>
      </w:pPr>
      <w:r w:rsidRPr="00EB1235">
        <w:rPr>
          <w:rFonts w:cs="Calibri"/>
          <w:sz w:val="22"/>
          <w:szCs w:val="22"/>
        </w:rPr>
        <w:t>A risk count was calculated by summing (i.e. patients receive 1 point for) each of the following features on admission:</w:t>
      </w:r>
    </w:p>
    <w:p w14:paraId="70835B8A" w14:textId="77777777" w:rsidR="00EC2602" w:rsidRPr="005A4395" w:rsidRDefault="00EC2602" w:rsidP="005A4395">
      <w:pPr>
        <w:rPr>
          <w:rFonts w:cstheme="minorHAnsi"/>
          <w:sz w:val="22"/>
          <w:szCs w:val="22"/>
        </w:rPr>
      </w:pPr>
    </w:p>
    <w:p w14:paraId="7A5BA1E8" w14:textId="77777777" w:rsidR="00EC2602" w:rsidRPr="005A4395" w:rsidRDefault="00EC2602" w:rsidP="005A4395">
      <w:pPr>
        <w:pStyle w:val="ListParagraph"/>
        <w:numPr>
          <w:ilvl w:val="0"/>
          <w:numId w:val="56"/>
        </w:numPr>
        <w:rPr>
          <w:rFonts w:ascii="Verdana" w:hAnsi="Verdana" w:cstheme="minorHAnsi"/>
          <w:sz w:val="22"/>
          <w:szCs w:val="22"/>
        </w:rPr>
      </w:pPr>
      <w:r w:rsidRPr="005A4395">
        <w:rPr>
          <w:rFonts w:ascii="Verdana" w:hAnsi="Verdana" w:cstheme="minorHAnsi"/>
          <w:sz w:val="22"/>
          <w:szCs w:val="22"/>
        </w:rPr>
        <w:t>Radiographic severity score &gt;3</w:t>
      </w:r>
    </w:p>
    <w:p w14:paraId="285F4D53" w14:textId="77777777" w:rsidR="00EC2602" w:rsidRPr="005A4395" w:rsidRDefault="00EC2602" w:rsidP="005A4395">
      <w:pPr>
        <w:pStyle w:val="ListParagraph"/>
        <w:numPr>
          <w:ilvl w:val="0"/>
          <w:numId w:val="56"/>
        </w:numPr>
        <w:rPr>
          <w:rFonts w:ascii="Verdana" w:hAnsi="Verdana" w:cstheme="minorHAnsi"/>
          <w:sz w:val="22"/>
          <w:szCs w:val="22"/>
        </w:rPr>
      </w:pPr>
      <w:r w:rsidRPr="005A4395">
        <w:rPr>
          <w:rFonts w:ascii="Verdana" w:hAnsi="Verdana" w:cstheme="minorHAnsi"/>
          <w:sz w:val="22"/>
          <w:szCs w:val="22"/>
        </w:rPr>
        <w:t>Male gender</w:t>
      </w:r>
    </w:p>
    <w:p w14:paraId="6B262F5C" w14:textId="77777777" w:rsidR="00EC2602" w:rsidRPr="005A4395" w:rsidRDefault="00EC2602" w:rsidP="005A4395">
      <w:pPr>
        <w:pStyle w:val="ListParagraph"/>
        <w:numPr>
          <w:ilvl w:val="0"/>
          <w:numId w:val="56"/>
        </w:numPr>
        <w:rPr>
          <w:rFonts w:ascii="Verdana" w:hAnsi="Verdana" w:cstheme="minorHAnsi"/>
          <w:sz w:val="22"/>
          <w:szCs w:val="22"/>
        </w:rPr>
      </w:pPr>
      <w:r w:rsidRPr="005A4395">
        <w:rPr>
          <w:rFonts w:ascii="Verdana" w:hAnsi="Verdana" w:cstheme="minorHAnsi"/>
          <w:sz w:val="22"/>
          <w:szCs w:val="22"/>
        </w:rPr>
        <w:t>Non-white ethnicity</w:t>
      </w:r>
    </w:p>
    <w:p w14:paraId="32F3BDD4" w14:textId="77777777" w:rsidR="00EC2602" w:rsidRPr="005A4395" w:rsidRDefault="00EC2602" w:rsidP="005A4395">
      <w:pPr>
        <w:pStyle w:val="ListParagraph"/>
        <w:numPr>
          <w:ilvl w:val="0"/>
          <w:numId w:val="56"/>
        </w:numPr>
        <w:rPr>
          <w:rFonts w:ascii="Verdana" w:hAnsi="Verdana" w:cstheme="minorHAnsi"/>
          <w:sz w:val="22"/>
          <w:szCs w:val="22"/>
        </w:rPr>
      </w:pPr>
      <w:r w:rsidRPr="005A4395">
        <w:rPr>
          <w:rFonts w:ascii="Verdana" w:hAnsi="Verdana" w:cstheme="minorHAnsi"/>
          <w:sz w:val="22"/>
          <w:szCs w:val="22"/>
        </w:rPr>
        <w:t>Diabetes</w:t>
      </w:r>
    </w:p>
    <w:p w14:paraId="4BC64CF3" w14:textId="77777777" w:rsidR="00EC2602" w:rsidRPr="005A4395" w:rsidRDefault="00EC2602" w:rsidP="005A4395">
      <w:pPr>
        <w:pStyle w:val="ListParagraph"/>
        <w:numPr>
          <w:ilvl w:val="0"/>
          <w:numId w:val="56"/>
        </w:numPr>
        <w:rPr>
          <w:rFonts w:ascii="Verdana" w:hAnsi="Verdana" w:cstheme="minorHAnsi"/>
          <w:sz w:val="22"/>
          <w:szCs w:val="22"/>
        </w:rPr>
      </w:pPr>
      <w:r w:rsidRPr="005A4395">
        <w:rPr>
          <w:rFonts w:ascii="Verdana" w:hAnsi="Verdana" w:cstheme="minorHAnsi"/>
          <w:sz w:val="22"/>
          <w:szCs w:val="22"/>
        </w:rPr>
        <w:t>Hypertension</w:t>
      </w:r>
    </w:p>
    <w:p w14:paraId="1182E570" w14:textId="77777777" w:rsidR="00EC2602" w:rsidRPr="00885058" w:rsidRDefault="00EC2602" w:rsidP="00F60C3D">
      <w:pPr>
        <w:pStyle w:val="ListParagraph"/>
        <w:numPr>
          <w:ilvl w:val="0"/>
          <w:numId w:val="56"/>
        </w:numPr>
        <w:rPr>
          <w:rFonts w:ascii="Verdana" w:hAnsi="Verdana" w:cstheme="minorHAnsi"/>
          <w:sz w:val="22"/>
          <w:szCs w:val="22"/>
        </w:rPr>
      </w:pPr>
      <w:r w:rsidRPr="00F60C3D">
        <w:rPr>
          <w:rFonts w:ascii="Verdana" w:hAnsi="Verdana" w:cstheme="minorHAnsi"/>
          <w:sz w:val="22"/>
          <w:szCs w:val="22"/>
        </w:rPr>
        <w:t>Neutrophils &gt;8.0</w:t>
      </w:r>
      <w:r w:rsidR="00F60C3D" w:rsidRPr="00F60C3D">
        <w:rPr>
          <w:rFonts w:ascii="Verdana" w:hAnsi="Verdana" w:cstheme="minorHAnsi"/>
          <w:sz w:val="22"/>
          <w:szCs w:val="22"/>
        </w:rPr>
        <w:t xml:space="preserve"> 1</w:t>
      </w:r>
      <w:r w:rsidR="00F60C3D" w:rsidRPr="00885058">
        <w:rPr>
          <w:rFonts w:ascii="Verdana" w:hAnsi="Verdana" w:cstheme="minorHAnsi"/>
          <w:sz w:val="22"/>
          <w:szCs w:val="22"/>
        </w:rPr>
        <w:t>0</w:t>
      </w:r>
      <w:r w:rsidR="00F60C3D" w:rsidRPr="00885058">
        <w:rPr>
          <w:rFonts w:ascii="Verdana" w:hAnsi="Verdana" w:cstheme="minorHAnsi"/>
          <w:sz w:val="22"/>
          <w:szCs w:val="22"/>
          <w:vertAlign w:val="superscript"/>
        </w:rPr>
        <w:t>9</w:t>
      </w:r>
      <w:r w:rsidR="00F60C3D" w:rsidRPr="00885058">
        <w:rPr>
          <w:rFonts w:ascii="Verdana" w:hAnsi="Verdana" w:cstheme="minorHAnsi"/>
          <w:sz w:val="22"/>
          <w:szCs w:val="22"/>
        </w:rPr>
        <w:t>/L</w:t>
      </w:r>
    </w:p>
    <w:p w14:paraId="65A8C763" w14:textId="77777777" w:rsidR="00EC2602" w:rsidRPr="005A4395" w:rsidRDefault="00EC2602" w:rsidP="005A4395">
      <w:pPr>
        <w:pStyle w:val="ListParagraph"/>
        <w:numPr>
          <w:ilvl w:val="0"/>
          <w:numId w:val="56"/>
        </w:numPr>
        <w:rPr>
          <w:rFonts w:ascii="Verdana" w:hAnsi="Verdana" w:cstheme="minorHAnsi"/>
          <w:sz w:val="22"/>
          <w:szCs w:val="22"/>
        </w:rPr>
      </w:pPr>
      <w:r w:rsidRPr="005A4395">
        <w:rPr>
          <w:rFonts w:ascii="Verdana" w:hAnsi="Verdana" w:cstheme="minorHAnsi"/>
          <w:sz w:val="22"/>
          <w:szCs w:val="22"/>
        </w:rPr>
        <w:lastRenderedPageBreak/>
        <w:t>Age &gt;40</w:t>
      </w:r>
      <w:r w:rsidR="00F60C3D">
        <w:rPr>
          <w:rFonts w:ascii="Verdana" w:hAnsi="Verdana" w:cstheme="minorHAnsi"/>
          <w:sz w:val="22"/>
          <w:szCs w:val="22"/>
        </w:rPr>
        <w:t xml:space="preserve"> years</w:t>
      </w:r>
    </w:p>
    <w:p w14:paraId="16F608AB" w14:textId="77777777" w:rsidR="00EC2602" w:rsidRPr="005A4395" w:rsidRDefault="00EC2602" w:rsidP="005A4395">
      <w:pPr>
        <w:pStyle w:val="ListParagraph"/>
        <w:numPr>
          <w:ilvl w:val="0"/>
          <w:numId w:val="56"/>
        </w:numPr>
        <w:rPr>
          <w:rFonts w:ascii="Verdana" w:hAnsi="Verdana" w:cstheme="minorHAnsi"/>
          <w:sz w:val="22"/>
          <w:szCs w:val="22"/>
        </w:rPr>
      </w:pPr>
      <w:r w:rsidRPr="005A4395">
        <w:rPr>
          <w:rFonts w:ascii="Verdana" w:hAnsi="Verdana" w:cstheme="minorHAnsi"/>
          <w:sz w:val="22"/>
          <w:szCs w:val="22"/>
        </w:rPr>
        <w:t>CRP &gt;40</w:t>
      </w:r>
      <w:r w:rsidR="00F60C3D">
        <w:rPr>
          <w:rFonts w:ascii="Verdana" w:hAnsi="Verdana" w:cstheme="minorHAnsi"/>
          <w:sz w:val="22"/>
          <w:szCs w:val="22"/>
        </w:rPr>
        <w:t xml:space="preserve"> </w:t>
      </w:r>
      <w:r w:rsidR="00F60C3D" w:rsidRPr="00F60C3D">
        <w:rPr>
          <w:rFonts w:ascii="Verdana" w:hAnsi="Verdana" w:cstheme="minorHAnsi"/>
          <w:sz w:val="22"/>
          <w:szCs w:val="22"/>
        </w:rPr>
        <w:t>mg/L</w:t>
      </w:r>
    </w:p>
    <w:p w14:paraId="77B74A94" w14:textId="77777777" w:rsidR="00EC2602" w:rsidRPr="005A4395" w:rsidRDefault="00EC2602" w:rsidP="005A4395">
      <w:pPr>
        <w:rPr>
          <w:rFonts w:cstheme="minorHAnsi"/>
          <w:sz w:val="22"/>
          <w:szCs w:val="22"/>
        </w:rPr>
      </w:pPr>
    </w:p>
    <w:p w14:paraId="4DB51463" w14:textId="77777777" w:rsidR="00EC2602" w:rsidRPr="005A4395" w:rsidRDefault="00EC2602" w:rsidP="005A4395">
      <w:pPr>
        <w:rPr>
          <w:rFonts w:cstheme="minorHAnsi"/>
          <w:sz w:val="22"/>
          <w:szCs w:val="22"/>
        </w:rPr>
      </w:pPr>
      <w:r w:rsidRPr="005A4395">
        <w:rPr>
          <w:rFonts w:cstheme="minorHAnsi"/>
          <w:sz w:val="22"/>
          <w:szCs w:val="22"/>
        </w:rPr>
        <w:t xml:space="preserve">The corresponding risks of ICU admission or death in the KCH sample associated with this score are shown in the figure below. All admissions presented with at least one of these risk factors (mean 4.4). 83% scored 3 or above (probability of admission to ICU or death = 13%), 65% scored 4 or above (probability = 21%). </w:t>
      </w:r>
    </w:p>
    <w:p w14:paraId="36DC0749" w14:textId="77777777" w:rsidR="00EC2602" w:rsidRPr="005A4395" w:rsidRDefault="00EC2602" w:rsidP="005A4395">
      <w:pPr>
        <w:rPr>
          <w:rFonts w:cstheme="minorHAnsi"/>
          <w:sz w:val="22"/>
          <w:szCs w:val="22"/>
        </w:rPr>
      </w:pPr>
    </w:p>
    <w:p w14:paraId="321055E2" w14:textId="77777777" w:rsidR="00EC2602" w:rsidRPr="005A4395" w:rsidRDefault="00EC2602" w:rsidP="005A4395">
      <w:pPr>
        <w:rPr>
          <w:rFonts w:cstheme="minorHAnsi"/>
          <w:sz w:val="22"/>
          <w:szCs w:val="22"/>
        </w:rPr>
      </w:pPr>
      <w:r w:rsidRPr="005A4395">
        <w:rPr>
          <w:rFonts w:cstheme="minorHAnsi"/>
          <w:sz w:val="22"/>
          <w:szCs w:val="22"/>
        </w:rPr>
        <w:t xml:space="preserve">Based upon these data, and the importance of radiographic severity, we selected a score of 3 if radiographic severity score is met, or 4 or higher otherwise as a threshold that captures patients with sufficient risk of progression to justify the risks of immune modulation. This accounted for 71% of the KCH sample. Specifically, individuals meeting this criterion had a 39% risk of admission to ICU or death, versus 9% in those that did not (odds ratio = 5.9). </w:t>
      </w:r>
    </w:p>
    <w:p w14:paraId="37BB9B30" w14:textId="77777777" w:rsidR="00EC2602" w:rsidRPr="005A4395" w:rsidRDefault="00EC2602" w:rsidP="005A4395">
      <w:pPr>
        <w:rPr>
          <w:rFonts w:cstheme="minorHAnsi"/>
          <w:sz w:val="22"/>
          <w:szCs w:val="22"/>
        </w:rPr>
      </w:pPr>
    </w:p>
    <w:p w14:paraId="333D6358" w14:textId="77777777" w:rsidR="00937EDE" w:rsidRPr="005A4395" w:rsidRDefault="00937EDE" w:rsidP="00937EDE">
      <w:pPr>
        <w:rPr>
          <w:rFonts w:cstheme="minorHAnsi"/>
          <w:sz w:val="22"/>
          <w:szCs w:val="22"/>
        </w:rPr>
      </w:pPr>
      <w:r>
        <w:rPr>
          <w:rFonts w:cstheme="minorHAnsi"/>
          <w:sz w:val="22"/>
          <w:szCs w:val="22"/>
        </w:rPr>
        <w:t xml:space="preserve">The components of the score and the threshold may be adjusted as new </w:t>
      </w:r>
      <w:r w:rsidR="00B555A5">
        <w:rPr>
          <w:rFonts w:cstheme="minorHAnsi"/>
          <w:sz w:val="22"/>
          <w:szCs w:val="22"/>
        </w:rPr>
        <w:t xml:space="preserve">clinical </w:t>
      </w:r>
      <w:r>
        <w:rPr>
          <w:rFonts w:cstheme="minorHAnsi"/>
          <w:sz w:val="22"/>
          <w:szCs w:val="22"/>
        </w:rPr>
        <w:t xml:space="preserve">data </w:t>
      </w:r>
      <w:r w:rsidR="00B555A5">
        <w:rPr>
          <w:rFonts w:cstheme="minorHAnsi"/>
          <w:sz w:val="22"/>
          <w:szCs w:val="22"/>
        </w:rPr>
        <w:t>become available</w:t>
      </w:r>
      <w:r>
        <w:rPr>
          <w:rFonts w:cstheme="minorHAnsi"/>
          <w:sz w:val="22"/>
          <w:szCs w:val="22"/>
        </w:rPr>
        <w:t xml:space="preserve">. </w:t>
      </w:r>
    </w:p>
    <w:p w14:paraId="5518F7D1" w14:textId="77777777" w:rsidR="00937EDE" w:rsidRPr="005A4395" w:rsidRDefault="00937EDE" w:rsidP="005A4395">
      <w:pPr>
        <w:rPr>
          <w:rFonts w:cstheme="minorHAnsi"/>
          <w:sz w:val="22"/>
          <w:szCs w:val="22"/>
        </w:rPr>
      </w:pPr>
    </w:p>
    <w:p w14:paraId="39E7E664" w14:textId="77777777" w:rsidR="00EC2602" w:rsidRPr="005A4395" w:rsidRDefault="00EC2602" w:rsidP="005A4395">
      <w:pPr>
        <w:rPr>
          <w:rFonts w:cstheme="minorHAnsi"/>
          <w:sz w:val="22"/>
          <w:szCs w:val="22"/>
        </w:rPr>
      </w:pPr>
    </w:p>
    <w:p w14:paraId="107E5F86" w14:textId="77777777" w:rsidR="00EC2602" w:rsidRPr="005A4395" w:rsidRDefault="00EC2602" w:rsidP="005A4395">
      <w:pPr>
        <w:rPr>
          <w:rFonts w:cstheme="minorHAnsi"/>
          <w:sz w:val="22"/>
          <w:szCs w:val="22"/>
        </w:rPr>
      </w:pPr>
      <w:r w:rsidRPr="005A4395">
        <w:rPr>
          <w:rFonts w:cstheme="minorHAnsi"/>
          <w:noProof/>
          <w:sz w:val="22"/>
          <w:szCs w:val="22"/>
          <w:lang w:eastAsia="en-GB"/>
        </w:rPr>
        <w:drawing>
          <wp:inline distT="0" distB="0" distL="0" distR="0" wp14:anchorId="0118C3A9" wp14:editId="2E16E7FD">
            <wp:extent cx="5940425" cy="3914140"/>
            <wp:effectExtent l="0" t="0" r="3175" b="0"/>
            <wp:docPr id="12" name="Picture 12" descr="A picture containing sitting, boat, bird,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40425" cy="3914140"/>
                    </a:xfrm>
                    <a:prstGeom prst="rect">
                      <a:avLst/>
                    </a:prstGeom>
                  </pic:spPr>
                </pic:pic>
              </a:graphicData>
            </a:graphic>
          </wp:inline>
        </w:drawing>
      </w:r>
    </w:p>
    <w:p w14:paraId="5B235F4F" w14:textId="77777777" w:rsidR="00EC2602" w:rsidRPr="005A4395" w:rsidRDefault="00B61959" w:rsidP="005A4395">
      <w:pPr>
        <w:rPr>
          <w:rFonts w:cstheme="minorHAnsi"/>
          <w:bCs/>
          <w:sz w:val="22"/>
          <w:szCs w:val="22"/>
        </w:rPr>
      </w:pPr>
      <w:r>
        <w:rPr>
          <w:rFonts w:cstheme="minorHAnsi"/>
          <w:bCs/>
          <w:sz w:val="20"/>
          <w:szCs w:val="22"/>
        </w:rPr>
        <w:t>Figure 5</w:t>
      </w:r>
      <w:r w:rsidR="00EC2602" w:rsidRPr="005A4395">
        <w:rPr>
          <w:rFonts w:cstheme="minorHAnsi"/>
          <w:bCs/>
          <w:sz w:val="20"/>
          <w:szCs w:val="22"/>
        </w:rPr>
        <w:t>. Risk of death or ICU admission. AUC for model = 0.75.</w:t>
      </w:r>
    </w:p>
    <w:p w14:paraId="770C4C69" w14:textId="77777777" w:rsidR="00EC2602" w:rsidRPr="005A4395" w:rsidRDefault="00EC2602" w:rsidP="005A4395">
      <w:pPr>
        <w:rPr>
          <w:rFonts w:cstheme="minorHAnsi"/>
          <w:sz w:val="22"/>
          <w:szCs w:val="22"/>
        </w:rPr>
      </w:pPr>
    </w:p>
    <w:p w14:paraId="2DDC5BDF" w14:textId="77777777" w:rsidR="00C650E4" w:rsidRPr="005A4395" w:rsidRDefault="00C650E4" w:rsidP="005A4395">
      <w:pPr>
        <w:rPr>
          <w:rFonts w:cstheme="minorHAnsi"/>
          <w:sz w:val="22"/>
          <w:szCs w:val="22"/>
        </w:rPr>
      </w:pPr>
    </w:p>
    <w:p w14:paraId="79BD3A12" w14:textId="77777777" w:rsidR="00EC2602" w:rsidRPr="005A4395" w:rsidRDefault="00EC2602" w:rsidP="005A4395">
      <w:pPr>
        <w:rPr>
          <w:rFonts w:cstheme="minorHAnsi"/>
          <w:sz w:val="22"/>
          <w:szCs w:val="22"/>
        </w:rPr>
      </w:pPr>
    </w:p>
    <w:p w14:paraId="6B69D05A" w14:textId="77777777" w:rsidR="00D0253A" w:rsidRPr="005A4395" w:rsidRDefault="00D0253A" w:rsidP="005A4395">
      <w:pPr>
        <w:rPr>
          <w:rFonts w:cstheme="minorHAnsi"/>
          <w:b/>
          <w:bCs/>
          <w:sz w:val="22"/>
          <w:szCs w:val="22"/>
        </w:rPr>
      </w:pPr>
    </w:p>
    <w:p w14:paraId="556B0ACC" w14:textId="77777777" w:rsidR="00C650E4" w:rsidRPr="005A4395" w:rsidRDefault="00C650E4" w:rsidP="005A4395">
      <w:pPr>
        <w:pStyle w:val="Heading2"/>
        <w:rPr>
          <w:sz w:val="22"/>
        </w:rPr>
      </w:pPr>
      <w:bookmarkStart w:id="179" w:name="_Toc38375822"/>
      <w:r w:rsidRPr="005A4395">
        <w:rPr>
          <w:sz w:val="22"/>
        </w:rPr>
        <w:t>Study proposal</w:t>
      </w:r>
      <w:bookmarkEnd w:id="179"/>
    </w:p>
    <w:p w14:paraId="068A28ED" w14:textId="77777777" w:rsidR="00613718" w:rsidRPr="005A4395" w:rsidRDefault="00613718" w:rsidP="005A4395">
      <w:pPr>
        <w:rPr>
          <w:rFonts w:cstheme="minorHAnsi"/>
          <w:sz w:val="22"/>
          <w:szCs w:val="22"/>
        </w:rPr>
      </w:pPr>
    </w:p>
    <w:p w14:paraId="7D50C663" w14:textId="77777777" w:rsidR="00B61959" w:rsidRPr="00EB1235" w:rsidRDefault="00B61959" w:rsidP="00B61959">
      <w:pPr>
        <w:rPr>
          <w:rFonts w:cs="Calibri"/>
          <w:sz w:val="22"/>
          <w:szCs w:val="22"/>
        </w:rPr>
      </w:pPr>
      <w:r w:rsidRPr="00EB1235">
        <w:rPr>
          <w:rFonts w:cs="Calibri"/>
          <w:sz w:val="22"/>
          <w:szCs w:val="22"/>
        </w:rPr>
        <w:t xml:space="preserve">This study will assess the efficacy of immunomodulatory agents that target the dysregulated immune response that drives the severe lung, and other organ, </w:t>
      </w:r>
      <w:r w:rsidRPr="00EB1235">
        <w:rPr>
          <w:rFonts w:cs="Calibri"/>
          <w:sz w:val="22"/>
          <w:szCs w:val="22"/>
        </w:rPr>
        <w:lastRenderedPageBreak/>
        <w:t>damage.  We will compare immunomodulation to standard-of-care. TACTIC-R will iterate an algorithm for use of clinical and biochemical phenotyping to:</w:t>
      </w:r>
    </w:p>
    <w:p w14:paraId="1ED7D04F" w14:textId="77777777" w:rsidR="00B61959" w:rsidRPr="00EB1235" w:rsidRDefault="00B61959" w:rsidP="00B61959">
      <w:pPr>
        <w:rPr>
          <w:rFonts w:cs="Calibri"/>
          <w:sz w:val="22"/>
          <w:szCs w:val="22"/>
        </w:rPr>
      </w:pPr>
    </w:p>
    <w:p w14:paraId="585F226A" w14:textId="77777777" w:rsidR="00B61959" w:rsidRPr="00EB1235" w:rsidRDefault="00B61959" w:rsidP="00B61959">
      <w:pPr>
        <w:pStyle w:val="ListParagraph"/>
        <w:numPr>
          <w:ilvl w:val="0"/>
          <w:numId w:val="46"/>
        </w:numPr>
        <w:rPr>
          <w:rFonts w:ascii="Verdana" w:hAnsi="Verdana" w:cs="Calibri"/>
          <w:sz w:val="22"/>
          <w:szCs w:val="22"/>
        </w:rPr>
      </w:pPr>
      <w:r w:rsidRPr="00EB1235">
        <w:rPr>
          <w:rFonts w:ascii="Verdana" w:hAnsi="Verdana" w:cs="Calibri"/>
          <w:sz w:val="22"/>
          <w:szCs w:val="22"/>
        </w:rPr>
        <w:t>Stratify patients to therapeutic arms according to probability of efficacy</w:t>
      </w:r>
    </w:p>
    <w:p w14:paraId="54B833CB" w14:textId="77777777" w:rsidR="00B61959" w:rsidRPr="00EB1235" w:rsidRDefault="00B61959" w:rsidP="00B61959">
      <w:pPr>
        <w:pStyle w:val="ListParagraph"/>
        <w:numPr>
          <w:ilvl w:val="0"/>
          <w:numId w:val="46"/>
        </w:numPr>
        <w:rPr>
          <w:rFonts w:ascii="Verdana" w:hAnsi="Verdana" w:cs="Calibri"/>
          <w:sz w:val="22"/>
          <w:szCs w:val="22"/>
        </w:rPr>
      </w:pPr>
      <w:r w:rsidRPr="00EB1235">
        <w:rPr>
          <w:rFonts w:ascii="Verdana" w:hAnsi="Verdana" w:cs="Calibri"/>
          <w:sz w:val="22"/>
          <w:szCs w:val="22"/>
        </w:rPr>
        <w:t>Identify early indicators of failure of therapeutic strategy.</w:t>
      </w:r>
    </w:p>
    <w:p w14:paraId="39A7D32E" w14:textId="77777777" w:rsidR="00B61959" w:rsidRPr="00EB1235" w:rsidRDefault="00B61959" w:rsidP="00B61959">
      <w:pPr>
        <w:rPr>
          <w:rFonts w:cs="Calibri"/>
          <w:sz w:val="22"/>
          <w:szCs w:val="22"/>
        </w:rPr>
      </w:pPr>
    </w:p>
    <w:p w14:paraId="765D5CC8" w14:textId="77777777" w:rsidR="00B61959" w:rsidRPr="00EB1235" w:rsidRDefault="00B61959" w:rsidP="00B61959">
      <w:pPr>
        <w:rPr>
          <w:rFonts w:cs="Calibri"/>
          <w:sz w:val="22"/>
          <w:szCs w:val="22"/>
        </w:rPr>
      </w:pPr>
      <w:r w:rsidRPr="00EB1235">
        <w:rPr>
          <w:rFonts w:cs="Calibri"/>
          <w:sz w:val="22"/>
          <w:szCs w:val="22"/>
        </w:rPr>
        <w:t>By collecting samples for genomics, transcriptomics, proteomics and immunological phenotyping, parallel studies associated with TACTIC-R will investigate host susceptibility factors for development of severe COVID-19-related disease and predictive biomarkers of response to therapeutic strategy.</w:t>
      </w:r>
    </w:p>
    <w:p w14:paraId="76BD5306" w14:textId="77777777" w:rsidR="00B61959" w:rsidRPr="00EB1235" w:rsidRDefault="00B61959" w:rsidP="00B61959">
      <w:pPr>
        <w:rPr>
          <w:rFonts w:cs="Calibri"/>
          <w:sz w:val="22"/>
          <w:szCs w:val="22"/>
        </w:rPr>
      </w:pPr>
    </w:p>
    <w:p w14:paraId="5826FC72" w14:textId="77777777" w:rsidR="00B61959" w:rsidRPr="00EB1235" w:rsidRDefault="00B61959" w:rsidP="00B61959">
      <w:pPr>
        <w:rPr>
          <w:rFonts w:cs="Calibri"/>
          <w:sz w:val="22"/>
          <w:szCs w:val="22"/>
        </w:rPr>
      </w:pPr>
      <w:r w:rsidRPr="00EB1235">
        <w:rPr>
          <w:rFonts w:cs="Calibri"/>
          <w:sz w:val="22"/>
          <w:szCs w:val="22"/>
        </w:rPr>
        <w:t>The medications investigated for efficacy in this protocol are Baricitinib, and Ravulizumab. The anticipated sample size is 687 patients randomised in a 1:1:1 ratio across treatments with interim analysis at 375 patients.</w:t>
      </w:r>
    </w:p>
    <w:p w14:paraId="6AAF9793" w14:textId="77777777" w:rsidR="00B61959" w:rsidRPr="00EB1235" w:rsidRDefault="00B61959" w:rsidP="00B61959">
      <w:pPr>
        <w:rPr>
          <w:rFonts w:cs="Calibri"/>
          <w:sz w:val="22"/>
          <w:szCs w:val="22"/>
        </w:rPr>
      </w:pPr>
    </w:p>
    <w:p w14:paraId="6D56CD66" w14:textId="77777777" w:rsidR="00B61959" w:rsidRPr="00EB1235" w:rsidRDefault="00B61959" w:rsidP="00B61959">
      <w:pPr>
        <w:rPr>
          <w:rFonts w:cs="Calibri"/>
          <w:sz w:val="22"/>
          <w:szCs w:val="22"/>
        </w:rPr>
      </w:pPr>
      <w:r w:rsidRPr="00EB1235">
        <w:rPr>
          <w:rFonts w:cs="Calibri"/>
          <w:sz w:val="22"/>
          <w:szCs w:val="22"/>
        </w:rPr>
        <w:t xml:space="preserve">TACTIC-R will use a platform design with interim analysis to make efficient decisions about efficacy and futility (e.g. lack of efficacy and risk of harm) of </w:t>
      </w:r>
      <w:r>
        <w:rPr>
          <w:rFonts w:cs="Calibri"/>
          <w:sz w:val="22"/>
          <w:szCs w:val="22"/>
        </w:rPr>
        <w:t xml:space="preserve">the trial </w:t>
      </w:r>
      <w:r w:rsidRPr="00EB1235">
        <w:rPr>
          <w:rFonts w:cs="Calibri"/>
          <w:sz w:val="22"/>
          <w:szCs w:val="22"/>
        </w:rPr>
        <w:t>treatments. The platform design concept is shown below. This enables us to stop recruiting to arms early where a clear decision can be made</w:t>
      </w:r>
      <w:r>
        <w:rPr>
          <w:rFonts w:cs="Calibri"/>
          <w:sz w:val="22"/>
          <w:szCs w:val="22"/>
        </w:rPr>
        <w:t xml:space="preserve"> (as detailed in section 7.1)</w:t>
      </w:r>
      <w:r w:rsidRPr="00EB1235">
        <w:rPr>
          <w:rFonts w:cs="Calibri"/>
          <w:sz w:val="22"/>
          <w:szCs w:val="22"/>
        </w:rPr>
        <w:t>. It also allows for the addition of further arms.</w:t>
      </w:r>
    </w:p>
    <w:p w14:paraId="3612AA95" w14:textId="77777777" w:rsidR="00D0253A" w:rsidRPr="005A4395" w:rsidRDefault="00D0253A" w:rsidP="005A4395">
      <w:pPr>
        <w:rPr>
          <w:rFonts w:cstheme="minorHAnsi"/>
          <w:sz w:val="22"/>
          <w:szCs w:val="22"/>
        </w:rPr>
      </w:pPr>
    </w:p>
    <w:p w14:paraId="0526D898" w14:textId="77777777" w:rsidR="00D0253A" w:rsidRPr="005A4395" w:rsidRDefault="00D0253A" w:rsidP="005A4395">
      <w:pPr>
        <w:pStyle w:val="MediumGrid21"/>
        <w:rPr>
          <w:rFonts w:cstheme="minorHAnsi"/>
          <w:sz w:val="22"/>
          <w:szCs w:val="22"/>
        </w:rPr>
      </w:pPr>
      <w:r w:rsidRPr="005A4395">
        <w:rPr>
          <w:rFonts w:cstheme="minorHAnsi"/>
          <w:sz w:val="22"/>
          <w:szCs w:val="22"/>
        </w:rPr>
        <w:t>Platform design</w:t>
      </w:r>
    </w:p>
    <w:p w14:paraId="3E4FF71E" w14:textId="77777777" w:rsidR="00D0253A" w:rsidRPr="005A4395" w:rsidRDefault="00D0253A" w:rsidP="005A4395">
      <w:pPr>
        <w:pStyle w:val="MediumGrid21"/>
        <w:rPr>
          <w:rFonts w:cstheme="minorHAnsi"/>
          <w:b w:val="0"/>
          <w:bCs/>
          <w:sz w:val="22"/>
          <w:szCs w:val="22"/>
        </w:rPr>
      </w:pPr>
      <w:r w:rsidRPr="005A4395">
        <w:rPr>
          <w:rFonts w:cstheme="minorHAnsi"/>
          <w:b w:val="0"/>
          <w:bCs/>
          <w:noProof/>
          <w:sz w:val="22"/>
          <w:szCs w:val="22"/>
          <w:lang w:eastAsia="en-GB"/>
        </w:rPr>
        <w:drawing>
          <wp:inline distT="0" distB="0" distL="0" distR="0" wp14:anchorId="3FCE943A" wp14:editId="731946B4">
            <wp:extent cx="5940425" cy="3263265"/>
            <wp:effectExtent l="0" t="0" r="3175" b="635"/>
            <wp:docPr id="10" name="Picture 1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40425" cy="3263265"/>
                    </a:xfrm>
                    <a:prstGeom prst="rect">
                      <a:avLst/>
                    </a:prstGeom>
                  </pic:spPr>
                </pic:pic>
              </a:graphicData>
            </a:graphic>
          </wp:inline>
        </w:drawing>
      </w:r>
    </w:p>
    <w:p w14:paraId="1CC800B5" w14:textId="77777777" w:rsidR="00D0253A" w:rsidRDefault="00B61959" w:rsidP="005A4395">
      <w:pPr>
        <w:rPr>
          <w:rFonts w:cstheme="minorHAnsi"/>
          <w:sz w:val="20"/>
          <w:szCs w:val="22"/>
        </w:rPr>
      </w:pPr>
      <w:r>
        <w:rPr>
          <w:rFonts w:cstheme="minorHAnsi"/>
          <w:sz w:val="20"/>
          <w:szCs w:val="22"/>
        </w:rPr>
        <w:t>Figure 6</w:t>
      </w:r>
      <w:r w:rsidR="005A4395" w:rsidRPr="005A4395">
        <w:rPr>
          <w:rFonts w:cstheme="minorHAnsi"/>
          <w:sz w:val="20"/>
          <w:szCs w:val="22"/>
        </w:rPr>
        <w:t>. Platform design</w:t>
      </w:r>
    </w:p>
    <w:p w14:paraId="3FCFEC2E" w14:textId="77777777" w:rsidR="0005624E" w:rsidRDefault="0005624E" w:rsidP="005A4395">
      <w:pPr>
        <w:rPr>
          <w:rFonts w:cstheme="minorHAnsi"/>
          <w:sz w:val="20"/>
          <w:szCs w:val="22"/>
        </w:rPr>
      </w:pPr>
    </w:p>
    <w:p w14:paraId="26A4850B" w14:textId="77777777" w:rsidR="0005624E" w:rsidRPr="005A4395" w:rsidRDefault="0005624E" w:rsidP="005A4395">
      <w:pPr>
        <w:rPr>
          <w:rFonts w:cstheme="minorHAnsi"/>
          <w:sz w:val="20"/>
          <w:szCs w:val="22"/>
        </w:rPr>
      </w:pPr>
    </w:p>
    <w:p w14:paraId="1090B2CB" w14:textId="77777777" w:rsidR="00284C17" w:rsidRPr="005A4395" w:rsidRDefault="00740D22" w:rsidP="005A4395">
      <w:pPr>
        <w:pStyle w:val="Heading2"/>
        <w:rPr>
          <w:rFonts w:cstheme="minorHAnsi"/>
          <w:color w:val="FF0000"/>
          <w:sz w:val="22"/>
          <w:szCs w:val="22"/>
        </w:rPr>
      </w:pPr>
      <w:bookmarkStart w:id="180" w:name="_Toc38375823"/>
      <w:r w:rsidRPr="005A4395">
        <w:rPr>
          <w:rFonts w:cstheme="minorHAnsi"/>
          <w:sz w:val="22"/>
          <w:szCs w:val="22"/>
        </w:rPr>
        <w:t xml:space="preserve">Trial </w:t>
      </w:r>
      <w:r w:rsidR="00D0253A" w:rsidRPr="005A4395">
        <w:rPr>
          <w:rFonts w:cstheme="minorHAnsi"/>
          <w:sz w:val="22"/>
          <w:szCs w:val="22"/>
        </w:rPr>
        <w:t>Hypotheses</w:t>
      </w:r>
      <w:bookmarkEnd w:id="180"/>
    </w:p>
    <w:p w14:paraId="1A27C747" w14:textId="77777777" w:rsidR="00284C17" w:rsidRPr="005A4395" w:rsidRDefault="00284C17" w:rsidP="005A4395">
      <w:pPr>
        <w:rPr>
          <w:rFonts w:cstheme="minorHAnsi"/>
          <w:color w:val="FF0000"/>
          <w:sz w:val="22"/>
          <w:szCs w:val="22"/>
        </w:rPr>
      </w:pPr>
    </w:p>
    <w:p w14:paraId="0314A4BF" w14:textId="77777777" w:rsidR="00651BE7" w:rsidRPr="005A4395" w:rsidRDefault="00740D22" w:rsidP="005A4395">
      <w:pPr>
        <w:rPr>
          <w:rFonts w:cstheme="minorHAnsi"/>
          <w:sz w:val="22"/>
          <w:szCs w:val="22"/>
        </w:rPr>
      </w:pPr>
      <w:r w:rsidRPr="005A4395">
        <w:rPr>
          <w:rFonts w:cstheme="minorHAnsi"/>
          <w:sz w:val="22"/>
          <w:szCs w:val="22"/>
        </w:rPr>
        <w:t>We aim to test the hypothes</w:t>
      </w:r>
      <w:r w:rsidR="00651BE7" w:rsidRPr="005A4395">
        <w:rPr>
          <w:rFonts w:cstheme="minorHAnsi"/>
          <w:sz w:val="22"/>
          <w:szCs w:val="22"/>
        </w:rPr>
        <w:t>es</w:t>
      </w:r>
      <w:r w:rsidRPr="005A4395">
        <w:rPr>
          <w:rFonts w:cstheme="minorHAnsi"/>
          <w:sz w:val="22"/>
          <w:szCs w:val="22"/>
        </w:rPr>
        <w:t xml:space="preserve"> that</w:t>
      </w:r>
      <w:r w:rsidR="00D0253A" w:rsidRPr="005A4395">
        <w:rPr>
          <w:rFonts w:cstheme="minorHAnsi"/>
          <w:sz w:val="22"/>
          <w:szCs w:val="22"/>
        </w:rPr>
        <w:t>:</w:t>
      </w:r>
    </w:p>
    <w:p w14:paraId="4A00DE78" w14:textId="77777777" w:rsidR="00B61959" w:rsidRPr="00EB1235" w:rsidRDefault="00B61959" w:rsidP="00B61959">
      <w:pPr>
        <w:pStyle w:val="ListParagraph"/>
        <w:numPr>
          <w:ilvl w:val="0"/>
          <w:numId w:val="47"/>
        </w:numPr>
        <w:rPr>
          <w:rFonts w:ascii="Verdana" w:hAnsi="Verdana" w:cs="Calibri"/>
          <w:sz w:val="22"/>
          <w:szCs w:val="22"/>
        </w:rPr>
      </w:pPr>
      <w:r w:rsidRPr="00EB1235">
        <w:rPr>
          <w:rFonts w:ascii="Verdana" w:hAnsi="Verdana" w:cs="Calibri"/>
          <w:sz w:val="22"/>
          <w:szCs w:val="22"/>
        </w:rPr>
        <w:t>Immune modulatory therapy is superior to standard of care alone;</w:t>
      </w:r>
    </w:p>
    <w:p w14:paraId="1E638C72" w14:textId="77777777" w:rsidR="00B61959" w:rsidRPr="00EB1235" w:rsidRDefault="00B61959" w:rsidP="00B61959">
      <w:pPr>
        <w:pStyle w:val="ListParagraph"/>
        <w:rPr>
          <w:rFonts w:ascii="Verdana" w:hAnsi="Verdana" w:cs="Calibri"/>
          <w:sz w:val="22"/>
          <w:szCs w:val="22"/>
        </w:rPr>
      </w:pPr>
    </w:p>
    <w:p w14:paraId="6C0FBCA4" w14:textId="77777777" w:rsidR="00B61959" w:rsidRPr="00EB1235" w:rsidRDefault="00B61959" w:rsidP="00B61959">
      <w:pPr>
        <w:pStyle w:val="ListParagraph"/>
        <w:numPr>
          <w:ilvl w:val="0"/>
          <w:numId w:val="47"/>
        </w:numPr>
        <w:rPr>
          <w:rFonts w:ascii="Verdana" w:hAnsi="Verdana" w:cs="Calibri"/>
          <w:sz w:val="22"/>
          <w:szCs w:val="22"/>
        </w:rPr>
      </w:pPr>
      <w:r w:rsidRPr="00EB1235">
        <w:rPr>
          <w:rFonts w:ascii="Verdana" w:hAnsi="Verdana" w:cs="Calibri"/>
          <w:sz w:val="22"/>
          <w:szCs w:val="22"/>
        </w:rPr>
        <w:lastRenderedPageBreak/>
        <w:t>Reduction of exaggerated host immune response to COVID-19 in patients at late stage 1/early stage 2 disease, reduces the composite of progression of these patients to organ failure or death and also reduces late sequelae of infection;</w:t>
      </w:r>
    </w:p>
    <w:p w14:paraId="32C4C781" w14:textId="77777777" w:rsidR="00B61959" w:rsidRPr="00EB1235" w:rsidRDefault="00B61959" w:rsidP="00B61959">
      <w:pPr>
        <w:rPr>
          <w:rFonts w:cs="Calibri"/>
          <w:sz w:val="22"/>
          <w:szCs w:val="22"/>
        </w:rPr>
      </w:pPr>
    </w:p>
    <w:p w14:paraId="4226774E" w14:textId="77777777" w:rsidR="00B61959" w:rsidRPr="00EB1235" w:rsidRDefault="00B61959" w:rsidP="00B61959">
      <w:pPr>
        <w:pStyle w:val="ListParagraph"/>
        <w:numPr>
          <w:ilvl w:val="0"/>
          <w:numId w:val="47"/>
        </w:numPr>
        <w:rPr>
          <w:rFonts w:ascii="Verdana" w:hAnsi="Verdana" w:cs="Calibri"/>
          <w:sz w:val="22"/>
          <w:szCs w:val="22"/>
        </w:rPr>
      </w:pPr>
      <w:r w:rsidRPr="00EB1235">
        <w:rPr>
          <w:rFonts w:ascii="Verdana" w:hAnsi="Verdana" w:cs="Calibri"/>
          <w:sz w:val="22"/>
          <w:szCs w:val="22"/>
        </w:rPr>
        <w:t>Clinical and biochemical markers can be used to stratify each patient to an effective therapeutic agent and can report early on efficacy of the therapeutic approach.</w:t>
      </w:r>
    </w:p>
    <w:p w14:paraId="58BBC433" w14:textId="77777777" w:rsidR="00B61959" w:rsidRPr="00EB1235" w:rsidRDefault="00B61959" w:rsidP="00B61959">
      <w:pPr>
        <w:pStyle w:val="ListParagraph"/>
        <w:rPr>
          <w:rFonts w:ascii="Verdana" w:hAnsi="Verdana" w:cs="Calibri"/>
          <w:sz w:val="22"/>
          <w:szCs w:val="22"/>
        </w:rPr>
      </w:pPr>
    </w:p>
    <w:p w14:paraId="3662C2B4" w14:textId="77777777" w:rsidR="00B61959" w:rsidRPr="00EB1235" w:rsidRDefault="00B61959" w:rsidP="00B61959">
      <w:pPr>
        <w:rPr>
          <w:rFonts w:cs="Calibri"/>
          <w:sz w:val="22"/>
          <w:szCs w:val="22"/>
        </w:rPr>
      </w:pPr>
      <w:r w:rsidRPr="00EB1235">
        <w:rPr>
          <w:rFonts w:cs="Calibri"/>
          <w:sz w:val="22"/>
          <w:szCs w:val="22"/>
        </w:rPr>
        <w:t xml:space="preserve">The design of the TACTIC-R trial incorporates serial interim analyses, at the discretion of the DMC, to identify: </w:t>
      </w:r>
    </w:p>
    <w:p w14:paraId="05D435A2" w14:textId="77777777" w:rsidR="00B61959" w:rsidRPr="00EB1235" w:rsidRDefault="00B61959" w:rsidP="00B61959">
      <w:pPr>
        <w:rPr>
          <w:rFonts w:cs="Calibri"/>
          <w:sz w:val="22"/>
          <w:szCs w:val="22"/>
        </w:rPr>
      </w:pPr>
    </w:p>
    <w:p w14:paraId="391A2AD8" w14:textId="77777777" w:rsidR="00B61959" w:rsidRPr="00EB1235" w:rsidRDefault="00B61959" w:rsidP="00B61959">
      <w:pPr>
        <w:pStyle w:val="ListParagraph"/>
        <w:numPr>
          <w:ilvl w:val="0"/>
          <w:numId w:val="28"/>
        </w:numPr>
        <w:rPr>
          <w:rFonts w:ascii="Verdana" w:hAnsi="Verdana" w:cs="Calibri"/>
          <w:sz w:val="22"/>
          <w:szCs w:val="22"/>
        </w:rPr>
      </w:pPr>
      <w:r w:rsidRPr="00EB1235">
        <w:rPr>
          <w:rFonts w:ascii="Verdana" w:hAnsi="Verdana" w:cs="Calibri"/>
          <w:sz w:val="22"/>
          <w:szCs w:val="22"/>
        </w:rPr>
        <w:t xml:space="preserve">Agents with efficacy, which can then be fast-tracked into NHS treatment pathways; </w:t>
      </w:r>
    </w:p>
    <w:p w14:paraId="3BEA73A4" w14:textId="77777777" w:rsidR="00B61959" w:rsidRPr="00EB1235" w:rsidRDefault="00B61959" w:rsidP="00B61959">
      <w:pPr>
        <w:pStyle w:val="ListParagraph"/>
        <w:rPr>
          <w:rFonts w:ascii="Verdana" w:hAnsi="Verdana" w:cs="Calibri"/>
          <w:sz w:val="22"/>
          <w:szCs w:val="22"/>
        </w:rPr>
      </w:pPr>
    </w:p>
    <w:p w14:paraId="2C6325E2" w14:textId="77777777" w:rsidR="00B61959" w:rsidRPr="00EB1235" w:rsidRDefault="00B61959" w:rsidP="00B61959">
      <w:pPr>
        <w:pStyle w:val="ListParagraph"/>
        <w:numPr>
          <w:ilvl w:val="0"/>
          <w:numId w:val="28"/>
        </w:numPr>
        <w:rPr>
          <w:rFonts w:ascii="Verdana" w:hAnsi="Verdana" w:cs="Calibri"/>
          <w:sz w:val="22"/>
          <w:szCs w:val="22"/>
        </w:rPr>
      </w:pPr>
      <w:r w:rsidRPr="00EB1235">
        <w:rPr>
          <w:rFonts w:ascii="Verdana" w:hAnsi="Verdana" w:cs="Calibri"/>
          <w:sz w:val="22"/>
          <w:szCs w:val="22"/>
        </w:rPr>
        <w:t>Agents with futility or significant adverse effects, which can then be removed from the study; and/or</w:t>
      </w:r>
    </w:p>
    <w:p w14:paraId="72B117A1" w14:textId="77777777" w:rsidR="00B61959" w:rsidRPr="00EB1235" w:rsidRDefault="00B61959" w:rsidP="00B61959">
      <w:pPr>
        <w:rPr>
          <w:rFonts w:cs="Calibri"/>
          <w:sz w:val="22"/>
          <w:szCs w:val="22"/>
        </w:rPr>
      </w:pPr>
    </w:p>
    <w:p w14:paraId="0EE4751A" w14:textId="77777777" w:rsidR="00B61959" w:rsidRPr="00EB1235" w:rsidRDefault="00B61959" w:rsidP="00B61959">
      <w:pPr>
        <w:pStyle w:val="ListParagraph"/>
        <w:numPr>
          <w:ilvl w:val="0"/>
          <w:numId w:val="28"/>
        </w:numPr>
        <w:rPr>
          <w:rFonts w:ascii="Verdana" w:hAnsi="Verdana" w:cs="Calibri"/>
          <w:sz w:val="22"/>
          <w:szCs w:val="22"/>
        </w:rPr>
      </w:pPr>
      <w:r w:rsidRPr="00EB1235">
        <w:rPr>
          <w:rFonts w:ascii="Verdana" w:hAnsi="Verdana" w:cs="Calibri"/>
          <w:sz w:val="22"/>
          <w:szCs w:val="22"/>
        </w:rPr>
        <w:t>New arms that can be added as potential beneficial drugs become available.</w:t>
      </w:r>
    </w:p>
    <w:p w14:paraId="6D6D126D" w14:textId="77777777" w:rsidR="00D81982" w:rsidRDefault="00D81982" w:rsidP="005A4395">
      <w:pPr>
        <w:rPr>
          <w:rFonts w:cs="Calibri"/>
          <w:sz w:val="22"/>
          <w:szCs w:val="22"/>
        </w:rPr>
      </w:pPr>
    </w:p>
    <w:p w14:paraId="0C68D158" w14:textId="77777777" w:rsidR="00B61959" w:rsidRDefault="00B61959" w:rsidP="005A4395">
      <w:pPr>
        <w:rPr>
          <w:rFonts w:cs="Calibri"/>
          <w:sz w:val="22"/>
          <w:szCs w:val="22"/>
        </w:rPr>
      </w:pPr>
    </w:p>
    <w:p w14:paraId="2C33C641" w14:textId="77777777" w:rsidR="00B61959" w:rsidRDefault="00B61959" w:rsidP="005A4395">
      <w:pPr>
        <w:rPr>
          <w:rFonts w:cs="Calibri"/>
          <w:sz w:val="22"/>
          <w:szCs w:val="22"/>
        </w:rPr>
      </w:pPr>
    </w:p>
    <w:p w14:paraId="594988AC" w14:textId="77777777" w:rsidR="00B61959" w:rsidRDefault="00B61959" w:rsidP="005A4395">
      <w:pPr>
        <w:rPr>
          <w:rFonts w:cs="Calibri"/>
          <w:sz w:val="22"/>
          <w:szCs w:val="22"/>
        </w:rPr>
      </w:pPr>
    </w:p>
    <w:p w14:paraId="750D1F40" w14:textId="77777777" w:rsidR="00B61959" w:rsidRDefault="00B61959" w:rsidP="005A4395">
      <w:pPr>
        <w:rPr>
          <w:rFonts w:cs="Calibri"/>
          <w:sz w:val="22"/>
          <w:szCs w:val="22"/>
        </w:rPr>
      </w:pPr>
    </w:p>
    <w:p w14:paraId="1374C241" w14:textId="77777777" w:rsidR="00B61959" w:rsidRDefault="00B61959" w:rsidP="005A4395">
      <w:pPr>
        <w:rPr>
          <w:rFonts w:cs="Calibri"/>
          <w:sz w:val="22"/>
          <w:szCs w:val="22"/>
        </w:rPr>
      </w:pPr>
    </w:p>
    <w:p w14:paraId="014CEF97" w14:textId="77777777" w:rsidR="00B61959" w:rsidRDefault="00B61959" w:rsidP="005A4395">
      <w:pPr>
        <w:rPr>
          <w:rFonts w:cs="Calibri"/>
          <w:sz w:val="22"/>
          <w:szCs w:val="22"/>
        </w:rPr>
      </w:pPr>
    </w:p>
    <w:p w14:paraId="7F901B44" w14:textId="77777777" w:rsidR="00B61959" w:rsidRDefault="00B61959" w:rsidP="005A4395">
      <w:pPr>
        <w:rPr>
          <w:rFonts w:cs="Calibri"/>
          <w:sz w:val="22"/>
          <w:szCs w:val="22"/>
        </w:rPr>
      </w:pPr>
    </w:p>
    <w:p w14:paraId="5672EE5F" w14:textId="77777777" w:rsidR="00B61959" w:rsidRDefault="00B61959" w:rsidP="005A4395">
      <w:pPr>
        <w:rPr>
          <w:rFonts w:cs="Calibri"/>
          <w:sz w:val="22"/>
          <w:szCs w:val="22"/>
        </w:rPr>
      </w:pPr>
    </w:p>
    <w:p w14:paraId="122FA2D5" w14:textId="77777777" w:rsidR="00B61959" w:rsidRDefault="00B61959" w:rsidP="005A4395">
      <w:pPr>
        <w:rPr>
          <w:rFonts w:cs="Calibri"/>
          <w:sz w:val="22"/>
          <w:szCs w:val="22"/>
        </w:rPr>
      </w:pPr>
    </w:p>
    <w:p w14:paraId="48868392" w14:textId="77777777" w:rsidR="00B61959" w:rsidRDefault="00B61959" w:rsidP="005A4395">
      <w:pPr>
        <w:rPr>
          <w:rFonts w:cs="Calibri"/>
          <w:sz w:val="22"/>
          <w:szCs w:val="22"/>
        </w:rPr>
      </w:pPr>
    </w:p>
    <w:p w14:paraId="6B7248BC" w14:textId="77777777" w:rsidR="00B61959" w:rsidRDefault="00B61959" w:rsidP="005A4395">
      <w:pPr>
        <w:rPr>
          <w:rFonts w:cs="Calibri"/>
          <w:sz w:val="22"/>
          <w:szCs w:val="22"/>
        </w:rPr>
      </w:pPr>
    </w:p>
    <w:p w14:paraId="1A5D4631" w14:textId="77777777" w:rsidR="00B61959" w:rsidRDefault="00B61959" w:rsidP="005A4395">
      <w:pPr>
        <w:rPr>
          <w:rFonts w:cs="Calibri"/>
          <w:sz w:val="22"/>
          <w:szCs w:val="22"/>
        </w:rPr>
      </w:pPr>
    </w:p>
    <w:p w14:paraId="075A7CE0" w14:textId="77777777" w:rsidR="00B61959" w:rsidRDefault="00B61959" w:rsidP="005A4395">
      <w:pPr>
        <w:rPr>
          <w:rFonts w:cs="Calibri"/>
          <w:sz w:val="22"/>
          <w:szCs w:val="22"/>
        </w:rPr>
      </w:pPr>
    </w:p>
    <w:p w14:paraId="35756442" w14:textId="77777777" w:rsidR="00B61959" w:rsidRDefault="00B61959" w:rsidP="005A4395">
      <w:pPr>
        <w:rPr>
          <w:rFonts w:cs="Calibri"/>
          <w:sz w:val="22"/>
          <w:szCs w:val="22"/>
        </w:rPr>
      </w:pPr>
    </w:p>
    <w:p w14:paraId="73940B5E" w14:textId="77777777" w:rsidR="00B61959" w:rsidRDefault="00B61959" w:rsidP="005A4395">
      <w:pPr>
        <w:rPr>
          <w:rFonts w:cs="Calibri"/>
          <w:sz w:val="22"/>
          <w:szCs w:val="22"/>
        </w:rPr>
      </w:pPr>
    </w:p>
    <w:p w14:paraId="11851BB9" w14:textId="77777777" w:rsidR="00B61959" w:rsidRDefault="00B61959" w:rsidP="005A4395">
      <w:pPr>
        <w:rPr>
          <w:rFonts w:cs="Calibri"/>
          <w:sz w:val="22"/>
          <w:szCs w:val="22"/>
        </w:rPr>
      </w:pPr>
    </w:p>
    <w:p w14:paraId="3A854460" w14:textId="77777777" w:rsidR="00B61959" w:rsidRDefault="00B61959" w:rsidP="005A4395">
      <w:pPr>
        <w:rPr>
          <w:rFonts w:cs="Calibri"/>
          <w:sz w:val="22"/>
          <w:szCs w:val="22"/>
        </w:rPr>
      </w:pPr>
    </w:p>
    <w:p w14:paraId="259CEB3F" w14:textId="77777777" w:rsidR="00B61959" w:rsidRDefault="00B61959" w:rsidP="005A4395">
      <w:pPr>
        <w:rPr>
          <w:rFonts w:cs="Calibri"/>
          <w:sz w:val="22"/>
          <w:szCs w:val="22"/>
        </w:rPr>
      </w:pPr>
    </w:p>
    <w:p w14:paraId="0FF99799" w14:textId="77777777" w:rsidR="00B61959" w:rsidRDefault="00B61959" w:rsidP="005A4395">
      <w:pPr>
        <w:rPr>
          <w:rFonts w:cs="Calibri"/>
          <w:sz w:val="22"/>
          <w:szCs w:val="22"/>
        </w:rPr>
      </w:pPr>
    </w:p>
    <w:p w14:paraId="75397589" w14:textId="77777777" w:rsidR="00B61959" w:rsidRDefault="00B61959" w:rsidP="005A4395">
      <w:pPr>
        <w:rPr>
          <w:rFonts w:cs="Calibri"/>
          <w:sz w:val="22"/>
          <w:szCs w:val="22"/>
        </w:rPr>
      </w:pPr>
    </w:p>
    <w:p w14:paraId="385F0860" w14:textId="77777777" w:rsidR="00B61959" w:rsidRDefault="00B61959" w:rsidP="005A4395">
      <w:pPr>
        <w:rPr>
          <w:rFonts w:cs="Calibri"/>
          <w:sz w:val="22"/>
          <w:szCs w:val="22"/>
        </w:rPr>
      </w:pPr>
    </w:p>
    <w:p w14:paraId="30D10B3D" w14:textId="77777777" w:rsidR="00B61959" w:rsidRDefault="00B61959" w:rsidP="005A4395">
      <w:pPr>
        <w:rPr>
          <w:rFonts w:cs="Calibri"/>
          <w:sz w:val="22"/>
          <w:szCs w:val="22"/>
        </w:rPr>
      </w:pPr>
    </w:p>
    <w:p w14:paraId="5EA8FE1F" w14:textId="77777777" w:rsidR="0005624E" w:rsidRDefault="0005624E" w:rsidP="005A4395">
      <w:pPr>
        <w:rPr>
          <w:rFonts w:cs="Calibri"/>
          <w:sz w:val="22"/>
          <w:szCs w:val="22"/>
        </w:rPr>
      </w:pPr>
    </w:p>
    <w:p w14:paraId="1429D8BC" w14:textId="77777777" w:rsidR="00B61959" w:rsidRDefault="00B61959" w:rsidP="005A4395">
      <w:pPr>
        <w:rPr>
          <w:rFonts w:cs="Calibri"/>
          <w:sz w:val="22"/>
          <w:szCs w:val="22"/>
        </w:rPr>
      </w:pPr>
    </w:p>
    <w:p w14:paraId="246C663C" w14:textId="77777777" w:rsidR="00B61959" w:rsidRPr="00B61959" w:rsidRDefault="00B61959" w:rsidP="005A4395">
      <w:pPr>
        <w:rPr>
          <w:rFonts w:cs="Calibri"/>
          <w:b/>
          <w:kern w:val="32"/>
          <w:sz w:val="22"/>
          <w:szCs w:val="22"/>
        </w:rPr>
      </w:pPr>
    </w:p>
    <w:p w14:paraId="6D9ADFA4" w14:textId="77777777" w:rsidR="005A4B44" w:rsidRPr="005A4395" w:rsidRDefault="00D33503" w:rsidP="005A4395">
      <w:pPr>
        <w:pStyle w:val="Heading1"/>
        <w:rPr>
          <w:rFonts w:cstheme="minorHAnsi"/>
          <w:sz w:val="22"/>
          <w:szCs w:val="22"/>
        </w:rPr>
      </w:pPr>
      <w:bookmarkStart w:id="181" w:name="_Toc38375824"/>
      <w:r w:rsidRPr="005A4395">
        <w:rPr>
          <w:rFonts w:cstheme="minorHAnsi"/>
          <w:sz w:val="22"/>
          <w:szCs w:val="22"/>
        </w:rPr>
        <w:lastRenderedPageBreak/>
        <w:t>Inf</w:t>
      </w:r>
      <w:r w:rsidR="00141CAB" w:rsidRPr="005A4395">
        <w:rPr>
          <w:rFonts w:cstheme="minorHAnsi"/>
          <w:sz w:val="22"/>
          <w:szCs w:val="22"/>
        </w:rPr>
        <w:t>ormation on Selected Treatments</w:t>
      </w:r>
      <w:bookmarkEnd w:id="181"/>
    </w:p>
    <w:p w14:paraId="69827A3B" w14:textId="77777777" w:rsidR="00D33503" w:rsidRPr="005A4395" w:rsidRDefault="00D33503" w:rsidP="0086380D">
      <w:pPr>
        <w:pStyle w:val="Heading2"/>
        <w:tabs>
          <w:tab w:val="clear" w:pos="860"/>
          <w:tab w:val="num" w:pos="709"/>
        </w:tabs>
        <w:rPr>
          <w:rFonts w:cstheme="minorHAnsi"/>
          <w:sz w:val="22"/>
          <w:szCs w:val="22"/>
        </w:rPr>
      </w:pPr>
      <w:r w:rsidRPr="005A4395">
        <w:rPr>
          <w:rFonts w:cstheme="minorHAnsi"/>
          <w:sz w:val="22"/>
          <w:szCs w:val="22"/>
        </w:rPr>
        <w:t xml:space="preserve"> </w:t>
      </w:r>
      <w:bookmarkStart w:id="182" w:name="_Toc38375825"/>
      <w:r w:rsidRPr="005A4395">
        <w:rPr>
          <w:rFonts w:cstheme="minorHAnsi"/>
          <w:sz w:val="22"/>
          <w:szCs w:val="22"/>
        </w:rPr>
        <w:t>Baricitinib</w:t>
      </w:r>
      <w:bookmarkEnd w:id="182"/>
    </w:p>
    <w:p w14:paraId="4D9819C0" w14:textId="77777777" w:rsidR="00D33503" w:rsidRPr="005A4395" w:rsidRDefault="00D33503" w:rsidP="005A4395">
      <w:pPr>
        <w:pStyle w:val="Heading3"/>
        <w:rPr>
          <w:rFonts w:cstheme="minorHAnsi"/>
          <w:sz w:val="22"/>
          <w:szCs w:val="22"/>
          <w:shd w:val="clear" w:color="auto" w:fill="FFFFFF"/>
        </w:rPr>
      </w:pPr>
      <w:r w:rsidRPr="005A4395">
        <w:rPr>
          <w:rFonts w:cstheme="minorHAnsi"/>
          <w:sz w:val="22"/>
          <w:szCs w:val="22"/>
          <w:shd w:val="clear" w:color="auto" w:fill="FFFFFF"/>
        </w:rPr>
        <w:t xml:space="preserve"> </w:t>
      </w:r>
      <w:bookmarkStart w:id="183" w:name="_Toc38375826"/>
      <w:r w:rsidRPr="005A4395">
        <w:rPr>
          <w:rFonts w:cstheme="minorHAnsi"/>
          <w:sz w:val="22"/>
          <w:szCs w:val="22"/>
          <w:shd w:val="clear" w:color="auto" w:fill="FFFFFF"/>
        </w:rPr>
        <w:t>Mechanism of Action</w:t>
      </w:r>
      <w:bookmarkEnd w:id="183"/>
    </w:p>
    <w:p w14:paraId="5F20BF4D" w14:textId="77777777" w:rsidR="00D33503" w:rsidRPr="005A4395" w:rsidRDefault="00D33503" w:rsidP="005A4395">
      <w:pPr>
        <w:rPr>
          <w:rFonts w:cstheme="minorHAnsi"/>
          <w:sz w:val="22"/>
          <w:szCs w:val="22"/>
        </w:rPr>
      </w:pPr>
      <w:r w:rsidRPr="005A4395">
        <w:rPr>
          <w:rFonts w:cstheme="minorHAnsi"/>
          <w:color w:val="000000"/>
          <w:sz w:val="22"/>
          <w:szCs w:val="22"/>
          <w:shd w:val="clear" w:color="auto" w:fill="FFFFFF"/>
        </w:rPr>
        <w:t>Baricitinib is a selective and reversible inhibitor of Janus kinase (JAK)1 and JAK2. In isolated enzyme assays, baricitinib inhibited the activities of JAK1, JAK2, Tyrosine Kinase 2 and JAK3 with IC</w:t>
      </w:r>
      <w:r w:rsidRPr="005A4395">
        <w:rPr>
          <w:rFonts w:cstheme="minorHAnsi"/>
          <w:color w:val="000000"/>
          <w:sz w:val="22"/>
          <w:szCs w:val="22"/>
          <w:vertAlign w:val="subscript"/>
        </w:rPr>
        <w:t>50</w:t>
      </w:r>
      <w:r w:rsidRPr="005A4395">
        <w:rPr>
          <w:rFonts w:cstheme="minorHAnsi"/>
          <w:color w:val="000000"/>
          <w:sz w:val="22"/>
          <w:szCs w:val="22"/>
          <w:shd w:val="clear" w:color="auto" w:fill="FFFFFF"/>
        </w:rPr>
        <w:t> values of 5.9, 5.7, 53 and &gt; 400 nM, respectively (</w:t>
      </w:r>
      <w:r w:rsidR="00B50406" w:rsidRPr="005A4395">
        <w:rPr>
          <w:rFonts w:cstheme="minorHAnsi"/>
          <w:color w:val="000000"/>
          <w:sz w:val="22"/>
          <w:szCs w:val="22"/>
          <w:shd w:val="clear" w:color="auto" w:fill="FFFFFF"/>
        </w:rPr>
        <w:t xml:space="preserve">data from published </w:t>
      </w:r>
      <w:r w:rsidR="00D81982">
        <w:rPr>
          <w:rFonts w:cstheme="minorHAnsi"/>
          <w:color w:val="000000"/>
          <w:sz w:val="22"/>
          <w:szCs w:val="22"/>
          <w:shd w:val="clear" w:color="auto" w:fill="FFFFFF"/>
        </w:rPr>
        <w:t xml:space="preserve">Baricitinib </w:t>
      </w:r>
      <w:r w:rsidR="00B50406" w:rsidRPr="005A4395">
        <w:rPr>
          <w:rFonts w:cstheme="minorHAnsi"/>
          <w:color w:val="000000"/>
          <w:sz w:val="22"/>
          <w:szCs w:val="22"/>
          <w:shd w:val="clear" w:color="auto" w:fill="FFFFFF"/>
        </w:rPr>
        <w:t>S</w:t>
      </w:r>
      <w:r w:rsidR="00D81982">
        <w:rPr>
          <w:rFonts w:cstheme="minorHAnsi"/>
          <w:color w:val="000000"/>
          <w:sz w:val="22"/>
          <w:szCs w:val="22"/>
          <w:shd w:val="clear" w:color="auto" w:fill="FFFFFF"/>
        </w:rPr>
        <w:t>m</w:t>
      </w:r>
      <w:r w:rsidR="00B50406" w:rsidRPr="005A4395">
        <w:rPr>
          <w:rFonts w:cstheme="minorHAnsi"/>
          <w:color w:val="000000"/>
          <w:sz w:val="22"/>
          <w:szCs w:val="22"/>
          <w:shd w:val="clear" w:color="auto" w:fill="FFFFFF"/>
        </w:rPr>
        <w:t>PC</w:t>
      </w:r>
      <w:r w:rsidRPr="005A4395">
        <w:rPr>
          <w:rFonts w:cstheme="minorHAnsi"/>
          <w:color w:val="000000"/>
          <w:sz w:val="22"/>
          <w:szCs w:val="22"/>
          <w:shd w:val="clear" w:color="auto" w:fill="FFFFFF"/>
        </w:rPr>
        <w:t>).</w:t>
      </w:r>
      <w:r w:rsidR="00EE7551" w:rsidRPr="005A4395">
        <w:rPr>
          <w:rFonts w:cstheme="minorHAnsi"/>
          <w:color w:val="000000"/>
          <w:sz w:val="22"/>
          <w:szCs w:val="22"/>
          <w:shd w:val="clear" w:color="auto" w:fill="FFFFFF"/>
        </w:rPr>
        <w:t xml:space="preserve"> </w:t>
      </w:r>
      <w:r w:rsidRPr="005A4395">
        <w:rPr>
          <w:rFonts w:cstheme="minorHAnsi"/>
          <w:sz w:val="22"/>
          <w:szCs w:val="22"/>
        </w:rPr>
        <w:t xml:space="preserve">There are a number of JAK/STAT inhibitors which are used in rheumatoid arthritis. A comparison of the inhibition of JAK1/3-, JAK2/2- and JAK1/2/TYK2-dependent cytokine pathways (McInnes et al 2019) indicates that Baricitinib exhibits slightly lower JAK1/3 inhibition (cytokines important in T cell and NK cell activation) than the comparators but all inhibit GM-CSF, G-CSF, IL6, </w:t>
      </w:r>
      <w:r w:rsidR="00C43594" w:rsidRPr="005A4395">
        <w:rPr>
          <w:rFonts w:cstheme="minorHAnsi"/>
          <w:sz w:val="22"/>
          <w:szCs w:val="22"/>
        </w:rPr>
        <w:t>IFN</w:t>
      </w:r>
      <w:r w:rsidR="00C43594">
        <w:rPr>
          <w:rFonts w:cstheme="minorHAnsi"/>
          <w:sz w:val="22"/>
          <w:szCs w:val="22"/>
        </w:rPr>
        <w:t>alpha</w:t>
      </w:r>
      <w:r w:rsidRPr="005A4395">
        <w:rPr>
          <w:rFonts w:cstheme="minorHAnsi"/>
          <w:sz w:val="22"/>
          <w:szCs w:val="22"/>
        </w:rPr>
        <w:t>.</w:t>
      </w:r>
      <w:r w:rsidR="0000231F" w:rsidRPr="005A4395">
        <w:rPr>
          <w:rFonts w:cstheme="minorHAnsi"/>
          <w:sz w:val="22"/>
          <w:szCs w:val="22"/>
        </w:rPr>
        <w:t xml:space="preserve"> </w:t>
      </w:r>
      <w:r w:rsidRPr="005A4395">
        <w:rPr>
          <w:rFonts w:cstheme="minorHAnsi"/>
          <w:sz w:val="22"/>
          <w:szCs w:val="22"/>
        </w:rPr>
        <w:t>There is so</w:t>
      </w:r>
      <w:r w:rsidR="002E1E4B" w:rsidRPr="005A4395">
        <w:rPr>
          <w:rFonts w:cstheme="minorHAnsi"/>
          <w:sz w:val="22"/>
          <w:szCs w:val="22"/>
        </w:rPr>
        <w:t>me IFN</w:t>
      </w:r>
      <w:r w:rsidR="00B50406" w:rsidRPr="005A4395">
        <w:rPr>
          <w:rFonts w:cstheme="minorHAnsi"/>
          <w:sz w:val="22"/>
          <w:szCs w:val="22"/>
        </w:rPr>
        <w:t>a</w:t>
      </w:r>
      <w:r w:rsidR="00906EE7">
        <w:rPr>
          <w:rFonts w:cstheme="minorHAnsi"/>
          <w:sz w:val="22"/>
          <w:szCs w:val="22"/>
        </w:rPr>
        <w:t>lpha</w:t>
      </w:r>
      <w:r w:rsidR="002E1E4B" w:rsidRPr="005A4395">
        <w:rPr>
          <w:rFonts w:cstheme="minorHAnsi"/>
          <w:sz w:val="22"/>
          <w:szCs w:val="22"/>
        </w:rPr>
        <w:t xml:space="preserve"> inhibition, but bari</w:t>
      </w:r>
      <w:r w:rsidRPr="005A4395">
        <w:rPr>
          <w:rFonts w:cstheme="minorHAnsi"/>
          <w:sz w:val="22"/>
          <w:szCs w:val="22"/>
        </w:rPr>
        <w:t xml:space="preserve">citinib has lesser activity than tofacitinib for this anti-viral cytokine.  </w:t>
      </w:r>
      <w:r w:rsidR="006A59D8" w:rsidRPr="005A4395">
        <w:rPr>
          <w:rFonts w:cstheme="minorHAnsi"/>
          <w:sz w:val="22"/>
          <w:szCs w:val="22"/>
        </w:rPr>
        <w:t>(Table from McInnes</w:t>
      </w:r>
      <w:r w:rsidR="00D81982">
        <w:rPr>
          <w:rFonts w:cstheme="minorHAnsi"/>
          <w:sz w:val="22"/>
          <w:szCs w:val="22"/>
        </w:rPr>
        <w:t xml:space="preserve"> </w:t>
      </w:r>
      <w:r w:rsidR="00D81982" w:rsidRPr="005A4395">
        <w:rPr>
          <w:rFonts w:cstheme="minorHAnsi"/>
          <w:sz w:val="22"/>
          <w:szCs w:val="22"/>
        </w:rPr>
        <w:t>et al 2019</w:t>
      </w:r>
      <w:r w:rsidR="006A59D8" w:rsidRPr="005A4395">
        <w:rPr>
          <w:rFonts w:cstheme="minorHAnsi"/>
          <w:sz w:val="22"/>
          <w:szCs w:val="22"/>
        </w:rPr>
        <w:t>)</w:t>
      </w:r>
    </w:p>
    <w:p w14:paraId="0657E40A" w14:textId="77777777" w:rsidR="00D33503" w:rsidRDefault="00D33503" w:rsidP="005A4395">
      <w:pPr>
        <w:rPr>
          <w:rFonts w:cstheme="minorHAnsi"/>
          <w:sz w:val="22"/>
          <w:szCs w:val="22"/>
        </w:rPr>
      </w:pPr>
    </w:p>
    <w:p w14:paraId="74D3F8CB" w14:textId="77777777" w:rsidR="00AF26A9" w:rsidRPr="005A4395" w:rsidRDefault="00DC3F4E" w:rsidP="005A4395">
      <w:pPr>
        <w:rPr>
          <w:rFonts w:cstheme="minorHAnsi"/>
          <w:sz w:val="22"/>
          <w:szCs w:val="22"/>
        </w:rPr>
      </w:pPr>
      <w:r w:rsidRPr="005A4395">
        <w:rPr>
          <w:rFonts w:cstheme="minorHAnsi"/>
          <w:noProof/>
          <w:sz w:val="22"/>
          <w:szCs w:val="22"/>
          <w:lang w:eastAsia="en-GB"/>
        </w:rPr>
        <w:drawing>
          <wp:anchor distT="0" distB="0" distL="114300" distR="114300" simplePos="0" relativeHeight="251665408" behindDoc="0" locked="0" layoutInCell="1" allowOverlap="1" wp14:anchorId="2BBA5071" wp14:editId="25ACCC01">
            <wp:simplePos x="0" y="0"/>
            <wp:positionH relativeFrom="column">
              <wp:posOffset>-37465</wp:posOffset>
            </wp:positionH>
            <wp:positionV relativeFrom="paragraph">
              <wp:posOffset>558165</wp:posOffset>
            </wp:positionV>
            <wp:extent cx="5985510" cy="3274695"/>
            <wp:effectExtent l="0" t="0" r="0" b="1905"/>
            <wp:wrapSquare wrapText="bothSides"/>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85510" cy="3274695"/>
                    </a:xfrm>
                    <a:prstGeom prst="rect">
                      <a:avLst/>
                    </a:prstGeom>
                    <a:noFill/>
                    <a:ln>
                      <a:noFill/>
                    </a:ln>
                  </pic:spPr>
                </pic:pic>
              </a:graphicData>
            </a:graphic>
          </wp:anchor>
        </w:drawing>
      </w:r>
      <w:r w:rsidR="00D33503" w:rsidRPr="005A4395">
        <w:rPr>
          <w:rFonts w:cstheme="minorHAnsi"/>
          <w:sz w:val="22"/>
          <w:szCs w:val="22"/>
        </w:rPr>
        <w:t>Baricitinib also decreases receptor-mediated endocytosis by inhibiting APR2- associated protein kinase 1 and also via G-associated kinase</w:t>
      </w:r>
      <w:r w:rsidR="00AF26A9" w:rsidRPr="005A4395">
        <w:rPr>
          <w:rFonts w:cstheme="minorHAnsi"/>
          <w:sz w:val="22"/>
          <w:szCs w:val="22"/>
        </w:rPr>
        <w:t xml:space="preserve">, and so is predicted to have anti-viral </w:t>
      </w:r>
      <w:r w:rsidR="00B50406" w:rsidRPr="005A4395">
        <w:rPr>
          <w:rFonts w:cstheme="minorHAnsi"/>
          <w:sz w:val="22"/>
          <w:szCs w:val="22"/>
        </w:rPr>
        <w:t>effects (not confirmed).</w:t>
      </w:r>
    </w:p>
    <w:p w14:paraId="02FC878D" w14:textId="77777777" w:rsidR="00D33503" w:rsidRPr="005A4395" w:rsidRDefault="00D33503" w:rsidP="005A4395">
      <w:pPr>
        <w:rPr>
          <w:rFonts w:cstheme="minorHAnsi"/>
          <w:sz w:val="22"/>
          <w:szCs w:val="22"/>
        </w:rPr>
      </w:pPr>
    </w:p>
    <w:p w14:paraId="2CE8CCD1" w14:textId="77777777" w:rsidR="00D33503" w:rsidRPr="005A4395" w:rsidRDefault="00884D54" w:rsidP="005A4395">
      <w:pPr>
        <w:rPr>
          <w:rFonts w:cstheme="minorHAnsi"/>
          <w:sz w:val="20"/>
          <w:szCs w:val="22"/>
        </w:rPr>
      </w:pPr>
      <w:r w:rsidRPr="005A4395">
        <w:rPr>
          <w:rFonts w:cstheme="minorHAnsi"/>
          <w:sz w:val="20"/>
          <w:szCs w:val="22"/>
        </w:rPr>
        <w:t>Table 1. IC</w:t>
      </w:r>
      <w:r w:rsidRPr="005A4395">
        <w:rPr>
          <w:rFonts w:cstheme="minorHAnsi"/>
          <w:sz w:val="20"/>
          <w:szCs w:val="22"/>
          <w:vertAlign w:val="subscript"/>
        </w:rPr>
        <w:t>50</w:t>
      </w:r>
      <w:r w:rsidRPr="005A4395">
        <w:rPr>
          <w:rFonts w:cstheme="minorHAnsi"/>
          <w:sz w:val="20"/>
          <w:szCs w:val="22"/>
        </w:rPr>
        <w:t xml:space="preserve"> values in CD4+ T cells, NK cells and monocytes</w:t>
      </w:r>
    </w:p>
    <w:p w14:paraId="7A06484A" w14:textId="77777777" w:rsidR="00D33503" w:rsidRPr="005A4395" w:rsidRDefault="00D33503" w:rsidP="005A4395">
      <w:pPr>
        <w:pStyle w:val="Heading3"/>
        <w:rPr>
          <w:rFonts w:cstheme="minorHAnsi"/>
          <w:sz w:val="22"/>
          <w:szCs w:val="22"/>
        </w:rPr>
      </w:pPr>
      <w:r w:rsidRPr="005A4395">
        <w:rPr>
          <w:rFonts w:cstheme="minorHAnsi"/>
          <w:sz w:val="22"/>
          <w:szCs w:val="22"/>
        </w:rPr>
        <w:t xml:space="preserve"> </w:t>
      </w:r>
      <w:bookmarkStart w:id="184" w:name="_Toc38375827"/>
      <w:r w:rsidRPr="005A4395">
        <w:rPr>
          <w:rFonts w:cstheme="minorHAnsi"/>
          <w:sz w:val="22"/>
          <w:szCs w:val="22"/>
        </w:rPr>
        <w:t>Rationale for use as Therapeutic in COVID</w:t>
      </w:r>
      <w:r w:rsidR="003A5C6A" w:rsidRPr="005A4395">
        <w:rPr>
          <w:rFonts w:cstheme="minorHAnsi"/>
          <w:sz w:val="22"/>
          <w:szCs w:val="22"/>
        </w:rPr>
        <w:t>-</w:t>
      </w:r>
      <w:r w:rsidRPr="005A4395">
        <w:rPr>
          <w:rFonts w:cstheme="minorHAnsi"/>
          <w:sz w:val="22"/>
          <w:szCs w:val="22"/>
        </w:rPr>
        <w:t>19-related disease</w:t>
      </w:r>
      <w:bookmarkEnd w:id="184"/>
    </w:p>
    <w:p w14:paraId="5E1031F9" w14:textId="77777777" w:rsidR="005D2337" w:rsidRPr="005A4395" w:rsidRDefault="00DC3F4E" w:rsidP="005A4395">
      <w:pPr>
        <w:autoSpaceDE w:val="0"/>
        <w:autoSpaceDN w:val="0"/>
        <w:adjustRightInd w:val="0"/>
        <w:rPr>
          <w:rFonts w:cstheme="minorHAnsi"/>
          <w:sz w:val="22"/>
          <w:szCs w:val="22"/>
          <w:lang w:eastAsia="en-GB"/>
        </w:rPr>
      </w:pPr>
      <w:r w:rsidRPr="005A4395">
        <w:rPr>
          <w:rFonts w:cstheme="minorHAnsi"/>
          <w:sz w:val="22"/>
          <w:szCs w:val="22"/>
          <w:lang w:eastAsia="en-GB"/>
        </w:rPr>
        <w:t>Baricitinib</w:t>
      </w:r>
      <w:r w:rsidR="005D2337" w:rsidRPr="005A4395">
        <w:rPr>
          <w:rFonts w:cstheme="minorHAnsi"/>
          <w:sz w:val="22"/>
          <w:szCs w:val="22"/>
          <w:lang w:eastAsia="en-GB"/>
        </w:rPr>
        <w:t xml:space="preserve"> is administered orally once daily. It is licensed</w:t>
      </w:r>
      <w:r w:rsidR="00D81982">
        <w:rPr>
          <w:rFonts w:cstheme="minorHAnsi"/>
          <w:sz w:val="22"/>
          <w:szCs w:val="22"/>
          <w:lang w:eastAsia="en-GB"/>
        </w:rPr>
        <w:t xml:space="preserve"> in the UK</w:t>
      </w:r>
      <w:r w:rsidR="005D2337" w:rsidRPr="005A4395">
        <w:rPr>
          <w:rFonts w:cstheme="minorHAnsi"/>
          <w:sz w:val="22"/>
          <w:szCs w:val="22"/>
          <w:lang w:eastAsia="en-GB"/>
        </w:rPr>
        <w:t xml:space="preserve"> for treatment of rheumatoid arthritis</w:t>
      </w:r>
      <w:r w:rsidR="00AF26A9" w:rsidRPr="005A4395">
        <w:rPr>
          <w:rFonts w:cstheme="minorHAnsi"/>
          <w:sz w:val="22"/>
          <w:szCs w:val="22"/>
          <w:lang w:eastAsia="en-GB"/>
        </w:rPr>
        <w:t xml:space="preserve">, it is a relatively fast acting disease modifying anti-rheumatic </w:t>
      </w:r>
      <w:r w:rsidR="00B50406" w:rsidRPr="005A4395">
        <w:rPr>
          <w:rFonts w:cstheme="minorHAnsi"/>
          <w:sz w:val="22"/>
          <w:szCs w:val="22"/>
          <w:lang w:eastAsia="en-GB"/>
        </w:rPr>
        <w:t>drug and</w:t>
      </w:r>
      <w:r w:rsidR="005D2337" w:rsidRPr="005A4395">
        <w:rPr>
          <w:rFonts w:cstheme="minorHAnsi"/>
          <w:sz w:val="22"/>
          <w:szCs w:val="22"/>
          <w:lang w:eastAsia="en-GB"/>
        </w:rPr>
        <w:t xml:space="preserve"> has the potential to be scaled up for use for a pandemic.</w:t>
      </w:r>
    </w:p>
    <w:p w14:paraId="2E59F74C" w14:textId="77777777" w:rsidR="005D2337" w:rsidRPr="005A4395" w:rsidRDefault="005D2337" w:rsidP="005A4395">
      <w:pPr>
        <w:autoSpaceDE w:val="0"/>
        <w:autoSpaceDN w:val="0"/>
        <w:adjustRightInd w:val="0"/>
        <w:rPr>
          <w:rFonts w:cstheme="minorHAnsi"/>
          <w:sz w:val="22"/>
          <w:szCs w:val="22"/>
          <w:lang w:eastAsia="en-GB"/>
        </w:rPr>
      </w:pPr>
    </w:p>
    <w:p w14:paraId="4C70F048" w14:textId="77777777" w:rsidR="005D2337" w:rsidRPr="005A4395" w:rsidRDefault="005D2337" w:rsidP="005A4395">
      <w:pPr>
        <w:autoSpaceDE w:val="0"/>
        <w:autoSpaceDN w:val="0"/>
        <w:adjustRightInd w:val="0"/>
        <w:rPr>
          <w:rFonts w:cstheme="minorHAnsi"/>
          <w:sz w:val="22"/>
          <w:szCs w:val="22"/>
          <w:lang w:eastAsia="en-GB"/>
        </w:rPr>
      </w:pPr>
      <w:r w:rsidRPr="005A4395">
        <w:rPr>
          <w:rFonts w:cstheme="minorHAnsi"/>
          <w:sz w:val="22"/>
          <w:szCs w:val="22"/>
          <w:lang w:eastAsia="en-GB"/>
        </w:rPr>
        <w:t xml:space="preserve">The JAK pathway is appealing as a therapeutic strategy in </w:t>
      </w:r>
      <w:r w:rsidR="00231529" w:rsidRPr="005A4395">
        <w:rPr>
          <w:rFonts w:cstheme="minorHAnsi"/>
          <w:sz w:val="22"/>
          <w:szCs w:val="22"/>
          <w:lang w:eastAsia="en-GB"/>
        </w:rPr>
        <w:t>COVID-19</w:t>
      </w:r>
      <w:r w:rsidRPr="005A4395">
        <w:rPr>
          <w:rFonts w:cstheme="minorHAnsi"/>
          <w:sz w:val="22"/>
          <w:szCs w:val="22"/>
          <w:lang w:eastAsia="en-GB"/>
        </w:rPr>
        <w:t xml:space="preserve"> for three reasons:</w:t>
      </w:r>
    </w:p>
    <w:p w14:paraId="23BED38C" w14:textId="77777777" w:rsidR="005D2337" w:rsidRPr="005A4395" w:rsidRDefault="005D2337" w:rsidP="005A4395">
      <w:pPr>
        <w:autoSpaceDE w:val="0"/>
        <w:autoSpaceDN w:val="0"/>
        <w:adjustRightInd w:val="0"/>
        <w:rPr>
          <w:rFonts w:cstheme="minorHAnsi"/>
          <w:sz w:val="22"/>
          <w:szCs w:val="22"/>
          <w:lang w:eastAsia="en-GB"/>
        </w:rPr>
      </w:pPr>
    </w:p>
    <w:p w14:paraId="6AC67015" w14:textId="77777777" w:rsidR="005D2337" w:rsidRPr="005A4395" w:rsidRDefault="005D2337" w:rsidP="005A4395">
      <w:pPr>
        <w:autoSpaceDE w:val="0"/>
        <w:autoSpaceDN w:val="0"/>
        <w:adjustRightInd w:val="0"/>
        <w:rPr>
          <w:rFonts w:cstheme="minorHAnsi"/>
          <w:sz w:val="22"/>
          <w:szCs w:val="22"/>
          <w:lang w:eastAsia="en-GB"/>
        </w:rPr>
      </w:pPr>
      <w:r w:rsidRPr="005A4395">
        <w:rPr>
          <w:rFonts w:cstheme="minorHAnsi"/>
          <w:sz w:val="22"/>
          <w:szCs w:val="22"/>
          <w:lang w:eastAsia="en-GB"/>
        </w:rPr>
        <w:t xml:space="preserve">First, the cytokine profile of patients transitioning from stage 2 to 3 is characterised by a striking elevation in IL-6. </w:t>
      </w:r>
    </w:p>
    <w:p w14:paraId="59C6C7BE" w14:textId="77777777" w:rsidR="005D2337" w:rsidRPr="005A4395" w:rsidRDefault="005D2337" w:rsidP="005A4395">
      <w:pPr>
        <w:autoSpaceDE w:val="0"/>
        <w:autoSpaceDN w:val="0"/>
        <w:adjustRightInd w:val="0"/>
        <w:rPr>
          <w:rFonts w:cstheme="minorHAnsi"/>
          <w:sz w:val="22"/>
          <w:szCs w:val="22"/>
          <w:lang w:eastAsia="en-GB"/>
        </w:rPr>
      </w:pPr>
    </w:p>
    <w:p w14:paraId="39E9B671" w14:textId="77777777" w:rsidR="005D2337" w:rsidRPr="005A4395" w:rsidRDefault="005D2337" w:rsidP="005A4395">
      <w:pPr>
        <w:autoSpaceDE w:val="0"/>
        <w:autoSpaceDN w:val="0"/>
        <w:adjustRightInd w:val="0"/>
        <w:rPr>
          <w:rFonts w:cstheme="minorHAnsi"/>
          <w:sz w:val="22"/>
          <w:szCs w:val="22"/>
          <w:lang w:eastAsia="en-GB"/>
        </w:rPr>
      </w:pPr>
      <w:r w:rsidRPr="005A4395">
        <w:rPr>
          <w:rFonts w:cstheme="minorHAnsi"/>
          <w:sz w:val="22"/>
          <w:szCs w:val="22"/>
          <w:lang w:eastAsia="en-GB"/>
        </w:rPr>
        <w:t xml:space="preserve">IL-6 is a pleiotropic cytokine that stimulates diverse cellular responses such as proliferation, differentiation, survival, and apoptosis and can activate hepatocytes to release acute-phase proteins, including C-reactive protein (CRP). Elevated levels of IL-6 are found in the serum of patients with </w:t>
      </w:r>
      <w:r w:rsidR="00231529" w:rsidRPr="005A4395">
        <w:rPr>
          <w:rFonts w:cstheme="minorHAnsi"/>
          <w:sz w:val="22"/>
          <w:szCs w:val="22"/>
          <w:lang w:eastAsia="en-GB"/>
        </w:rPr>
        <w:t>COVID-19</w:t>
      </w:r>
      <w:r w:rsidRPr="005A4395">
        <w:rPr>
          <w:rFonts w:cstheme="minorHAnsi"/>
          <w:sz w:val="22"/>
          <w:szCs w:val="22"/>
          <w:lang w:eastAsia="en-GB"/>
        </w:rPr>
        <w:t xml:space="preserve"> who progress to stage 3 disease and play </w:t>
      </w:r>
      <w:r w:rsidR="00B50406" w:rsidRPr="005A4395">
        <w:rPr>
          <w:rFonts w:cstheme="minorHAnsi"/>
          <w:sz w:val="22"/>
          <w:szCs w:val="22"/>
          <w:lang w:eastAsia="en-GB"/>
        </w:rPr>
        <w:t>a key role</w:t>
      </w:r>
      <w:r w:rsidRPr="005A4395">
        <w:rPr>
          <w:rFonts w:cstheme="minorHAnsi"/>
          <w:sz w:val="22"/>
          <w:szCs w:val="22"/>
          <w:lang w:eastAsia="en-GB"/>
        </w:rPr>
        <w:t xml:space="preserve"> in both the pathologic inflammation and lung destruction which are hallmarks of the disease on intensive care. IL-6 is involved in diverse physiological processes such as migration and activation of T</w:t>
      </w:r>
      <w:r w:rsidR="000701C1" w:rsidRPr="005A4395">
        <w:rPr>
          <w:rFonts w:cstheme="minorHAnsi"/>
          <w:sz w:val="22"/>
          <w:szCs w:val="22"/>
          <w:lang w:eastAsia="en-GB"/>
        </w:rPr>
        <w:t>-</w:t>
      </w:r>
      <w:r w:rsidRPr="005A4395">
        <w:rPr>
          <w:rFonts w:cstheme="minorHAnsi"/>
          <w:sz w:val="22"/>
          <w:szCs w:val="22"/>
          <w:lang w:eastAsia="en-GB"/>
        </w:rPr>
        <w:t>cells, B-cells, and monocytes, leading to systemic inflammation. To achieve these downstream effects, IL-6 signals via the JAK1/2 receptor, activating the intracellular STAT pathway. Baricitinib potently blocks this pathway, and we believe that this can prevent the progression from stage 2 to stage 3 disease.</w:t>
      </w:r>
    </w:p>
    <w:p w14:paraId="5608CE89" w14:textId="77777777" w:rsidR="005D2337" w:rsidRPr="005A4395" w:rsidRDefault="005D2337" w:rsidP="005A4395">
      <w:pPr>
        <w:autoSpaceDE w:val="0"/>
        <w:autoSpaceDN w:val="0"/>
        <w:adjustRightInd w:val="0"/>
        <w:rPr>
          <w:rFonts w:cstheme="minorHAnsi"/>
          <w:sz w:val="22"/>
          <w:szCs w:val="22"/>
          <w:lang w:eastAsia="en-GB"/>
        </w:rPr>
      </w:pPr>
    </w:p>
    <w:p w14:paraId="2AE85488" w14:textId="77777777" w:rsidR="005D2337" w:rsidRPr="005A4395" w:rsidRDefault="005D2337" w:rsidP="005A4395">
      <w:pPr>
        <w:autoSpaceDE w:val="0"/>
        <w:autoSpaceDN w:val="0"/>
        <w:adjustRightInd w:val="0"/>
        <w:rPr>
          <w:rFonts w:cstheme="minorHAnsi"/>
          <w:sz w:val="22"/>
          <w:szCs w:val="22"/>
          <w:lang w:eastAsia="en-GB"/>
        </w:rPr>
      </w:pPr>
      <w:r w:rsidRPr="005A4395">
        <w:rPr>
          <w:rFonts w:cstheme="minorHAnsi"/>
          <w:sz w:val="22"/>
          <w:szCs w:val="22"/>
          <w:lang w:eastAsia="en-GB"/>
        </w:rPr>
        <w:t xml:space="preserve">Administration of baricitinib results in a dose dependent inhibition of IL-6 induced STAT3 phosphorylation in whole blood from healthy subjects with maximal inhibition observed 2 hours after dosing which returned to near baseline by 24 hours. The efficacy and safety of baricitinib once daily was assessed in 4 Phase III randomised, double-blind, multicentre studies in patients with moderate to severe active rheumatoid arthritis. In patients with rheumatoid arthritis, decreases in serum C-reactive protein (CRP) were </w:t>
      </w:r>
      <w:r w:rsidR="00B50406" w:rsidRPr="005A4395">
        <w:rPr>
          <w:rFonts w:cstheme="minorHAnsi"/>
          <w:sz w:val="22"/>
          <w:szCs w:val="22"/>
          <w:lang w:eastAsia="en-GB"/>
        </w:rPr>
        <w:t>seen</w:t>
      </w:r>
      <w:r w:rsidRPr="005A4395">
        <w:rPr>
          <w:rFonts w:cstheme="minorHAnsi"/>
          <w:sz w:val="22"/>
          <w:szCs w:val="22"/>
          <w:lang w:eastAsia="en-GB"/>
        </w:rPr>
        <w:t xml:space="preserve"> as early as 1 week after starting treatment and were maintained throughout dosing.</w:t>
      </w:r>
    </w:p>
    <w:p w14:paraId="2DFFBB6D" w14:textId="77777777" w:rsidR="005D2337" w:rsidRPr="005A4395" w:rsidRDefault="005D2337" w:rsidP="005A4395">
      <w:pPr>
        <w:autoSpaceDE w:val="0"/>
        <w:autoSpaceDN w:val="0"/>
        <w:adjustRightInd w:val="0"/>
        <w:rPr>
          <w:rFonts w:cstheme="minorHAnsi"/>
          <w:sz w:val="22"/>
          <w:szCs w:val="22"/>
          <w:lang w:eastAsia="en-GB"/>
        </w:rPr>
      </w:pPr>
    </w:p>
    <w:p w14:paraId="46C60C27" w14:textId="77777777" w:rsidR="005D2337" w:rsidRPr="005A4395" w:rsidRDefault="005D2337" w:rsidP="005A4395">
      <w:pPr>
        <w:autoSpaceDE w:val="0"/>
        <w:autoSpaceDN w:val="0"/>
        <w:adjustRightInd w:val="0"/>
        <w:rPr>
          <w:rFonts w:cstheme="minorHAnsi"/>
          <w:sz w:val="22"/>
          <w:szCs w:val="22"/>
          <w:lang w:eastAsia="en-GB"/>
        </w:rPr>
      </w:pPr>
      <w:r w:rsidRPr="005A4395">
        <w:rPr>
          <w:rFonts w:cstheme="minorHAnsi"/>
          <w:sz w:val="22"/>
          <w:szCs w:val="22"/>
          <w:lang w:eastAsia="en-GB"/>
        </w:rPr>
        <w:t xml:space="preserve">Second, baricitinib inhibits non-IL-6 pathways. Baricitinib inhibits Tyk2/Jak1 kinases, thereby targeting signals transduced through common gamma chain cytokine receptors (IL-2, IL-4, IL-7, IL-9, IL-15, and IL-21) as well as type I and II interferons. Although IL-6 is the most </w:t>
      </w:r>
      <w:r w:rsidR="00B50406" w:rsidRPr="005A4395">
        <w:rPr>
          <w:rFonts w:cstheme="minorHAnsi"/>
          <w:sz w:val="22"/>
          <w:szCs w:val="22"/>
          <w:lang w:eastAsia="en-GB"/>
        </w:rPr>
        <w:t>often</w:t>
      </w:r>
      <w:r w:rsidRPr="005A4395">
        <w:rPr>
          <w:rFonts w:cstheme="minorHAnsi"/>
          <w:sz w:val="22"/>
          <w:szCs w:val="22"/>
          <w:lang w:eastAsia="en-GB"/>
        </w:rPr>
        <w:t xml:space="preserve"> cited driver cytokine in the published literature surrounding </w:t>
      </w:r>
      <w:r w:rsidR="00231529" w:rsidRPr="005A4395">
        <w:rPr>
          <w:rFonts w:cstheme="minorHAnsi"/>
          <w:sz w:val="22"/>
          <w:szCs w:val="22"/>
          <w:lang w:eastAsia="en-GB"/>
        </w:rPr>
        <w:t>COVID-19</w:t>
      </w:r>
      <w:r w:rsidRPr="005A4395">
        <w:rPr>
          <w:rFonts w:cstheme="minorHAnsi"/>
          <w:sz w:val="22"/>
          <w:szCs w:val="22"/>
          <w:lang w:eastAsia="en-GB"/>
        </w:rPr>
        <w:t xml:space="preserve">, it is clear that the process is complex and driven by a complex network of inflammatory mediators. The broad array of cytokine pathways interrupted by baricitinib </w:t>
      </w:r>
      <w:r w:rsidR="00B50406" w:rsidRPr="005A4395">
        <w:rPr>
          <w:rFonts w:cstheme="minorHAnsi"/>
          <w:sz w:val="22"/>
          <w:szCs w:val="22"/>
          <w:lang w:eastAsia="en-GB"/>
        </w:rPr>
        <w:t>underpins</w:t>
      </w:r>
      <w:r w:rsidRPr="005A4395">
        <w:rPr>
          <w:rFonts w:cstheme="minorHAnsi"/>
          <w:sz w:val="22"/>
          <w:szCs w:val="22"/>
          <w:lang w:eastAsia="en-GB"/>
        </w:rPr>
        <w:t xml:space="preserve"> its selection.</w:t>
      </w:r>
    </w:p>
    <w:p w14:paraId="36CD1FEA" w14:textId="77777777" w:rsidR="005D2337" w:rsidRPr="005A4395" w:rsidRDefault="005D2337" w:rsidP="005A4395">
      <w:pPr>
        <w:autoSpaceDE w:val="0"/>
        <w:autoSpaceDN w:val="0"/>
        <w:adjustRightInd w:val="0"/>
        <w:rPr>
          <w:rFonts w:cstheme="minorHAnsi"/>
          <w:sz w:val="22"/>
          <w:szCs w:val="22"/>
          <w:lang w:eastAsia="en-GB"/>
        </w:rPr>
      </w:pPr>
    </w:p>
    <w:p w14:paraId="764E357D" w14:textId="77777777" w:rsidR="005D2337" w:rsidRPr="005A4395" w:rsidRDefault="005D2337" w:rsidP="005A4395">
      <w:pPr>
        <w:autoSpaceDE w:val="0"/>
        <w:autoSpaceDN w:val="0"/>
        <w:adjustRightInd w:val="0"/>
        <w:rPr>
          <w:rFonts w:cstheme="minorHAnsi"/>
          <w:sz w:val="22"/>
          <w:szCs w:val="22"/>
          <w:lang w:eastAsia="en-GB"/>
        </w:rPr>
      </w:pPr>
      <w:r w:rsidRPr="005A4395">
        <w:rPr>
          <w:rFonts w:cstheme="minorHAnsi"/>
          <w:sz w:val="22"/>
          <w:szCs w:val="22"/>
          <w:lang w:eastAsia="en-GB"/>
        </w:rPr>
        <w:t xml:space="preserve">Third, the SARS-CoV2 virus enters cells via the ACE2 receptor. To gain entry, the receptor undergoes endocytosis. AP2-associated protein kinase 1 (AAK1) is a regular of endocytosis. Inhibition of endocytosis is a potential strategy for preventing viral entry into cells. Baricitinib is a high affinity AAK1 binding drug, thus potentially offering </w:t>
      </w:r>
      <w:r w:rsidR="00B50406" w:rsidRPr="005A4395">
        <w:rPr>
          <w:rFonts w:cstheme="minorHAnsi"/>
          <w:sz w:val="22"/>
          <w:szCs w:val="22"/>
          <w:lang w:eastAsia="en-GB"/>
        </w:rPr>
        <w:t>added</w:t>
      </w:r>
      <w:r w:rsidRPr="005A4395">
        <w:rPr>
          <w:rFonts w:cstheme="minorHAnsi"/>
          <w:sz w:val="22"/>
          <w:szCs w:val="22"/>
          <w:lang w:eastAsia="en-GB"/>
        </w:rPr>
        <w:t xml:space="preserve"> anti-viral mechanisms of action.</w:t>
      </w:r>
    </w:p>
    <w:p w14:paraId="3166E250" w14:textId="77777777" w:rsidR="00937EDE" w:rsidRDefault="00937EDE" w:rsidP="005A4395">
      <w:pPr>
        <w:autoSpaceDE w:val="0"/>
        <w:autoSpaceDN w:val="0"/>
        <w:adjustRightInd w:val="0"/>
        <w:rPr>
          <w:rFonts w:cstheme="minorHAnsi"/>
          <w:sz w:val="22"/>
          <w:szCs w:val="22"/>
          <w:lang w:eastAsia="en-GB"/>
        </w:rPr>
      </w:pPr>
    </w:p>
    <w:p w14:paraId="5304F219" w14:textId="77777777" w:rsidR="00937EDE" w:rsidRPr="005A4395" w:rsidRDefault="00937EDE" w:rsidP="005A4395">
      <w:pPr>
        <w:autoSpaceDE w:val="0"/>
        <w:autoSpaceDN w:val="0"/>
        <w:adjustRightInd w:val="0"/>
        <w:rPr>
          <w:rFonts w:cstheme="minorHAnsi"/>
          <w:sz w:val="22"/>
          <w:szCs w:val="22"/>
          <w:lang w:eastAsia="en-GB"/>
        </w:rPr>
      </w:pPr>
      <w:r>
        <w:rPr>
          <w:rFonts w:cstheme="minorHAnsi"/>
          <w:sz w:val="22"/>
          <w:szCs w:val="22"/>
          <w:lang w:eastAsia="en-GB"/>
        </w:rPr>
        <w:t>Twelve consecutive adult patients admitted to an Italian hospital with COVID19-related disease were treated with Baricitinib 4mg od 2 weeks in an open-label, non-randomised study.  The patients were also treated with lopinavir/ritonavir. One patient had a transaminitis at 10 days but there were no other adverse effects.  All 12 patients treated with Baricitinib improved compared to (non-randomised) controls with respect to cough, dyspnoea, fever and oxygen saturations (Cantini et al 2020).</w:t>
      </w:r>
    </w:p>
    <w:p w14:paraId="7FC89D84" w14:textId="77777777" w:rsidR="005D2337" w:rsidRPr="005A4395" w:rsidRDefault="005D2337" w:rsidP="005A4395">
      <w:pPr>
        <w:autoSpaceDE w:val="0"/>
        <w:autoSpaceDN w:val="0"/>
        <w:adjustRightInd w:val="0"/>
        <w:rPr>
          <w:rFonts w:cstheme="minorHAnsi"/>
          <w:sz w:val="22"/>
          <w:szCs w:val="22"/>
          <w:lang w:eastAsia="en-GB"/>
        </w:rPr>
      </w:pPr>
    </w:p>
    <w:p w14:paraId="4E4FDB7F" w14:textId="77777777" w:rsidR="00D33503" w:rsidRPr="005A4395" w:rsidRDefault="00D33503" w:rsidP="005A4395">
      <w:pPr>
        <w:rPr>
          <w:rFonts w:cstheme="minorHAnsi"/>
          <w:sz w:val="22"/>
          <w:szCs w:val="22"/>
          <w:u w:val="single"/>
        </w:rPr>
      </w:pPr>
    </w:p>
    <w:p w14:paraId="68A46B6E" w14:textId="77777777" w:rsidR="00D33503" w:rsidRPr="005A4395" w:rsidRDefault="00D33503" w:rsidP="005A4395">
      <w:pPr>
        <w:rPr>
          <w:rFonts w:cstheme="minorHAnsi"/>
          <w:sz w:val="22"/>
          <w:szCs w:val="22"/>
          <w:u w:val="single"/>
        </w:rPr>
      </w:pPr>
    </w:p>
    <w:p w14:paraId="06BA4211" w14:textId="77777777" w:rsidR="00D33503" w:rsidRPr="005A4395" w:rsidRDefault="000A5570" w:rsidP="005A4395">
      <w:pPr>
        <w:rPr>
          <w:rFonts w:cstheme="minorHAnsi"/>
          <w:sz w:val="22"/>
          <w:szCs w:val="22"/>
          <w:u w:val="single"/>
        </w:rPr>
      </w:pPr>
      <w:r w:rsidRPr="005A4395">
        <w:rPr>
          <w:rFonts w:cstheme="minorHAnsi"/>
          <w:noProof/>
          <w:sz w:val="22"/>
          <w:szCs w:val="22"/>
          <w:lang w:eastAsia="en-GB"/>
        </w:rPr>
        <w:lastRenderedPageBreak/>
        <w:drawing>
          <wp:anchor distT="0" distB="0" distL="114300" distR="114300" simplePos="0" relativeHeight="251666432" behindDoc="1" locked="0" layoutInCell="1" allowOverlap="1" wp14:anchorId="711B0ABE" wp14:editId="357806B2">
            <wp:simplePos x="0" y="0"/>
            <wp:positionH relativeFrom="margin">
              <wp:posOffset>-10795</wp:posOffset>
            </wp:positionH>
            <wp:positionV relativeFrom="paragraph">
              <wp:posOffset>-219075</wp:posOffset>
            </wp:positionV>
            <wp:extent cx="3648075" cy="3096895"/>
            <wp:effectExtent l="0" t="0" r="9525" b="8255"/>
            <wp:wrapTight wrapText="bothSides">
              <wp:wrapPolygon edited="0">
                <wp:start x="0" y="0"/>
                <wp:lineTo x="0" y="21525"/>
                <wp:lineTo x="21544" y="21525"/>
                <wp:lineTo x="21544" y="0"/>
                <wp:lineTo x="0" y="0"/>
              </wp:wrapPolygon>
            </wp:wrapTight>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48075" cy="3096895"/>
                    </a:xfrm>
                    <a:prstGeom prst="rect">
                      <a:avLst/>
                    </a:prstGeom>
                    <a:noFill/>
                    <a:ln>
                      <a:noFill/>
                    </a:ln>
                  </pic:spPr>
                </pic:pic>
              </a:graphicData>
            </a:graphic>
          </wp:anchor>
        </w:drawing>
      </w:r>
    </w:p>
    <w:p w14:paraId="32853741" w14:textId="77777777" w:rsidR="00D33503" w:rsidRPr="005A4395" w:rsidRDefault="00D33503" w:rsidP="005A4395">
      <w:pPr>
        <w:rPr>
          <w:rFonts w:cstheme="minorHAnsi"/>
          <w:sz w:val="22"/>
          <w:szCs w:val="22"/>
          <w:u w:val="single"/>
        </w:rPr>
      </w:pPr>
    </w:p>
    <w:p w14:paraId="3BA5917B" w14:textId="77777777" w:rsidR="00D33503" w:rsidRPr="005A4395" w:rsidRDefault="00D33503" w:rsidP="005A4395">
      <w:pPr>
        <w:rPr>
          <w:rFonts w:cstheme="minorHAnsi"/>
          <w:sz w:val="22"/>
          <w:szCs w:val="22"/>
          <w:u w:val="single"/>
        </w:rPr>
      </w:pPr>
    </w:p>
    <w:p w14:paraId="59CADF7E" w14:textId="77777777" w:rsidR="00D33503" w:rsidRPr="005A4395" w:rsidRDefault="00D33503" w:rsidP="005A4395">
      <w:pPr>
        <w:rPr>
          <w:rFonts w:cstheme="minorHAnsi"/>
          <w:sz w:val="22"/>
          <w:szCs w:val="22"/>
          <w:u w:val="single"/>
        </w:rPr>
      </w:pPr>
    </w:p>
    <w:p w14:paraId="56ECCD5F" w14:textId="77777777" w:rsidR="00D33503" w:rsidRPr="005A4395" w:rsidRDefault="00D33503" w:rsidP="005A4395">
      <w:pPr>
        <w:rPr>
          <w:rFonts w:cstheme="minorHAnsi"/>
          <w:sz w:val="22"/>
          <w:szCs w:val="22"/>
          <w:u w:val="single"/>
        </w:rPr>
      </w:pPr>
    </w:p>
    <w:p w14:paraId="558FA53B" w14:textId="77777777" w:rsidR="00D33503" w:rsidRPr="005A4395" w:rsidRDefault="00D33503" w:rsidP="005A4395">
      <w:pPr>
        <w:rPr>
          <w:rFonts w:cstheme="minorHAnsi"/>
          <w:sz w:val="22"/>
          <w:szCs w:val="22"/>
          <w:u w:val="single"/>
        </w:rPr>
      </w:pPr>
    </w:p>
    <w:p w14:paraId="02C29B9C" w14:textId="77777777" w:rsidR="00D33503" w:rsidRPr="005A4395" w:rsidRDefault="00D33503" w:rsidP="005A4395">
      <w:pPr>
        <w:rPr>
          <w:rFonts w:cstheme="minorHAnsi"/>
          <w:sz w:val="22"/>
          <w:szCs w:val="22"/>
          <w:u w:val="single"/>
        </w:rPr>
      </w:pPr>
    </w:p>
    <w:p w14:paraId="7ED8549C" w14:textId="77777777" w:rsidR="00D33503" w:rsidRPr="005A4395" w:rsidRDefault="00D33503" w:rsidP="005A4395">
      <w:pPr>
        <w:rPr>
          <w:rFonts w:cstheme="minorHAnsi"/>
          <w:sz w:val="22"/>
          <w:szCs w:val="22"/>
          <w:u w:val="single"/>
        </w:rPr>
      </w:pPr>
    </w:p>
    <w:p w14:paraId="4C32D391" w14:textId="77777777" w:rsidR="00D33503" w:rsidRPr="005A4395" w:rsidRDefault="00D33503" w:rsidP="005A4395">
      <w:pPr>
        <w:rPr>
          <w:rFonts w:cstheme="minorHAnsi"/>
          <w:sz w:val="22"/>
          <w:szCs w:val="22"/>
          <w:u w:val="single"/>
        </w:rPr>
      </w:pPr>
    </w:p>
    <w:p w14:paraId="54EB4C00" w14:textId="77777777" w:rsidR="00D33503" w:rsidRPr="005A4395" w:rsidRDefault="00D33503" w:rsidP="005A4395">
      <w:pPr>
        <w:rPr>
          <w:rFonts w:cstheme="minorHAnsi"/>
          <w:sz w:val="22"/>
          <w:szCs w:val="22"/>
          <w:u w:val="single"/>
        </w:rPr>
      </w:pPr>
    </w:p>
    <w:p w14:paraId="61CF6C2C" w14:textId="77777777" w:rsidR="00D33503" w:rsidRPr="005A4395" w:rsidRDefault="00D33503" w:rsidP="005A4395">
      <w:pPr>
        <w:rPr>
          <w:rFonts w:cstheme="minorHAnsi"/>
          <w:sz w:val="22"/>
          <w:szCs w:val="22"/>
          <w:u w:val="single"/>
        </w:rPr>
      </w:pPr>
    </w:p>
    <w:p w14:paraId="6D75BB75" w14:textId="77777777" w:rsidR="00D33503" w:rsidRPr="005A4395" w:rsidRDefault="00D33503" w:rsidP="005A4395">
      <w:pPr>
        <w:rPr>
          <w:rFonts w:cstheme="minorHAnsi"/>
          <w:sz w:val="22"/>
          <w:szCs w:val="22"/>
          <w:u w:val="single"/>
        </w:rPr>
      </w:pPr>
    </w:p>
    <w:p w14:paraId="58A571C9" w14:textId="77777777" w:rsidR="000A5570" w:rsidRDefault="000A5570" w:rsidP="005A4395">
      <w:pPr>
        <w:rPr>
          <w:rFonts w:cstheme="minorHAnsi"/>
          <w:sz w:val="22"/>
          <w:szCs w:val="22"/>
        </w:rPr>
      </w:pPr>
    </w:p>
    <w:p w14:paraId="5E0B16A4" w14:textId="77777777" w:rsidR="000A5570" w:rsidRDefault="000A5570" w:rsidP="005A4395">
      <w:pPr>
        <w:rPr>
          <w:rFonts w:cstheme="minorHAnsi"/>
          <w:sz w:val="22"/>
          <w:szCs w:val="22"/>
        </w:rPr>
      </w:pPr>
    </w:p>
    <w:p w14:paraId="6A707D9F" w14:textId="77777777" w:rsidR="000A5570" w:rsidRDefault="000A5570" w:rsidP="005A4395">
      <w:pPr>
        <w:rPr>
          <w:rFonts w:cstheme="minorHAnsi"/>
          <w:sz w:val="22"/>
          <w:szCs w:val="22"/>
        </w:rPr>
      </w:pPr>
    </w:p>
    <w:p w14:paraId="78903A1D" w14:textId="77777777" w:rsidR="00C90313" w:rsidRPr="00EF7963" w:rsidRDefault="008D4DD6" w:rsidP="005A4395">
      <w:pPr>
        <w:rPr>
          <w:rFonts w:cstheme="minorHAnsi"/>
          <w:sz w:val="22"/>
          <w:szCs w:val="22"/>
        </w:rPr>
      </w:pPr>
      <w:r w:rsidRPr="00EF7963">
        <w:rPr>
          <w:rFonts w:cstheme="minorHAnsi"/>
          <w:sz w:val="22"/>
          <w:szCs w:val="22"/>
        </w:rPr>
        <w:t xml:space="preserve">Figure </w:t>
      </w:r>
      <w:r w:rsidR="00B61959" w:rsidRPr="00EF7963">
        <w:rPr>
          <w:rFonts w:cstheme="minorHAnsi"/>
          <w:sz w:val="22"/>
          <w:szCs w:val="22"/>
        </w:rPr>
        <w:t>7</w:t>
      </w:r>
      <w:r w:rsidR="005A4395" w:rsidRPr="00EF7963">
        <w:rPr>
          <w:rFonts w:cstheme="minorHAnsi"/>
          <w:sz w:val="22"/>
          <w:szCs w:val="22"/>
        </w:rPr>
        <w:t>.</w:t>
      </w:r>
      <w:r w:rsidRPr="00EF7963">
        <w:rPr>
          <w:rFonts w:cstheme="minorHAnsi"/>
          <w:sz w:val="22"/>
          <w:szCs w:val="22"/>
        </w:rPr>
        <w:t xml:space="preserve"> Rationale for Baricitinib</w:t>
      </w:r>
    </w:p>
    <w:p w14:paraId="50126651" w14:textId="77777777" w:rsidR="00BE6E8D" w:rsidRPr="005A4395" w:rsidRDefault="00BE6E8D" w:rsidP="005A4395">
      <w:pPr>
        <w:pStyle w:val="Heading2"/>
        <w:rPr>
          <w:rFonts w:cstheme="minorHAnsi"/>
          <w:sz w:val="22"/>
          <w:szCs w:val="22"/>
        </w:rPr>
      </w:pPr>
      <w:bookmarkStart w:id="185" w:name="_Toc38375828"/>
      <w:r w:rsidRPr="005A4395">
        <w:rPr>
          <w:rFonts w:cstheme="minorHAnsi"/>
          <w:sz w:val="22"/>
          <w:szCs w:val="22"/>
        </w:rPr>
        <w:t>Ravulizumab</w:t>
      </w:r>
      <w:bookmarkEnd w:id="185"/>
    </w:p>
    <w:p w14:paraId="6CEC0DF6" w14:textId="77777777" w:rsidR="00BE6E8D" w:rsidRPr="005A4395" w:rsidRDefault="00BE6E8D" w:rsidP="005A4395">
      <w:pPr>
        <w:pStyle w:val="Heading3"/>
        <w:rPr>
          <w:rFonts w:cstheme="minorHAnsi"/>
          <w:sz w:val="22"/>
          <w:szCs w:val="22"/>
          <w:shd w:val="clear" w:color="auto" w:fill="FFFFFF"/>
        </w:rPr>
      </w:pPr>
      <w:bookmarkStart w:id="186" w:name="_Toc38375829"/>
      <w:r w:rsidRPr="005A4395">
        <w:rPr>
          <w:rFonts w:cstheme="minorHAnsi"/>
          <w:sz w:val="22"/>
          <w:szCs w:val="22"/>
          <w:shd w:val="clear" w:color="auto" w:fill="FFFFFF"/>
        </w:rPr>
        <w:t>Mechanism of Action</w:t>
      </w:r>
      <w:bookmarkEnd w:id="186"/>
    </w:p>
    <w:p w14:paraId="36E07CB8" w14:textId="77777777" w:rsidR="00BE6E8D" w:rsidRPr="005A4395" w:rsidRDefault="00990470" w:rsidP="00D02760">
      <w:pPr>
        <w:pStyle w:val="NormalWeb"/>
      </w:pPr>
      <w:r w:rsidRPr="005A4395">
        <w:rPr>
          <w:rFonts w:ascii="Verdana" w:hAnsi="Verdana" w:cstheme="minorHAnsi"/>
          <w:sz w:val="22"/>
          <w:szCs w:val="22"/>
        </w:rPr>
        <w:t>Ravulizumab (Ultomiris, Alexion Pharmaceuticals) is a monoclonal antibody that binds to terminal complement protein C5 and prevents the complement</w:t>
      </w:r>
      <w:r w:rsidRPr="005A4395">
        <w:rPr>
          <w:rFonts w:ascii="Cambria Math" w:hAnsi="Cambria Math" w:cs="Cambria Math"/>
          <w:sz w:val="22"/>
          <w:szCs w:val="22"/>
        </w:rPr>
        <w:t>‐</w:t>
      </w:r>
      <w:r w:rsidRPr="005A4395">
        <w:rPr>
          <w:rFonts w:ascii="Verdana" w:hAnsi="Verdana" w:cstheme="minorHAnsi"/>
          <w:sz w:val="22"/>
          <w:szCs w:val="22"/>
        </w:rPr>
        <w:t xml:space="preserve">mediated destruction of cells. It is administered by intravenous infusion. Ravulizumab has a marketing authorisation in the UK for treating Paroxysmal Nocturnal Haemoglobinuria in adults. </w:t>
      </w:r>
    </w:p>
    <w:p w14:paraId="5D1D7D7A" w14:textId="77777777" w:rsidR="00BE6E8D" w:rsidRPr="005A4395" w:rsidRDefault="00BE6E8D" w:rsidP="005A4395">
      <w:pPr>
        <w:pStyle w:val="Heading3"/>
        <w:rPr>
          <w:rFonts w:cstheme="minorHAnsi"/>
          <w:sz w:val="22"/>
          <w:szCs w:val="22"/>
        </w:rPr>
      </w:pPr>
      <w:bookmarkStart w:id="187" w:name="_Toc38375830"/>
      <w:r w:rsidRPr="005A4395">
        <w:rPr>
          <w:rFonts w:cstheme="minorHAnsi"/>
          <w:sz w:val="22"/>
          <w:szCs w:val="22"/>
        </w:rPr>
        <w:t>Rationale for use as Therapeutic in COVID-19-related disease</w:t>
      </w:r>
      <w:bookmarkEnd w:id="187"/>
    </w:p>
    <w:p w14:paraId="4F639AF8" w14:textId="77777777" w:rsidR="00B61959" w:rsidRDefault="00B61959" w:rsidP="00B61959">
      <w:pPr>
        <w:rPr>
          <w:rFonts w:cs="Calibri"/>
          <w:sz w:val="22"/>
          <w:szCs w:val="22"/>
        </w:rPr>
      </w:pPr>
      <w:bookmarkStart w:id="188" w:name="_Toc468701212"/>
      <w:r w:rsidRPr="00EB1235">
        <w:rPr>
          <w:rFonts w:cs="Calibri"/>
          <w:sz w:val="22"/>
          <w:szCs w:val="22"/>
        </w:rPr>
        <w:t xml:space="preserve">The complement system consists of a series of soluble serine proteases, which circulate in the blood in inactive form.   Activation of the complement cascade results in amplification of the inflammatory response and the formation of a membrane attack complex which perforates cell membranes, thereby causing cell death. The complement cascade can be activated by microbes, including viruses but the development of specific antibodies to a target, such as COVID19 spike protein, focusses complement activation, via the classical pathway, onto membranes expressing the target molecule; this would include infected cells. It would be expected that complement activation, in COVID-19-infected tissues would be markedly amplified after development of COVID-19-specific antibodies, i.e. in stage 2 of the disease.  Since both complement components and antibodies circulate in the blood, it is plausible that complement-mediated attack contributes to tissue damage in sites other than the lung, including heart and kidney. </w:t>
      </w:r>
    </w:p>
    <w:p w14:paraId="3B3CFA47" w14:textId="77777777" w:rsidR="00B61959" w:rsidRDefault="00B61959" w:rsidP="00B61959">
      <w:pPr>
        <w:rPr>
          <w:rFonts w:cs="Calibri"/>
          <w:sz w:val="22"/>
          <w:szCs w:val="22"/>
        </w:rPr>
      </w:pPr>
    </w:p>
    <w:p w14:paraId="2D5A5BFF" w14:textId="77777777" w:rsidR="00B61959" w:rsidRPr="00006492" w:rsidRDefault="00B61959" w:rsidP="00B61959">
      <w:pPr>
        <w:rPr>
          <w:rFonts w:cs="Calibri"/>
          <w:sz w:val="22"/>
          <w:szCs w:val="22"/>
        </w:rPr>
      </w:pPr>
      <w:r w:rsidRPr="00006492">
        <w:rPr>
          <w:rFonts w:cs="Calibri"/>
          <w:sz w:val="22"/>
          <w:szCs w:val="22"/>
        </w:rPr>
        <w:t>Data both from animal models of coronavirus infection and, recently, from histological analysis of skin and lung biopsy material from patients with COVID-19 provide evidence for complement cascade activation in the inflammatory second stage of disease (Gralinski et al 2018, Magro et al 2020).  Since Rav</w:t>
      </w:r>
      <w:r>
        <w:rPr>
          <w:rFonts w:cs="Calibri"/>
          <w:sz w:val="22"/>
          <w:szCs w:val="22"/>
        </w:rPr>
        <w:t>ulizumab inhibits activation of</w:t>
      </w:r>
      <w:r w:rsidRPr="00006492">
        <w:rPr>
          <w:rFonts w:cs="Calibri"/>
          <w:sz w:val="22"/>
          <w:szCs w:val="22"/>
        </w:rPr>
        <w:t xml:space="preserve"> complement C5 (see Figure 3 above), it reduces or blocks effector pathways including complement-mediated cell killing and amplification of acute inflammation.</w:t>
      </w:r>
    </w:p>
    <w:p w14:paraId="7E88162E" w14:textId="77777777" w:rsidR="00990470" w:rsidRPr="005A4395" w:rsidRDefault="00990470" w:rsidP="005A4395"/>
    <w:p w14:paraId="45C7ED07" w14:textId="77777777" w:rsidR="005A4B44" w:rsidRPr="005A4395" w:rsidRDefault="005A4B44" w:rsidP="005A4395">
      <w:pPr>
        <w:pStyle w:val="Heading1"/>
        <w:rPr>
          <w:rFonts w:cstheme="minorHAnsi"/>
          <w:sz w:val="22"/>
          <w:szCs w:val="22"/>
        </w:rPr>
      </w:pPr>
      <w:bookmarkStart w:id="189" w:name="_Toc38375832"/>
      <w:r w:rsidRPr="005A4395">
        <w:rPr>
          <w:rFonts w:cstheme="minorHAnsi"/>
          <w:sz w:val="22"/>
          <w:szCs w:val="22"/>
        </w:rPr>
        <w:lastRenderedPageBreak/>
        <w:t>Trial Design</w:t>
      </w:r>
      <w:bookmarkEnd w:id="188"/>
      <w:bookmarkEnd w:id="189"/>
    </w:p>
    <w:p w14:paraId="21DD0B5F" w14:textId="77777777" w:rsidR="008961CD" w:rsidRPr="005A4395" w:rsidRDefault="008961CD" w:rsidP="008961CD">
      <w:pPr>
        <w:pStyle w:val="Heading2"/>
        <w:rPr>
          <w:rFonts w:cstheme="minorHAnsi"/>
          <w:sz w:val="22"/>
          <w:szCs w:val="22"/>
        </w:rPr>
      </w:pPr>
      <w:bookmarkStart w:id="190" w:name="_Toc36473989"/>
      <w:bookmarkStart w:id="191" w:name="_Toc37937688"/>
      <w:bookmarkStart w:id="192" w:name="_Toc38375833"/>
      <w:bookmarkStart w:id="193" w:name="_Toc468701213"/>
      <w:r w:rsidRPr="005A4395">
        <w:rPr>
          <w:rFonts w:cstheme="minorHAnsi"/>
          <w:sz w:val="22"/>
          <w:szCs w:val="22"/>
        </w:rPr>
        <w:t>Statement of Design</w:t>
      </w:r>
      <w:bookmarkEnd w:id="190"/>
      <w:bookmarkEnd w:id="191"/>
      <w:bookmarkEnd w:id="192"/>
    </w:p>
    <w:p w14:paraId="380A0F95" w14:textId="77777777" w:rsidR="008C7884" w:rsidRPr="005A4395" w:rsidRDefault="008C7884" w:rsidP="005A4395">
      <w:pPr>
        <w:rPr>
          <w:rFonts w:cstheme="minorHAnsi"/>
          <w:sz w:val="22"/>
          <w:szCs w:val="22"/>
        </w:rPr>
      </w:pPr>
      <w:r w:rsidRPr="005A4395">
        <w:rPr>
          <w:rFonts w:cstheme="minorHAnsi"/>
          <w:sz w:val="22"/>
          <w:szCs w:val="22"/>
        </w:rPr>
        <w:t xml:space="preserve">Randomised, parallel arm, open-label </w:t>
      </w:r>
      <w:r w:rsidR="003D39D4">
        <w:rPr>
          <w:rFonts w:cstheme="minorHAnsi"/>
          <w:sz w:val="22"/>
          <w:szCs w:val="22"/>
        </w:rPr>
        <w:t>P</w:t>
      </w:r>
      <w:r w:rsidR="008016D9">
        <w:rPr>
          <w:rFonts w:cstheme="minorHAnsi"/>
          <w:sz w:val="22"/>
          <w:szCs w:val="22"/>
        </w:rPr>
        <w:t xml:space="preserve">hase </w:t>
      </w:r>
      <w:r w:rsidR="008F168F">
        <w:rPr>
          <w:rFonts w:cstheme="minorHAnsi"/>
          <w:sz w:val="22"/>
          <w:szCs w:val="22"/>
        </w:rPr>
        <w:t>IV</w:t>
      </w:r>
      <w:r w:rsidR="008016D9">
        <w:rPr>
          <w:rFonts w:cstheme="minorHAnsi"/>
          <w:sz w:val="22"/>
          <w:szCs w:val="22"/>
        </w:rPr>
        <w:t xml:space="preserve"> </w:t>
      </w:r>
      <w:r w:rsidRPr="005A4395">
        <w:rPr>
          <w:rFonts w:cstheme="minorHAnsi"/>
          <w:sz w:val="22"/>
          <w:szCs w:val="22"/>
        </w:rPr>
        <w:t xml:space="preserve">platform trial of immunomodulatory therapies in patients with </w:t>
      </w:r>
      <w:r w:rsidR="00090F23" w:rsidRPr="005A4395">
        <w:rPr>
          <w:rFonts w:cstheme="minorHAnsi"/>
          <w:sz w:val="22"/>
          <w:szCs w:val="22"/>
        </w:rPr>
        <w:t xml:space="preserve">late stage 1/stage 2 </w:t>
      </w:r>
      <w:r w:rsidRPr="005A4395">
        <w:rPr>
          <w:rFonts w:cstheme="minorHAnsi"/>
          <w:sz w:val="22"/>
          <w:szCs w:val="22"/>
        </w:rPr>
        <w:t>COVID-19</w:t>
      </w:r>
      <w:r w:rsidR="00090F23" w:rsidRPr="005A4395">
        <w:rPr>
          <w:rFonts w:cstheme="minorHAnsi"/>
          <w:sz w:val="22"/>
          <w:szCs w:val="22"/>
        </w:rPr>
        <w:t>-related disease, with a diagnosis based either o</w:t>
      </w:r>
      <w:r w:rsidR="00446B58" w:rsidRPr="005A4395">
        <w:rPr>
          <w:rFonts w:cstheme="minorHAnsi"/>
          <w:sz w:val="22"/>
          <w:szCs w:val="22"/>
        </w:rPr>
        <w:t>n</w:t>
      </w:r>
      <w:r w:rsidR="00090F23" w:rsidRPr="005A4395">
        <w:rPr>
          <w:rFonts w:cstheme="minorHAnsi"/>
          <w:sz w:val="22"/>
          <w:szCs w:val="22"/>
        </w:rPr>
        <w:t xml:space="preserve"> a positive assay or </w:t>
      </w:r>
      <w:r w:rsidR="007504BA" w:rsidRPr="005A4395">
        <w:rPr>
          <w:rFonts w:cstheme="minorHAnsi"/>
          <w:sz w:val="22"/>
          <w:szCs w:val="22"/>
        </w:rPr>
        <w:t xml:space="preserve">high suspicion of COVID-19 infection </w:t>
      </w:r>
      <w:r w:rsidR="00446B58" w:rsidRPr="005A4395">
        <w:rPr>
          <w:rFonts w:cstheme="minorHAnsi"/>
          <w:sz w:val="22"/>
          <w:szCs w:val="22"/>
        </w:rPr>
        <w:t>by</w:t>
      </w:r>
      <w:r w:rsidR="007504BA" w:rsidRPr="005A4395">
        <w:rPr>
          <w:rFonts w:cstheme="minorHAnsi"/>
          <w:sz w:val="22"/>
          <w:szCs w:val="22"/>
        </w:rPr>
        <w:t xml:space="preserve"> </w:t>
      </w:r>
      <w:r w:rsidR="00090F23" w:rsidRPr="005A4395">
        <w:rPr>
          <w:rFonts w:cstheme="minorHAnsi"/>
          <w:sz w:val="22"/>
          <w:szCs w:val="22"/>
        </w:rPr>
        <w:t>clinical and radiological assessment</w:t>
      </w:r>
      <w:r w:rsidRPr="005A4395">
        <w:rPr>
          <w:rFonts w:cstheme="minorHAnsi"/>
          <w:sz w:val="22"/>
          <w:szCs w:val="22"/>
        </w:rPr>
        <w:t xml:space="preserve">. </w:t>
      </w:r>
    </w:p>
    <w:p w14:paraId="75049953" w14:textId="77777777" w:rsidR="008C7884" w:rsidRPr="005A4395" w:rsidRDefault="008C7884" w:rsidP="005A4395">
      <w:pPr>
        <w:rPr>
          <w:rFonts w:cstheme="minorHAnsi"/>
          <w:color w:val="111111"/>
          <w:sz w:val="22"/>
          <w:szCs w:val="22"/>
          <w:shd w:val="clear" w:color="auto" w:fill="FFFFFF"/>
        </w:rPr>
      </w:pPr>
    </w:p>
    <w:p w14:paraId="4C7AE8F5" w14:textId="77777777" w:rsidR="008C7884" w:rsidRDefault="008C7884" w:rsidP="005A4395">
      <w:pPr>
        <w:rPr>
          <w:rFonts w:cstheme="minorHAnsi"/>
          <w:color w:val="111111"/>
          <w:sz w:val="22"/>
          <w:szCs w:val="22"/>
          <w:shd w:val="clear" w:color="auto" w:fill="FFFFFF"/>
        </w:rPr>
      </w:pPr>
      <w:r w:rsidRPr="005A4395">
        <w:rPr>
          <w:rFonts w:cstheme="minorHAnsi"/>
          <w:color w:val="111111"/>
          <w:sz w:val="22"/>
          <w:szCs w:val="22"/>
          <w:shd w:val="clear" w:color="auto" w:fill="FFFFFF"/>
        </w:rPr>
        <w:t xml:space="preserve">We propose a platform trial design which </w:t>
      </w:r>
      <w:r w:rsidR="00446B58" w:rsidRPr="005A4395">
        <w:rPr>
          <w:rFonts w:cstheme="minorHAnsi"/>
          <w:color w:val="111111"/>
          <w:sz w:val="22"/>
          <w:szCs w:val="22"/>
          <w:shd w:val="clear" w:color="auto" w:fill="FFFFFF"/>
        </w:rPr>
        <w:t xml:space="preserve">will </w:t>
      </w:r>
      <w:r w:rsidRPr="005A4395">
        <w:rPr>
          <w:rFonts w:cstheme="minorHAnsi"/>
          <w:color w:val="111111"/>
          <w:sz w:val="22"/>
          <w:szCs w:val="22"/>
          <w:shd w:val="clear" w:color="auto" w:fill="FFFFFF"/>
        </w:rPr>
        <w:t>enable evaluation of multiple treatments simultaneously under a single protocol. This design would allow flexible features such as dropping treatments for futility, declaring one or more treatments superior</w:t>
      </w:r>
      <w:r w:rsidR="004C21BC" w:rsidRPr="005A4395">
        <w:rPr>
          <w:rFonts w:cstheme="minorHAnsi"/>
          <w:color w:val="111111"/>
          <w:sz w:val="22"/>
          <w:szCs w:val="22"/>
          <w:shd w:val="clear" w:color="auto" w:fill="FFFFFF"/>
        </w:rPr>
        <w:t xml:space="preserve"> to standard of care</w:t>
      </w:r>
      <w:r w:rsidRPr="005A4395">
        <w:rPr>
          <w:rFonts w:cstheme="minorHAnsi"/>
          <w:color w:val="111111"/>
          <w:sz w:val="22"/>
          <w:szCs w:val="22"/>
          <w:shd w:val="clear" w:color="auto" w:fill="FFFFFF"/>
        </w:rPr>
        <w:t xml:space="preserve">, or adding new treatments to be tested during the course of a trial. </w:t>
      </w:r>
      <w:r w:rsidR="00B859B1">
        <w:rPr>
          <w:rFonts w:cstheme="minorHAnsi"/>
          <w:color w:val="111111"/>
          <w:sz w:val="22"/>
          <w:szCs w:val="22"/>
          <w:shd w:val="clear" w:color="auto" w:fill="FFFFFF"/>
        </w:rPr>
        <w:t xml:space="preserve">TACTIC-R is part of the TACTIC programme of research. </w:t>
      </w:r>
      <w:r w:rsidR="00036CE7" w:rsidRPr="005A4395">
        <w:rPr>
          <w:rFonts w:cstheme="minorHAnsi"/>
          <w:color w:val="111111"/>
          <w:sz w:val="22"/>
          <w:szCs w:val="22"/>
          <w:shd w:val="clear" w:color="auto" w:fill="FFFFFF"/>
        </w:rPr>
        <w:t xml:space="preserve">This protocol will be aligned to an experimental </w:t>
      </w:r>
      <w:r w:rsidR="009A619C">
        <w:rPr>
          <w:rFonts w:cstheme="minorHAnsi"/>
          <w:color w:val="111111"/>
          <w:sz w:val="22"/>
          <w:szCs w:val="22"/>
          <w:shd w:val="clear" w:color="auto" w:fill="FFFFFF"/>
        </w:rPr>
        <w:t xml:space="preserve">medicine </w:t>
      </w:r>
      <w:r w:rsidR="00036CE7" w:rsidRPr="005A4395">
        <w:rPr>
          <w:rFonts w:cstheme="minorHAnsi"/>
          <w:color w:val="111111"/>
          <w:sz w:val="22"/>
          <w:szCs w:val="22"/>
          <w:shd w:val="clear" w:color="auto" w:fill="FFFFFF"/>
        </w:rPr>
        <w:t xml:space="preserve">protocol (TACTIC-E) designed to test smaller numbers of COVID-19 infected patients with unlicensed medications. </w:t>
      </w:r>
      <w:r w:rsidR="004E2DB6">
        <w:rPr>
          <w:rFonts w:cstheme="minorHAnsi"/>
          <w:color w:val="111111"/>
          <w:sz w:val="22"/>
          <w:szCs w:val="22"/>
          <w:shd w:val="clear" w:color="auto" w:fill="FFFFFF"/>
        </w:rPr>
        <w:t>Standard of care d</w:t>
      </w:r>
      <w:r w:rsidR="00844096">
        <w:rPr>
          <w:rFonts w:cstheme="minorHAnsi"/>
          <w:color w:val="111111"/>
          <w:sz w:val="22"/>
          <w:szCs w:val="22"/>
          <w:shd w:val="clear" w:color="auto" w:fill="FFFFFF"/>
        </w:rPr>
        <w:t xml:space="preserve">ata from TACTIC-R and TACTIC-E </w:t>
      </w:r>
      <w:r w:rsidR="00532358">
        <w:rPr>
          <w:rFonts w:cstheme="minorHAnsi"/>
          <w:color w:val="111111"/>
          <w:sz w:val="22"/>
          <w:szCs w:val="22"/>
          <w:shd w:val="clear" w:color="auto" w:fill="FFFFFF"/>
        </w:rPr>
        <w:t>may</w:t>
      </w:r>
      <w:r w:rsidR="00844096">
        <w:rPr>
          <w:rFonts w:cstheme="minorHAnsi"/>
          <w:color w:val="111111"/>
          <w:sz w:val="22"/>
          <w:szCs w:val="22"/>
          <w:shd w:val="clear" w:color="auto" w:fill="FFFFFF"/>
        </w:rPr>
        <w:t xml:space="preserve"> be pooled</w:t>
      </w:r>
      <w:r w:rsidR="00532358">
        <w:rPr>
          <w:rFonts w:cstheme="minorHAnsi"/>
          <w:color w:val="111111"/>
          <w:sz w:val="22"/>
          <w:szCs w:val="22"/>
          <w:shd w:val="clear" w:color="auto" w:fill="FFFFFF"/>
        </w:rPr>
        <w:t xml:space="preserve"> within the programme</w:t>
      </w:r>
      <w:r w:rsidR="00844096">
        <w:rPr>
          <w:rFonts w:cstheme="minorHAnsi"/>
          <w:color w:val="111111"/>
          <w:sz w:val="22"/>
          <w:szCs w:val="22"/>
          <w:shd w:val="clear" w:color="auto" w:fill="FFFFFF"/>
        </w:rPr>
        <w:t>.</w:t>
      </w:r>
    </w:p>
    <w:p w14:paraId="2247D6BF" w14:textId="77777777" w:rsidR="00C90313" w:rsidRPr="005A4395" w:rsidRDefault="00C90313" w:rsidP="005A4395">
      <w:pPr>
        <w:rPr>
          <w:rFonts w:cstheme="minorHAnsi"/>
          <w:sz w:val="22"/>
          <w:szCs w:val="22"/>
        </w:rPr>
      </w:pPr>
    </w:p>
    <w:p w14:paraId="39062BC3" w14:textId="77777777" w:rsidR="008C7884" w:rsidRPr="005A4395" w:rsidRDefault="008C7884" w:rsidP="005A4395">
      <w:pPr>
        <w:rPr>
          <w:rFonts w:cstheme="minorHAnsi"/>
          <w:sz w:val="22"/>
          <w:szCs w:val="22"/>
        </w:rPr>
      </w:pPr>
      <w:r w:rsidRPr="005A4395">
        <w:rPr>
          <w:rFonts w:cstheme="minorHAnsi"/>
          <w:sz w:val="22"/>
          <w:szCs w:val="22"/>
        </w:rPr>
        <w:t xml:space="preserve">Following </w:t>
      </w:r>
      <w:r w:rsidR="006330C2" w:rsidRPr="005A4395">
        <w:rPr>
          <w:rFonts w:cstheme="minorHAnsi"/>
          <w:sz w:val="22"/>
          <w:szCs w:val="22"/>
        </w:rPr>
        <w:t xml:space="preserve">confirmation of </w:t>
      </w:r>
      <w:r w:rsidRPr="005A4395">
        <w:rPr>
          <w:rFonts w:cstheme="minorHAnsi"/>
          <w:sz w:val="22"/>
          <w:szCs w:val="22"/>
        </w:rPr>
        <w:t>COVID-19 diagnosis</w:t>
      </w:r>
      <w:r w:rsidR="00090F23" w:rsidRPr="005A4395">
        <w:rPr>
          <w:rFonts w:cstheme="minorHAnsi"/>
          <w:sz w:val="22"/>
          <w:szCs w:val="22"/>
        </w:rPr>
        <w:t xml:space="preserve"> and evidence for immune-activation, </w:t>
      </w:r>
      <w:r w:rsidRPr="005A4395">
        <w:rPr>
          <w:rFonts w:cstheme="minorHAnsi"/>
          <w:sz w:val="22"/>
          <w:szCs w:val="22"/>
        </w:rPr>
        <w:t xml:space="preserve">patients will be consented and then </w:t>
      </w:r>
      <w:r w:rsidR="00090F23" w:rsidRPr="005A4395">
        <w:rPr>
          <w:rFonts w:cstheme="minorHAnsi"/>
          <w:sz w:val="22"/>
          <w:szCs w:val="22"/>
        </w:rPr>
        <w:t>stratified to appropriate treatment arm</w:t>
      </w:r>
      <w:r w:rsidR="0045221F" w:rsidRPr="005A4395">
        <w:rPr>
          <w:rFonts w:cstheme="minorHAnsi"/>
          <w:sz w:val="22"/>
          <w:szCs w:val="22"/>
        </w:rPr>
        <w:t>s</w:t>
      </w:r>
      <w:r w:rsidR="00090F23" w:rsidRPr="005A4395">
        <w:rPr>
          <w:rFonts w:cstheme="minorHAnsi"/>
          <w:sz w:val="22"/>
          <w:szCs w:val="22"/>
        </w:rPr>
        <w:t xml:space="preserve">, across which they will be </w:t>
      </w:r>
      <w:r w:rsidRPr="005A4395">
        <w:rPr>
          <w:rFonts w:cstheme="minorHAnsi"/>
          <w:sz w:val="22"/>
          <w:szCs w:val="22"/>
        </w:rPr>
        <w:t xml:space="preserve">randomised on a 1:1 basis. </w:t>
      </w:r>
    </w:p>
    <w:p w14:paraId="3CC9B188" w14:textId="77777777" w:rsidR="008C7884" w:rsidRPr="005A4395" w:rsidRDefault="008C7884" w:rsidP="005A4395">
      <w:pPr>
        <w:rPr>
          <w:rFonts w:cstheme="minorHAnsi"/>
          <w:color w:val="111111"/>
          <w:sz w:val="22"/>
          <w:szCs w:val="22"/>
          <w:shd w:val="clear" w:color="auto" w:fill="FFFFFF"/>
        </w:rPr>
      </w:pPr>
    </w:p>
    <w:p w14:paraId="20AC7225" w14:textId="77777777" w:rsidR="003A0AD8" w:rsidRPr="005A4395" w:rsidRDefault="003A0AD8" w:rsidP="003A0AD8">
      <w:pPr>
        <w:pStyle w:val="Heading3"/>
        <w:rPr>
          <w:rFonts w:cstheme="minorHAnsi"/>
          <w:sz w:val="22"/>
          <w:szCs w:val="22"/>
          <w:shd w:val="clear" w:color="auto" w:fill="FFFFFF"/>
        </w:rPr>
      </w:pPr>
      <w:bookmarkStart w:id="194" w:name="_Toc37751315"/>
      <w:bookmarkStart w:id="195" w:name="_Toc37937689"/>
      <w:bookmarkStart w:id="196" w:name="_Toc38375834"/>
      <w:r w:rsidRPr="005A4395">
        <w:rPr>
          <w:rFonts w:cstheme="minorHAnsi"/>
          <w:sz w:val="22"/>
          <w:szCs w:val="22"/>
          <w:shd w:val="clear" w:color="auto" w:fill="FFFFFF"/>
        </w:rPr>
        <w:t>Addition of treatment arms</w:t>
      </w:r>
      <w:bookmarkEnd w:id="194"/>
      <w:bookmarkEnd w:id="195"/>
      <w:bookmarkEnd w:id="196"/>
    </w:p>
    <w:p w14:paraId="12A3B0B6" w14:textId="77777777" w:rsidR="008C7884" w:rsidRPr="005A4395" w:rsidRDefault="00B419EF" w:rsidP="005A4395">
      <w:pPr>
        <w:rPr>
          <w:rFonts w:cstheme="minorHAnsi"/>
          <w:sz w:val="22"/>
          <w:szCs w:val="22"/>
        </w:rPr>
      </w:pPr>
      <w:r w:rsidRPr="00902978">
        <w:rPr>
          <w:rFonts w:cstheme="minorHAnsi"/>
          <w:sz w:val="22"/>
          <w:szCs w:val="22"/>
        </w:rPr>
        <w:t xml:space="preserve">The DMC can </w:t>
      </w:r>
      <w:r w:rsidR="00E7764C" w:rsidRPr="00902978">
        <w:rPr>
          <w:rFonts w:cstheme="minorHAnsi"/>
          <w:sz w:val="22"/>
          <w:szCs w:val="22"/>
        </w:rPr>
        <w:t xml:space="preserve">recommend </w:t>
      </w:r>
      <w:r w:rsidRPr="00902978">
        <w:rPr>
          <w:rFonts w:cstheme="minorHAnsi"/>
          <w:sz w:val="22"/>
          <w:szCs w:val="22"/>
        </w:rPr>
        <w:t xml:space="preserve">the addition of </w:t>
      </w:r>
      <w:r w:rsidR="00E7764C" w:rsidRPr="00902978">
        <w:rPr>
          <w:rFonts w:cstheme="minorHAnsi"/>
          <w:sz w:val="22"/>
          <w:szCs w:val="22"/>
        </w:rPr>
        <w:t xml:space="preserve">new treatment </w:t>
      </w:r>
      <w:r w:rsidRPr="00902978">
        <w:rPr>
          <w:rFonts w:cstheme="minorHAnsi"/>
          <w:sz w:val="22"/>
          <w:szCs w:val="22"/>
        </w:rPr>
        <w:t xml:space="preserve">arms. </w:t>
      </w:r>
      <w:r w:rsidR="00E7764C" w:rsidRPr="00902978">
        <w:rPr>
          <w:rFonts w:cstheme="minorHAnsi"/>
          <w:sz w:val="22"/>
          <w:szCs w:val="22"/>
        </w:rPr>
        <w:t xml:space="preserve">These will only be </w:t>
      </w:r>
      <w:r w:rsidR="008016D9">
        <w:rPr>
          <w:rFonts w:cstheme="minorHAnsi"/>
          <w:sz w:val="22"/>
          <w:szCs w:val="22"/>
        </w:rPr>
        <w:t>considered</w:t>
      </w:r>
      <w:r w:rsidR="008016D9" w:rsidRPr="00902978">
        <w:rPr>
          <w:rFonts w:cstheme="minorHAnsi"/>
          <w:sz w:val="22"/>
          <w:szCs w:val="22"/>
        </w:rPr>
        <w:t xml:space="preserve"> </w:t>
      </w:r>
      <w:r w:rsidR="00E7764C" w:rsidRPr="00902978">
        <w:rPr>
          <w:rFonts w:cstheme="minorHAnsi"/>
          <w:sz w:val="22"/>
          <w:szCs w:val="22"/>
        </w:rPr>
        <w:t xml:space="preserve">after </w:t>
      </w:r>
      <w:r w:rsidR="008016D9">
        <w:rPr>
          <w:rFonts w:cstheme="minorHAnsi"/>
          <w:sz w:val="22"/>
          <w:szCs w:val="22"/>
        </w:rPr>
        <w:t>it is clear that recruitment rate can support additional arms and after candidate(s) have been selected from the panel discussed by the TACTIC Drug Evaluation group</w:t>
      </w:r>
      <w:r w:rsidR="00922352">
        <w:rPr>
          <w:rFonts w:cstheme="minorHAnsi"/>
          <w:sz w:val="22"/>
          <w:szCs w:val="22"/>
        </w:rPr>
        <w:t>, and subject to formal ethical and regulatory approvals</w:t>
      </w:r>
      <w:r w:rsidRPr="00902978">
        <w:rPr>
          <w:rFonts w:cstheme="minorHAnsi"/>
          <w:sz w:val="22"/>
          <w:szCs w:val="22"/>
        </w:rPr>
        <w:t xml:space="preserve">.  Subjects will then be enrolled into </w:t>
      </w:r>
      <w:r w:rsidR="00E7764C" w:rsidRPr="00902978">
        <w:rPr>
          <w:rFonts w:cstheme="minorHAnsi"/>
          <w:sz w:val="22"/>
          <w:szCs w:val="22"/>
        </w:rPr>
        <w:t xml:space="preserve">additional </w:t>
      </w:r>
      <w:r w:rsidRPr="00902978">
        <w:rPr>
          <w:rFonts w:cstheme="minorHAnsi"/>
          <w:sz w:val="22"/>
          <w:szCs w:val="22"/>
        </w:rPr>
        <w:t>arm</w:t>
      </w:r>
      <w:r w:rsidR="00E7764C" w:rsidRPr="00902978">
        <w:rPr>
          <w:rFonts w:cstheme="minorHAnsi"/>
          <w:sz w:val="22"/>
          <w:szCs w:val="22"/>
        </w:rPr>
        <w:t>s</w:t>
      </w:r>
      <w:r w:rsidRPr="00902978">
        <w:rPr>
          <w:rFonts w:cstheme="minorHAnsi"/>
          <w:sz w:val="22"/>
          <w:szCs w:val="22"/>
        </w:rPr>
        <w:t xml:space="preserve"> in a 1:1 ratio with the other active arms and the standard of care arm. </w:t>
      </w:r>
    </w:p>
    <w:p w14:paraId="2CBF0398" w14:textId="77777777" w:rsidR="008C7884" w:rsidRPr="005A4395" w:rsidRDefault="008C7884" w:rsidP="005A4395">
      <w:pPr>
        <w:rPr>
          <w:rFonts w:cstheme="minorHAnsi"/>
          <w:sz w:val="22"/>
          <w:szCs w:val="22"/>
        </w:rPr>
      </w:pPr>
    </w:p>
    <w:p w14:paraId="36F9B104" w14:textId="77777777" w:rsidR="008C7884" w:rsidRPr="00ED4D01" w:rsidRDefault="008C7884" w:rsidP="005A4395">
      <w:pPr>
        <w:pStyle w:val="Heading3"/>
        <w:rPr>
          <w:rFonts w:cstheme="minorHAnsi"/>
          <w:sz w:val="22"/>
          <w:szCs w:val="22"/>
          <w:shd w:val="clear" w:color="auto" w:fill="FFFFFF"/>
        </w:rPr>
      </w:pPr>
      <w:bookmarkStart w:id="197" w:name="_Toc38375835"/>
      <w:r w:rsidRPr="00ED4D01">
        <w:rPr>
          <w:rFonts w:cstheme="minorHAnsi"/>
          <w:sz w:val="22"/>
          <w:szCs w:val="22"/>
          <w:shd w:val="clear" w:color="auto" w:fill="FFFFFF"/>
        </w:rPr>
        <w:t>Termination of treatment arms</w:t>
      </w:r>
      <w:bookmarkEnd w:id="197"/>
    </w:p>
    <w:p w14:paraId="2408B548" w14:textId="77777777" w:rsidR="008C7884" w:rsidRPr="00ED4D01" w:rsidRDefault="008C7884" w:rsidP="005A4395">
      <w:pPr>
        <w:rPr>
          <w:rFonts w:cstheme="minorHAnsi"/>
          <w:sz w:val="22"/>
          <w:szCs w:val="22"/>
        </w:rPr>
      </w:pPr>
    </w:p>
    <w:p w14:paraId="7D1F41ED" w14:textId="77777777" w:rsidR="008C7884" w:rsidRPr="00ED4D01" w:rsidRDefault="008C7884" w:rsidP="005A4395">
      <w:pPr>
        <w:rPr>
          <w:rFonts w:cstheme="minorHAnsi"/>
          <w:sz w:val="22"/>
          <w:szCs w:val="22"/>
        </w:rPr>
      </w:pPr>
      <w:r w:rsidRPr="00ED4D01">
        <w:rPr>
          <w:rFonts w:cstheme="minorHAnsi"/>
          <w:sz w:val="22"/>
          <w:szCs w:val="22"/>
        </w:rPr>
        <w:t>Subjects will continue to be enrolled in a treatment arm until</w:t>
      </w:r>
      <w:r w:rsidR="006B08D5" w:rsidRPr="00ED4D01">
        <w:rPr>
          <w:rFonts w:cstheme="minorHAnsi"/>
          <w:sz w:val="22"/>
          <w:szCs w:val="22"/>
        </w:rPr>
        <w:t xml:space="preserve"> one or more of the following have been demonstrated</w:t>
      </w:r>
      <w:r w:rsidR="00937EDE">
        <w:rPr>
          <w:rFonts w:cstheme="minorHAnsi"/>
          <w:sz w:val="22"/>
          <w:szCs w:val="22"/>
        </w:rPr>
        <w:t xml:space="preserve"> (as assessed by DMC on review of data collected)</w:t>
      </w:r>
      <w:r w:rsidRPr="00ED4D01">
        <w:rPr>
          <w:rFonts w:cstheme="minorHAnsi"/>
          <w:sz w:val="22"/>
          <w:szCs w:val="22"/>
        </w:rPr>
        <w:t>:</w:t>
      </w:r>
    </w:p>
    <w:p w14:paraId="333118D6" w14:textId="77777777" w:rsidR="008C7884" w:rsidRPr="00ED4D01" w:rsidRDefault="008C7884" w:rsidP="005A4395">
      <w:pPr>
        <w:rPr>
          <w:rFonts w:cstheme="minorHAnsi"/>
          <w:sz w:val="22"/>
          <w:szCs w:val="22"/>
        </w:rPr>
      </w:pPr>
    </w:p>
    <w:p w14:paraId="7D928768" w14:textId="77777777" w:rsidR="00322EC9" w:rsidRPr="00ED4D01" w:rsidRDefault="00322EC9" w:rsidP="00322EC9">
      <w:pPr>
        <w:pStyle w:val="ListParagraph"/>
        <w:numPr>
          <w:ilvl w:val="0"/>
          <w:numId w:val="39"/>
        </w:numPr>
        <w:rPr>
          <w:rFonts w:ascii="Verdana" w:hAnsi="Verdana" w:cstheme="minorHAnsi"/>
          <w:sz w:val="22"/>
          <w:szCs w:val="22"/>
        </w:rPr>
      </w:pPr>
      <w:r w:rsidRPr="00ED4D01">
        <w:rPr>
          <w:rFonts w:ascii="Verdana" w:hAnsi="Verdana" w:cstheme="minorHAnsi"/>
          <w:sz w:val="22"/>
          <w:szCs w:val="22"/>
        </w:rPr>
        <w:t>Efficacy</w:t>
      </w:r>
    </w:p>
    <w:p w14:paraId="79618D6D" w14:textId="77777777" w:rsidR="00322EC9" w:rsidRPr="00ED4D01" w:rsidRDefault="00322EC9" w:rsidP="00322EC9">
      <w:pPr>
        <w:pStyle w:val="ListParagraph"/>
        <w:numPr>
          <w:ilvl w:val="0"/>
          <w:numId w:val="39"/>
        </w:numPr>
        <w:rPr>
          <w:rFonts w:ascii="Verdana" w:hAnsi="Verdana" w:cstheme="minorHAnsi"/>
          <w:sz w:val="22"/>
          <w:szCs w:val="22"/>
        </w:rPr>
      </w:pPr>
      <w:r w:rsidRPr="00ED4D01">
        <w:rPr>
          <w:rFonts w:ascii="Verdana" w:hAnsi="Verdana" w:cstheme="minorHAnsi"/>
          <w:sz w:val="22"/>
          <w:szCs w:val="22"/>
        </w:rPr>
        <w:t>Futility</w:t>
      </w:r>
    </w:p>
    <w:p w14:paraId="2E7B7720" w14:textId="77777777" w:rsidR="00322EC9" w:rsidRPr="00ED4D01" w:rsidRDefault="00322EC9" w:rsidP="00322EC9">
      <w:pPr>
        <w:pStyle w:val="ListParagraph"/>
        <w:numPr>
          <w:ilvl w:val="0"/>
          <w:numId w:val="39"/>
        </w:numPr>
        <w:rPr>
          <w:rFonts w:ascii="Verdana" w:hAnsi="Verdana" w:cstheme="minorHAnsi"/>
          <w:sz w:val="22"/>
          <w:szCs w:val="22"/>
        </w:rPr>
      </w:pPr>
      <w:r w:rsidRPr="00ED4D01">
        <w:rPr>
          <w:rFonts w:ascii="Verdana" w:hAnsi="Verdana" w:cstheme="minorHAnsi"/>
          <w:sz w:val="22"/>
          <w:szCs w:val="22"/>
        </w:rPr>
        <w:t>Toxicity</w:t>
      </w:r>
    </w:p>
    <w:p w14:paraId="5195C916" w14:textId="77777777" w:rsidR="008C7884" w:rsidRPr="00ED4D01" w:rsidRDefault="008C7884" w:rsidP="005A4395">
      <w:pPr>
        <w:pStyle w:val="ListParagraph"/>
        <w:rPr>
          <w:rFonts w:ascii="Verdana" w:hAnsi="Verdana" w:cstheme="minorHAnsi"/>
          <w:sz w:val="22"/>
          <w:szCs w:val="22"/>
        </w:rPr>
      </w:pPr>
    </w:p>
    <w:p w14:paraId="7A502F40" w14:textId="77777777" w:rsidR="001348D0" w:rsidRDefault="008C7884" w:rsidP="005A4395">
      <w:pPr>
        <w:rPr>
          <w:rFonts w:cstheme="minorHAnsi"/>
          <w:sz w:val="22"/>
          <w:szCs w:val="22"/>
        </w:rPr>
      </w:pPr>
      <w:r w:rsidRPr="00ED4D01">
        <w:rPr>
          <w:rFonts w:cstheme="minorHAnsi"/>
          <w:sz w:val="22"/>
          <w:szCs w:val="22"/>
        </w:rPr>
        <w:t xml:space="preserve">If a treatment arm is discontinued </w:t>
      </w:r>
      <w:r w:rsidR="003632AF" w:rsidRPr="00ED4D01">
        <w:rPr>
          <w:rFonts w:cstheme="minorHAnsi"/>
          <w:sz w:val="22"/>
          <w:szCs w:val="22"/>
        </w:rPr>
        <w:t>due to</w:t>
      </w:r>
      <w:r w:rsidRPr="00ED4D01">
        <w:rPr>
          <w:rFonts w:cstheme="minorHAnsi"/>
          <w:sz w:val="22"/>
          <w:szCs w:val="22"/>
        </w:rPr>
        <w:t xml:space="preserve"> </w:t>
      </w:r>
      <w:r w:rsidR="00ED4D01">
        <w:rPr>
          <w:rFonts w:cstheme="minorHAnsi"/>
          <w:sz w:val="22"/>
          <w:szCs w:val="22"/>
        </w:rPr>
        <w:t xml:space="preserve">lack of efficacy or </w:t>
      </w:r>
      <w:r w:rsidRPr="00ED4D01">
        <w:rPr>
          <w:rFonts w:cstheme="minorHAnsi"/>
          <w:sz w:val="22"/>
          <w:szCs w:val="22"/>
        </w:rPr>
        <w:t xml:space="preserve">safety concerns then all subjects currently being dosed </w:t>
      </w:r>
      <w:r w:rsidR="00177DA4">
        <w:rPr>
          <w:rFonts w:cstheme="minorHAnsi"/>
          <w:sz w:val="22"/>
          <w:szCs w:val="22"/>
        </w:rPr>
        <w:t>will</w:t>
      </w:r>
      <w:r w:rsidR="00177DA4" w:rsidRPr="00ED4D01">
        <w:rPr>
          <w:rFonts w:cstheme="minorHAnsi"/>
          <w:sz w:val="22"/>
          <w:szCs w:val="22"/>
        </w:rPr>
        <w:t xml:space="preserve"> </w:t>
      </w:r>
      <w:r w:rsidRPr="00ED4D01">
        <w:rPr>
          <w:rFonts w:cstheme="minorHAnsi"/>
          <w:sz w:val="22"/>
          <w:szCs w:val="22"/>
        </w:rPr>
        <w:t>stop dosing</w:t>
      </w:r>
      <w:r w:rsidR="00ED4D01">
        <w:rPr>
          <w:rFonts w:cstheme="minorHAnsi"/>
          <w:sz w:val="22"/>
          <w:szCs w:val="22"/>
        </w:rPr>
        <w:t xml:space="preserve"> of randomised IMP and no more subjects </w:t>
      </w:r>
      <w:r w:rsidR="00177DA4">
        <w:rPr>
          <w:rFonts w:cstheme="minorHAnsi"/>
          <w:sz w:val="22"/>
          <w:szCs w:val="22"/>
        </w:rPr>
        <w:t xml:space="preserve">will </w:t>
      </w:r>
      <w:r w:rsidR="00ED4D01">
        <w:rPr>
          <w:rFonts w:cstheme="minorHAnsi"/>
          <w:sz w:val="22"/>
          <w:szCs w:val="22"/>
        </w:rPr>
        <w:t xml:space="preserve">be randomised to that arm. </w:t>
      </w:r>
    </w:p>
    <w:p w14:paraId="7131976B" w14:textId="77777777" w:rsidR="001348D0" w:rsidRDefault="001348D0" w:rsidP="005A4395">
      <w:pPr>
        <w:rPr>
          <w:rFonts w:cstheme="minorHAnsi"/>
          <w:sz w:val="22"/>
          <w:szCs w:val="22"/>
        </w:rPr>
      </w:pPr>
    </w:p>
    <w:p w14:paraId="168AD6BD" w14:textId="77777777" w:rsidR="00ED4D01" w:rsidRDefault="008961CD" w:rsidP="005A4395">
      <w:pPr>
        <w:rPr>
          <w:rFonts w:cstheme="minorHAnsi"/>
          <w:sz w:val="22"/>
          <w:szCs w:val="22"/>
        </w:rPr>
      </w:pPr>
      <w:r>
        <w:rPr>
          <w:rFonts w:cstheme="minorHAnsi"/>
          <w:sz w:val="22"/>
          <w:szCs w:val="22"/>
        </w:rPr>
        <w:t>If subjects have not received any study medication</w:t>
      </w:r>
      <w:r w:rsidR="008016D9">
        <w:rPr>
          <w:rFonts w:cstheme="minorHAnsi"/>
          <w:sz w:val="22"/>
          <w:szCs w:val="22"/>
        </w:rPr>
        <w:t>,</w:t>
      </w:r>
      <w:r>
        <w:rPr>
          <w:rFonts w:cstheme="minorHAnsi"/>
          <w:sz w:val="22"/>
          <w:szCs w:val="22"/>
        </w:rPr>
        <w:t xml:space="preserve"> </w:t>
      </w:r>
      <w:r w:rsidR="00ED4D01">
        <w:rPr>
          <w:rFonts w:cstheme="minorHAnsi"/>
          <w:sz w:val="22"/>
          <w:szCs w:val="22"/>
        </w:rPr>
        <w:t>then they can be re-randomised to one of the remaining arms.</w:t>
      </w:r>
    </w:p>
    <w:p w14:paraId="675CD5AB" w14:textId="77777777" w:rsidR="00ED4D01" w:rsidRDefault="00ED4D01" w:rsidP="005A4395">
      <w:pPr>
        <w:rPr>
          <w:rFonts w:cstheme="minorHAnsi"/>
          <w:sz w:val="22"/>
          <w:szCs w:val="22"/>
        </w:rPr>
      </w:pPr>
    </w:p>
    <w:p w14:paraId="6F7DE61F" w14:textId="77777777" w:rsidR="008C7884" w:rsidRPr="005A4395" w:rsidRDefault="00ED4D01" w:rsidP="005A4395">
      <w:pPr>
        <w:rPr>
          <w:rFonts w:cstheme="minorHAnsi"/>
          <w:sz w:val="22"/>
          <w:szCs w:val="22"/>
        </w:rPr>
      </w:pPr>
      <w:r>
        <w:rPr>
          <w:rFonts w:cstheme="minorHAnsi"/>
          <w:sz w:val="22"/>
          <w:szCs w:val="22"/>
        </w:rPr>
        <w:t xml:space="preserve">Subjects </w:t>
      </w:r>
      <w:r w:rsidR="003A0AD8">
        <w:rPr>
          <w:rFonts w:cstheme="minorHAnsi"/>
          <w:sz w:val="22"/>
          <w:szCs w:val="22"/>
        </w:rPr>
        <w:t>in whom</w:t>
      </w:r>
      <w:r>
        <w:rPr>
          <w:rFonts w:cstheme="minorHAnsi"/>
          <w:sz w:val="22"/>
          <w:szCs w:val="22"/>
        </w:rPr>
        <w:t xml:space="preserve"> dosing </w:t>
      </w:r>
      <w:r w:rsidR="00E7764C">
        <w:rPr>
          <w:rFonts w:cstheme="minorHAnsi"/>
          <w:sz w:val="22"/>
          <w:szCs w:val="22"/>
        </w:rPr>
        <w:t xml:space="preserve">has ceased will be </w:t>
      </w:r>
      <w:r>
        <w:rPr>
          <w:rFonts w:cstheme="minorHAnsi"/>
          <w:sz w:val="22"/>
          <w:szCs w:val="22"/>
        </w:rPr>
        <w:t xml:space="preserve">considered to have completed </w:t>
      </w:r>
      <w:r w:rsidR="009769F4">
        <w:rPr>
          <w:rFonts w:cstheme="minorHAnsi"/>
          <w:sz w:val="22"/>
          <w:szCs w:val="22"/>
        </w:rPr>
        <w:t>active treatment, but will</w:t>
      </w:r>
      <w:r>
        <w:rPr>
          <w:rFonts w:cstheme="minorHAnsi"/>
          <w:sz w:val="22"/>
          <w:szCs w:val="22"/>
        </w:rPr>
        <w:t xml:space="preserve"> continue to be followed up </w:t>
      </w:r>
      <w:r w:rsidR="00E7764C">
        <w:rPr>
          <w:rFonts w:cstheme="minorHAnsi"/>
          <w:sz w:val="22"/>
          <w:szCs w:val="22"/>
        </w:rPr>
        <w:t>as per the</w:t>
      </w:r>
      <w:r>
        <w:rPr>
          <w:rFonts w:cstheme="minorHAnsi"/>
          <w:sz w:val="22"/>
          <w:szCs w:val="22"/>
        </w:rPr>
        <w:t xml:space="preserve"> trial </w:t>
      </w:r>
      <w:r w:rsidR="00E7764C">
        <w:rPr>
          <w:rFonts w:cstheme="minorHAnsi"/>
          <w:sz w:val="22"/>
          <w:szCs w:val="22"/>
        </w:rPr>
        <w:t xml:space="preserve">protocol </w:t>
      </w:r>
      <w:r>
        <w:rPr>
          <w:rFonts w:cstheme="minorHAnsi"/>
          <w:sz w:val="22"/>
          <w:szCs w:val="22"/>
        </w:rPr>
        <w:t>until day 90.</w:t>
      </w:r>
    </w:p>
    <w:bookmarkEnd w:id="193"/>
    <w:p w14:paraId="4BF22DC5" w14:textId="77777777" w:rsidR="00665A61" w:rsidRDefault="00665A61" w:rsidP="005A4395">
      <w:pPr>
        <w:rPr>
          <w:rFonts w:cstheme="minorHAnsi"/>
          <w:sz w:val="22"/>
          <w:szCs w:val="22"/>
        </w:rPr>
      </w:pPr>
    </w:p>
    <w:p w14:paraId="24D2B7CF" w14:textId="77777777" w:rsidR="00902978" w:rsidRPr="005A4395" w:rsidRDefault="00902978" w:rsidP="005A4395">
      <w:pPr>
        <w:rPr>
          <w:rFonts w:cstheme="minorHAnsi"/>
          <w:sz w:val="22"/>
          <w:szCs w:val="22"/>
        </w:rPr>
      </w:pPr>
    </w:p>
    <w:p w14:paraId="42E2407D" w14:textId="77777777" w:rsidR="005A4B44" w:rsidRDefault="005A4B44" w:rsidP="005A4395">
      <w:pPr>
        <w:rPr>
          <w:rFonts w:cstheme="minorHAnsi"/>
          <w:b/>
          <w:sz w:val="22"/>
          <w:szCs w:val="22"/>
        </w:rPr>
      </w:pPr>
      <w:bookmarkStart w:id="198" w:name="_Toc468701215"/>
      <w:r w:rsidRPr="005A4395">
        <w:rPr>
          <w:rFonts w:cstheme="minorHAnsi"/>
          <w:b/>
          <w:sz w:val="22"/>
          <w:szCs w:val="22"/>
        </w:rPr>
        <w:t xml:space="preserve">Number of </w:t>
      </w:r>
      <w:r w:rsidR="00A84A3D" w:rsidRPr="005A4395">
        <w:rPr>
          <w:rFonts w:cstheme="minorHAnsi"/>
          <w:b/>
          <w:sz w:val="22"/>
          <w:szCs w:val="22"/>
        </w:rPr>
        <w:t>Participants</w:t>
      </w:r>
      <w:bookmarkEnd w:id="198"/>
    </w:p>
    <w:p w14:paraId="7CD0CF67" w14:textId="77777777" w:rsidR="00B61959" w:rsidRPr="00EB1235" w:rsidRDefault="00B61959" w:rsidP="00B61959">
      <w:pPr>
        <w:rPr>
          <w:rFonts w:cs="Calibri"/>
          <w:color w:val="365F91"/>
          <w:sz w:val="22"/>
          <w:szCs w:val="22"/>
        </w:rPr>
      </w:pPr>
      <w:r w:rsidRPr="00EB1235">
        <w:rPr>
          <w:rFonts w:cs="Calibri"/>
          <w:sz w:val="22"/>
          <w:szCs w:val="22"/>
        </w:rPr>
        <w:t>We plan to recruit between 687 (229 per arm) to 1167 (469 per arm) completed participants (modelled on a 3-arm design) across several UK centres. The full sample size calculation is described separately.  The DMC will conduct interim analyses and will advise to stop an arm when either efficacy, or futility has been demon</w:t>
      </w:r>
      <w:r>
        <w:rPr>
          <w:rFonts w:cs="Calibri"/>
          <w:sz w:val="22"/>
          <w:szCs w:val="22"/>
        </w:rPr>
        <w:t>s</w:t>
      </w:r>
      <w:r w:rsidRPr="00EB1235">
        <w:rPr>
          <w:rFonts w:cs="Calibri"/>
          <w:sz w:val="22"/>
          <w:szCs w:val="22"/>
        </w:rPr>
        <w:t xml:space="preserve">trated, or if a significant safety signal is noted. Therefore each arm is likely to finish before reaching the maximum of 469 recruited. </w:t>
      </w:r>
    </w:p>
    <w:p w14:paraId="71B19402" w14:textId="77777777" w:rsidR="00B61959" w:rsidRPr="005A4395" w:rsidRDefault="00B61959" w:rsidP="005A4395">
      <w:pPr>
        <w:rPr>
          <w:rFonts w:cstheme="minorHAnsi"/>
          <w:sz w:val="22"/>
          <w:szCs w:val="22"/>
        </w:rPr>
      </w:pPr>
    </w:p>
    <w:p w14:paraId="4487F8A7" w14:textId="77777777" w:rsidR="005A4B44" w:rsidRPr="005A4395" w:rsidRDefault="00825D0A" w:rsidP="005A4395">
      <w:pPr>
        <w:pStyle w:val="Heading2"/>
        <w:rPr>
          <w:rFonts w:cstheme="minorHAnsi"/>
          <w:sz w:val="22"/>
          <w:szCs w:val="22"/>
        </w:rPr>
      </w:pPr>
      <w:bookmarkStart w:id="199" w:name="_Toc468701216"/>
      <w:bookmarkStart w:id="200" w:name="_Toc38375836"/>
      <w:r w:rsidRPr="005A4395">
        <w:rPr>
          <w:rFonts w:cstheme="minorHAnsi"/>
          <w:sz w:val="22"/>
          <w:szCs w:val="22"/>
        </w:rPr>
        <w:t xml:space="preserve">Participants Trial </w:t>
      </w:r>
      <w:r w:rsidR="00BF3C32" w:rsidRPr="005A4395">
        <w:rPr>
          <w:rFonts w:cstheme="minorHAnsi"/>
          <w:sz w:val="22"/>
          <w:szCs w:val="22"/>
        </w:rPr>
        <w:t>D</w:t>
      </w:r>
      <w:r w:rsidR="005A4B44" w:rsidRPr="005A4395">
        <w:rPr>
          <w:rFonts w:cstheme="minorHAnsi"/>
          <w:sz w:val="22"/>
          <w:szCs w:val="22"/>
        </w:rPr>
        <w:t>uration</w:t>
      </w:r>
      <w:bookmarkEnd w:id="199"/>
      <w:bookmarkEnd w:id="200"/>
    </w:p>
    <w:p w14:paraId="2F5AF61C" w14:textId="77777777" w:rsidR="003417FD" w:rsidRPr="005A4395" w:rsidRDefault="00101BB0" w:rsidP="005A4395">
      <w:pPr>
        <w:rPr>
          <w:rFonts w:cstheme="minorHAnsi"/>
          <w:sz w:val="22"/>
          <w:szCs w:val="22"/>
        </w:rPr>
      </w:pPr>
      <w:r>
        <w:rPr>
          <w:rFonts w:cstheme="minorHAnsi"/>
          <w:sz w:val="22"/>
          <w:szCs w:val="22"/>
        </w:rPr>
        <w:t>The patient will remain in the study for up to 90 (+/- 7) days</w:t>
      </w:r>
      <w:r w:rsidR="002B2AFD" w:rsidRPr="005A4395">
        <w:rPr>
          <w:rFonts w:cstheme="minorHAnsi"/>
          <w:sz w:val="22"/>
          <w:szCs w:val="22"/>
        </w:rPr>
        <w:t xml:space="preserve">. </w:t>
      </w:r>
      <w:r w:rsidR="00825D0A" w:rsidRPr="005A4395">
        <w:rPr>
          <w:rFonts w:cstheme="minorHAnsi"/>
          <w:sz w:val="22"/>
          <w:szCs w:val="22"/>
        </w:rPr>
        <w:t xml:space="preserve">The trial </w:t>
      </w:r>
      <w:r w:rsidR="00A21C45" w:rsidRPr="005A4395">
        <w:rPr>
          <w:rFonts w:cstheme="minorHAnsi"/>
          <w:sz w:val="22"/>
          <w:szCs w:val="22"/>
        </w:rPr>
        <w:t>primary endpoint</w:t>
      </w:r>
      <w:r w:rsidR="00825D0A" w:rsidRPr="005A4395">
        <w:rPr>
          <w:rFonts w:cstheme="minorHAnsi"/>
          <w:sz w:val="22"/>
          <w:szCs w:val="22"/>
        </w:rPr>
        <w:t xml:space="preserve"> will be </w:t>
      </w:r>
      <w:r w:rsidR="00A21C45" w:rsidRPr="005A4395">
        <w:rPr>
          <w:rFonts w:cstheme="minorHAnsi"/>
          <w:sz w:val="22"/>
          <w:szCs w:val="22"/>
        </w:rPr>
        <w:t>assessed</w:t>
      </w:r>
      <w:r w:rsidR="00722FE5" w:rsidRPr="005A4395">
        <w:rPr>
          <w:rFonts w:cstheme="minorHAnsi"/>
          <w:sz w:val="22"/>
          <w:szCs w:val="22"/>
        </w:rPr>
        <w:t xml:space="preserve"> a</w:t>
      </w:r>
      <w:r w:rsidR="00A21C45" w:rsidRPr="005A4395">
        <w:rPr>
          <w:rFonts w:cstheme="minorHAnsi"/>
          <w:sz w:val="22"/>
          <w:szCs w:val="22"/>
        </w:rPr>
        <w:t>t</w:t>
      </w:r>
      <w:r w:rsidR="00722FE5" w:rsidRPr="005A4395">
        <w:rPr>
          <w:rFonts w:cstheme="minorHAnsi"/>
          <w:sz w:val="22"/>
          <w:szCs w:val="22"/>
        </w:rPr>
        <w:t xml:space="preserve"> day </w:t>
      </w:r>
      <w:r w:rsidR="00A21C45" w:rsidRPr="005A4395">
        <w:rPr>
          <w:rFonts w:cstheme="minorHAnsi"/>
          <w:sz w:val="22"/>
          <w:szCs w:val="22"/>
        </w:rPr>
        <w:t>14. Follow up</w:t>
      </w:r>
      <w:r w:rsidR="002B2AFD" w:rsidRPr="005A4395">
        <w:rPr>
          <w:rFonts w:cstheme="minorHAnsi"/>
          <w:sz w:val="22"/>
          <w:szCs w:val="22"/>
        </w:rPr>
        <w:t xml:space="preserve"> will </w:t>
      </w:r>
      <w:r w:rsidR="00A21C45" w:rsidRPr="005A4395">
        <w:rPr>
          <w:rFonts w:cstheme="minorHAnsi"/>
          <w:sz w:val="22"/>
          <w:szCs w:val="22"/>
        </w:rPr>
        <w:t xml:space="preserve">continue </w:t>
      </w:r>
      <w:r w:rsidR="0034406E">
        <w:rPr>
          <w:rFonts w:cstheme="minorHAnsi"/>
          <w:sz w:val="22"/>
          <w:szCs w:val="22"/>
        </w:rPr>
        <w:t>for</w:t>
      </w:r>
      <w:r w:rsidR="002B2AFD" w:rsidRPr="005A4395">
        <w:rPr>
          <w:rFonts w:cstheme="minorHAnsi"/>
          <w:sz w:val="22"/>
          <w:szCs w:val="22"/>
        </w:rPr>
        <w:t xml:space="preserve"> </w:t>
      </w:r>
      <w:r w:rsidR="004D792C">
        <w:rPr>
          <w:rFonts w:cstheme="minorHAnsi"/>
          <w:sz w:val="22"/>
          <w:szCs w:val="22"/>
        </w:rPr>
        <w:t xml:space="preserve">approximately </w:t>
      </w:r>
      <w:r w:rsidR="002D2766">
        <w:rPr>
          <w:rFonts w:cstheme="minorHAnsi"/>
          <w:sz w:val="22"/>
          <w:szCs w:val="22"/>
        </w:rPr>
        <w:t>4</w:t>
      </w:r>
      <w:r w:rsidR="004C4BBF" w:rsidRPr="004C4BBF">
        <w:rPr>
          <w:rFonts w:cstheme="minorHAnsi"/>
          <w:sz w:val="22"/>
          <w:szCs w:val="22"/>
        </w:rPr>
        <w:t xml:space="preserve"> months</w:t>
      </w:r>
      <w:r w:rsidR="004C4BBF" w:rsidRPr="00BE6E8D">
        <w:rPr>
          <w:rFonts w:asciiTheme="minorHAnsi" w:hAnsiTheme="minorHAnsi" w:cstheme="minorHAnsi"/>
          <w:sz w:val="22"/>
          <w:szCs w:val="22"/>
        </w:rPr>
        <w:t xml:space="preserve"> </w:t>
      </w:r>
      <w:r w:rsidR="002B2AFD" w:rsidRPr="005A4395">
        <w:rPr>
          <w:rFonts w:cstheme="minorHAnsi"/>
          <w:sz w:val="22"/>
          <w:szCs w:val="22"/>
        </w:rPr>
        <w:t xml:space="preserve">to </w:t>
      </w:r>
      <w:r w:rsidR="00A21C45" w:rsidRPr="005A4395">
        <w:rPr>
          <w:rFonts w:cstheme="minorHAnsi"/>
          <w:sz w:val="22"/>
          <w:szCs w:val="22"/>
        </w:rPr>
        <w:t>capture secondary endpoints</w:t>
      </w:r>
      <w:r w:rsidR="002B2AFD" w:rsidRPr="005A4395">
        <w:rPr>
          <w:rFonts w:cstheme="minorHAnsi"/>
          <w:sz w:val="22"/>
          <w:szCs w:val="22"/>
        </w:rPr>
        <w:t xml:space="preserve">. </w:t>
      </w:r>
    </w:p>
    <w:p w14:paraId="4FA06909" w14:textId="77777777" w:rsidR="00EC2BEC" w:rsidRPr="005A4395" w:rsidRDefault="00EC2BEC" w:rsidP="005A4395">
      <w:pPr>
        <w:rPr>
          <w:rFonts w:cstheme="minorHAnsi"/>
          <w:color w:val="FF0000"/>
          <w:sz w:val="22"/>
          <w:szCs w:val="22"/>
        </w:rPr>
      </w:pPr>
    </w:p>
    <w:p w14:paraId="57EA6871" w14:textId="77777777" w:rsidR="00EC2BEC" w:rsidRPr="005A4395" w:rsidRDefault="007B2E05" w:rsidP="005A4395">
      <w:pPr>
        <w:pStyle w:val="Heading2"/>
        <w:rPr>
          <w:rFonts w:cstheme="minorHAnsi"/>
          <w:sz w:val="22"/>
          <w:szCs w:val="22"/>
        </w:rPr>
      </w:pPr>
      <w:bookmarkStart w:id="201" w:name="_Toc468701217"/>
      <w:bookmarkStart w:id="202" w:name="_Toc38375837"/>
      <w:r w:rsidRPr="005A4395">
        <w:rPr>
          <w:rFonts w:cstheme="minorHAnsi"/>
          <w:sz w:val="22"/>
          <w:szCs w:val="22"/>
        </w:rPr>
        <w:t>Trial</w:t>
      </w:r>
      <w:r w:rsidR="00BF3C32" w:rsidRPr="005A4395">
        <w:rPr>
          <w:rFonts w:cstheme="minorHAnsi"/>
          <w:sz w:val="22"/>
          <w:szCs w:val="22"/>
        </w:rPr>
        <w:t xml:space="preserve"> O</w:t>
      </w:r>
      <w:r w:rsidR="005A4B44" w:rsidRPr="005A4395">
        <w:rPr>
          <w:rFonts w:cstheme="minorHAnsi"/>
          <w:sz w:val="22"/>
          <w:szCs w:val="22"/>
        </w:rPr>
        <w:t>bjectives</w:t>
      </w:r>
      <w:bookmarkEnd w:id="201"/>
      <w:bookmarkEnd w:id="202"/>
    </w:p>
    <w:p w14:paraId="56B59FA6" w14:textId="77777777" w:rsidR="007F436F" w:rsidRPr="005A4395" w:rsidRDefault="008F6E57" w:rsidP="005A4395">
      <w:pPr>
        <w:pStyle w:val="Heading3"/>
        <w:rPr>
          <w:rFonts w:cstheme="minorHAnsi"/>
          <w:sz w:val="22"/>
          <w:szCs w:val="22"/>
        </w:rPr>
      </w:pPr>
      <w:bookmarkStart w:id="203" w:name="_Toc38375838"/>
      <w:r w:rsidRPr="005A4395">
        <w:rPr>
          <w:rFonts w:cstheme="minorHAnsi"/>
          <w:sz w:val="22"/>
          <w:szCs w:val="22"/>
        </w:rPr>
        <w:t>P</w:t>
      </w:r>
      <w:r w:rsidR="005A4B44" w:rsidRPr="005A4395">
        <w:rPr>
          <w:rFonts w:cstheme="minorHAnsi"/>
          <w:sz w:val="22"/>
          <w:szCs w:val="22"/>
        </w:rPr>
        <w:t>rimary objective</w:t>
      </w:r>
      <w:bookmarkEnd w:id="203"/>
    </w:p>
    <w:p w14:paraId="10BA9307" w14:textId="77777777" w:rsidR="007F436F" w:rsidRPr="005A4395" w:rsidRDefault="007F436F" w:rsidP="005A4395">
      <w:pPr>
        <w:rPr>
          <w:rFonts w:cstheme="minorHAnsi"/>
          <w:sz w:val="22"/>
          <w:szCs w:val="22"/>
        </w:rPr>
      </w:pPr>
    </w:p>
    <w:p w14:paraId="60A72059" w14:textId="77777777" w:rsidR="007F436F" w:rsidRPr="005A4395" w:rsidRDefault="003B29E4" w:rsidP="005A4395">
      <w:pPr>
        <w:pStyle w:val="ListParagraph"/>
        <w:numPr>
          <w:ilvl w:val="0"/>
          <w:numId w:val="60"/>
        </w:numPr>
        <w:rPr>
          <w:rFonts w:ascii="Verdana" w:hAnsi="Verdana" w:cstheme="minorHAnsi"/>
          <w:sz w:val="22"/>
          <w:szCs w:val="22"/>
        </w:rPr>
      </w:pPr>
      <w:r w:rsidRPr="005A4395">
        <w:rPr>
          <w:rFonts w:ascii="Verdana" w:hAnsi="Verdana" w:cstheme="minorHAnsi"/>
          <w:sz w:val="22"/>
          <w:szCs w:val="22"/>
        </w:rPr>
        <w:t xml:space="preserve">To determine if </w:t>
      </w:r>
      <w:r w:rsidR="00E91E21" w:rsidRPr="005A4395">
        <w:rPr>
          <w:rFonts w:ascii="Verdana" w:hAnsi="Verdana" w:cstheme="minorHAnsi"/>
          <w:sz w:val="22"/>
          <w:szCs w:val="22"/>
        </w:rPr>
        <w:t>a specific immunomodulatory intervention</w:t>
      </w:r>
      <w:r w:rsidR="00AF2453" w:rsidRPr="005A4395">
        <w:rPr>
          <w:rFonts w:ascii="Verdana" w:hAnsi="Verdana" w:cstheme="minorHAnsi"/>
          <w:sz w:val="22"/>
          <w:szCs w:val="22"/>
        </w:rPr>
        <w:t xml:space="preserve"> reduces the composite of progression of patients with COVID-19-related disease to organ failure or death.</w:t>
      </w:r>
    </w:p>
    <w:p w14:paraId="0690E801" w14:textId="77777777" w:rsidR="005A4B44" w:rsidRPr="005A4395" w:rsidRDefault="005A4B44" w:rsidP="005A4395">
      <w:pPr>
        <w:pStyle w:val="Heading3"/>
        <w:rPr>
          <w:rFonts w:cstheme="minorHAnsi"/>
          <w:sz w:val="22"/>
          <w:szCs w:val="22"/>
        </w:rPr>
      </w:pPr>
      <w:bookmarkStart w:id="204" w:name="_Toc38375839"/>
      <w:r w:rsidRPr="005A4395">
        <w:rPr>
          <w:rFonts w:cstheme="minorHAnsi"/>
          <w:sz w:val="22"/>
          <w:szCs w:val="22"/>
        </w:rPr>
        <w:t>Secondary objective</w:t>
      </w:r>
      <w:r w:rsidR="00E91E21" w:rsidRPr="005A4395">
        <w:rPr>
          <w:rFonts w:cstheme="minorHAnsi"/>
          <w:sz w:val="22"/>
          <w:szCs w:val="22"/>
        </w:rPr>
        <w:t>s</w:t>
      </w:r>
      <w:bookmarkEnd w:id="204"/>
    </w:p>
    <w:p w14:paraId="00211089" w14:textId="77777777" w:rsidR="00A21C45" w:rsidRPr="005A4395" w:rsidRDefault="00A21C45" w:rsidP="005A4395">
      <w:pPr>
        <w:numPr>
          <w:ilvl w:val="0"/>
          <w:numId w:val="17"/>
        </w:numPr>
        <w:rPr>
          <w:rFonts w:cstheme="minorHAnsi"/>
          <w:sz w:val="22"/>
          <w:szCs w:val="22"/>
        </w:rPr>
      </w:pPr>
      <w:r w:rsidRPr="005A4395">
        <w:rPr>
          <w:rFonts w:cstheme="minorHAnsi"/>
          <w:sz w:val="22"/>
          <w:szCs w:val="22"/>
        </w:rPr>
        <w:t xml:space="preserve">To determine if a specific immunomodulatory intervention reduces severity of disease as assessed by the 7-point </w:t>
      </w:r>
      <w:r w:rsidR="008F6E57" w:rsidRPr="005A4395">
        <w:rPr>
          <w:rFonts w:cstheme="minorHAnsi"/>
          <w:sz w:val="22"/>
          <w:szCs w:val="22"/>
        </w:rPr>
        <w:t xml:space="preserve">ordinal </w:t>
      </w:r>
      <w:r w:rsidRPr="005A4395">
        <w:rPr>
          <w:rFonts w:cstheme="minorHAnsi"/>
          <w:sz w:val="22"/>
          <w:szCs w:val="22"/>
        </w:rPr>
        <w:t>scale</w:t>
      </w:r>
      <w:r w:rsidR="006A7E8A">
        <w:rPr>
          <w:rFonts w:cstheme="minorHAnsi"/>
          <w:sz w:val="22"/>
          <w:szCs w:val="22"/>
        </w:rPr>
        <w:t xml:space="preserve"> (see Figure 8)</w:t>
      </w:r>
      <w:r w:rsidR="008F6E57" w:rsidRPr="005A4395">
        <w:rPr>
          <w:rFonts w:cstheme="minorHAnsi"/>
          <w:sz w:val="22"/>
          <w:szCs w:val="22"/>
        </w:rPr>
        <w:t>;</w:t>
      </w:r>
    </w:p>
    <w:p w14:paraId="0F8404A8" w14:textId="77777777" w:rsidR="006A7E8A" w:rsidRDefault="00AF2453" w:rsidP="005A4395">
      <w:pPr>
        <w:numPr>
          <w:ilvl w:val="0"/>
          <w:numId w:val="17"/>
        </w:numPr>
        <w:rPr>
          <w:rFonts w:cstheme="minorHAnsi"/>
          <w:sz w:val="22"/>
          <w:szCs w:val="22"/>
        </w:rPr>
      </w:pPr>
      <w:r w:rsidRPr="005A4395">
        <w:rPr>
          <w:rFonts w:cstheme="minorHAnsi"/>
          <w:sz w:val="22"/>
          <w:szCs w:val="22"/>
        </w:rPr>
        <w:t xml:space="preserve">To determine if a specific immunomodulatory intervention reduces incidence of </w:t>
      </w:r>
      <w:r w:rsidR="006A7E8A">
        <w:rPr>
          <w:rFonts w:cstheme="minorHAnsi"/>
          <w:sz w:val="22"/>
          <w:szCs w:val="22"/>
        </w:rPr>
        <w:t>the individual endpoints of the composite</w:t>
      </w:r>
    </w:p>
    <w:p w14:paraId="56B34CF1" w14:textId="77777777" w:rsidR="00B61959" w:rsidRDefault="006A7E8A" w:rsidP="00B61959">
      <w:pPr>
        <w:numPr>
          <w:ilvl w:val="0"/>
          <w:numId w:val="17"/>
        </w:numPr>
        <w:rPr>
          <w:rFonts w:cstheme="minorHAnsi"/>
          <w:sz w:val="22"/>
          <w:szCs w:val="22"/>
        </w:rPr>
      </w:pPr>
      <w:r>
        <w:rPr>
          <w:rFonts w:cstheme="minorHAnsi"/>
          <w:sz w:val="22"/>
          <w:szCs w:val="22"/>
        </w:rPr>
        <w:t xml:space="preserve">To assess the safety and efficacy of the different </w:t>
      </w:r>
      <w:r w:rsidR="00AA2A76">
        <w:rPr>
          <w:rFonts w:cstheme="minorHAnsi"/>
          <w:sz w:val="22"/>
          <w:szCs w:val="22"/>
        </w:rPr>
        <w:t xml:space="preserve">treatment </w:t>
      </w:r>
      <w:r>
        <w:rPr>
          <w:rFonts w:cstheme="minorHAnsi"/>
          <w:sz w:val="22"/>
          <w:szCs w:val="22"/>
        </w:rPr>
        <w:t>arms</w:t>
      </w:r>
    </w:p>
    <w:p w14:paraId="379B8C54" w14:textId="77777777" w:rsidR="00B61959" w:rsidRPr="00B61959" w:rsidRDefault="00B61959" w:rsidP="00B61959">
      <w:pPr>
        <w:ind w:left="720"/>
        <w:rPr>
          <w:rFonts w:cstheme="minorHAnsi"/>
          <w:sz w:val="22"/>
          <w:szCs w:val="22"/>
        </w:rPr>
      </w:pPr>
    </w:p>
    <w:tbl>
      <w:tblPr>
        <w:tblStyle w:val="TableGrid"/>
        <w:tblW w:w="0" w:type="auto"/>
        <w:tblInd w:w="2830" w:type="dxa"/>
        <w:tblLook w:val="04A0" w:firstRow="1" w:lastRow="0" w:firstColumn="1" w:lastColumn="0" w:noHBand="0" w:noVBand="1"/>
      </w:tblPr>
      <w:tblGrid>
        <w:gridCol w:w="373"/>
        <w:gridCol w:w="3851"/>
      </w:tblGrid>
      <w:tr w:rsidR="00B61959" w:rsidRPr="00EB1235" w14:paraId="67824FEA" w14:textId="77777777" w:rsidTr="00D266BB">
        <w:tc>
          <w:tcPr>
            <w:tcW w:w="373" w:type="dxa"/>
          </w:tcPr>
          <w:p w14:paraId="65634935" w14:textId="77777777" w:rsidR="00B61959" w:rsidRPr="00EB1235" w:rsidRDefault="00B61959" w:rsidP="00D266BB">
            <w:pPr>
              <w:ind w:left="33" w:right="-249"/>
              <w:rPr>
                <w:rFonts w:cs="Calibri"/>
                <w:sz w:val="22"/>
                <w:szCs w:val="22"/>
              </w:rPr>
            </w:pPr>
          </w:p>
        </w:tc>
        <w:tc>
          <w:tcPr>
            <w:tcW w:w="3851" w:type="dxa"/>
          </w:tcPr>
          <w:p w14:paraId="2CFC562A" w14:textId="77777777" w:rsidR="00B61959" w:rsidRPr="00EB1235" w:rsidRDefault="00B61959" w:rsidP="00D266BB">
            <w:pPr>
              <w:rPr>
                <w:rFonts w:cs="Calibri"/>
                <w:b/>
                <w:sz w:val="22"/>
                <w:szCs w:val="22"/>
              </w:rPr>
            </w:pPr>
            <w:r w:rsidRPr="00EB1235">
              <w:rPr>
                <w:rFonts w:cs="Calibri"/>
                <w:b/>
                <w:sz w:val="22"/>
                <w:szCs w:val="22"/>
              </w:rPr>
              <w:t>Pulmonary 7-point scale</w:t>
            </w:r>
          </w:p>
        </w:tc>
      </w:tr>
      <w:tr w:rsidR="00B61959" w:rsidRPr="00EB1235" w14:paraId="466F7F2E" w14:textId="77777777" w:rsidTr="00D266BB">
        <w:tc>
          <w:tcPr>
            <w:tcW w:w="373" w:type="dxa"/>
          </w:tcPr>
          <w:p w14:paraId="0D40A8DD" w14:textId="77777777" w:rsidR="00B61959" w:rsidRPr="00EB1235" w:rsidRDefault="00B61959" w:rsidP="00D266BB">
            <w:pPr>
              <w:jc w:val="right"/>
              <w:rPr>
                <w:rFonts w:cs="Calibri"/>
                <w:b/>
                <w:sz w:val="22"/>
                <w:szCs w:val="22"/>
              </w:rPr>
            </w:pPr>
            <w:r w:rsidRPr="00EB1235">
              <w:rPr>
                <w:rFonts w:cs="Calibri"/>
                <w:b/>
                <w:sz w:val="22"/>
                <w:szCs w:val="22"/>
              </w:rPr>
              <w:t>1</w:t>
            </w:r>
          </w:p>
        </w:tc>
        <w:tc>
          <w:tcPr>
            <w:tcW w:w="3851" w:type="dxa"/>
          </w:tcPr>
          <w:p w14:paraId="049AEC7F" w14:textId="77777777" w:rsidR="00B61959" w:rsidRPr="00EB1235" w:rsidRDefault="00B61959" w:rsidP="00D266BB">
            <w:pPr>
              <w:rPr>
                <w:rFonts w:cs="Calibri"/>
                <w:sz w:val="22"/>
                <w:szCs w:val="22"/>
              </w:rPr>
            </w:pPr>
            <w:r w:rsidRPr="00EB1235">
              <w:rPr>
                <w:rFonts w:cs="Calibri"/>
                <w:sz w:val="22"/>
                <w:szCs w:val="22"/>
              </w:rPr>
              <w:t>Death</w:t>
            </w:r>
          </w:p>
        </w:tc>
      </w:tr>
      <w:tr w:rsidR="00B61959" w:rsidRPr="00EB1235" w14:paraId="0B4FDE26" w14:textId="77777777" w:rsidTr="00D266BB">
        <w:tc>
          <w:tcPr>
            <w:tcW w:w="373" w:type="dxa"/>
          </w:tcPr>
          <w:p w14:paraId="3E6EE6A5" w14:textId="77777777" w:rsidR="00B61959" w:rsidRPr="00EB1235" w:rsidRDefault="00B61959" w:rsidP="00D266BB">
            <w:pPr>
              <w:jc w:val="right"/>
              <w:rPr>
                <w:rFonts w:cs="Calibri"/>
                <w:b/>
                <w:sz w:val="22"/>
                <w:szCs w:val="22"/>
              </w:rPr>
            </w:pPr>
            <w:r w:rsidRPr="00EB1235">
              <w:rPr>
                <w:rFonts w:cs="Calibri"/>
                <w:b/>
                <w:sz w:val="22"/>
                <w:szCs w:val="22"/>
              </w:rPr>
              <w:t>2</w:t>
            </w:r>
          </w:p>
        </w:tc>
        <w:tc>
          <w:tcPr>
            <w:tcW w:w="3851" w:type="dxa"/>
          </w:tcPr>
          <w:p w14:paraId="3F93271A" w14:textId="1792BA86" w:rsidR="00B61959" w:rsidRPr="00EB1235" w:rsidRDefault="00B61959" w:rsidP="002104C7">
            <w:pPr>
              <w:rPr>
                <w:rFonts w:cs="Calibri"/>
                <w:sz w:val="22"/>
                <w:szCs w:val="22"/>
              </w:rPr>
            </w:pPr>
            <w:del w:id="205" w:author="Hernan Sancho, Elena" w:date="2020-05-14T10:58:00Z">
              <w:r w:rsidRPr="00EB1235" w:rsidDel="002104C7">
                <w:rPr>
                  <w:rFonts w:cs="Calibri"/>
                  <w:sz w:val="22"/>
                  <w:szCs w:val="22"/>
                </w:rPr>
                <w:delText xml:space="preserve">Mechanical </w:delText>
              </w:r>
            </w:del>
            <w:ins w:id="206" w:author="Hernan Sancho, Elena" w:date="2020-05-14T10:58:00Z">
              <w:r w:rsidR="002104C7">
                <w:rPr>
                  <w:rFonts w:cs="Calibri"/>
                  <w:sz w:val="22"/>
                  <w:szCs w:val="22"/>
                </w:rPr>
                <w:t xml:space="preserve">Invasive </w:t>
              </w:r>
            </w:ins>
            <w:ins w:id="207" w:author="IBW" w:date="2020-05-14T14:07:00Z">
              <w:r w:rsidR="00B05691">
                <w:rPr>
                  <w:rFonts w:cs="Calibri"/>
                  <w:sz w:val="22"/>
                  <w:szCs w:val="22"/>
                </w:rPr>
                <w:t>m</w:t>
              </w:r>
            </w:ins>
            <w:ins w:id="208" w:author="Hernan Sancho, Elena" w:date="2020-05-14T10:58:00Z">
              <w:r w:rsidR="002104C7" w:rsidRPr="00EB1235">
                <w:rPr>
                  <w:rFonts w:cs="Calibri"/>
                  <w:sz w:val="22"/>
                  <w:szCs w:val="22"/>
                </w:rPr>
                <w:t xml:space="preserve">echanical </w:t>
              </w:r>
            </w:ins>
            <w:ins w:id="209" w:author="IBW" w:date="2020-05-14T14:07:00Z">
              <w:r w:rsidR="00B05691">
                <w:rPr>
                  <w:rFonts w:cs="Calibri"/>
                  <w:sz w:val="22"/>
                  <w:szCs w:val="22"/>
                </w:rPr>
                <w:t>v</w:t>
              </w:r>
            </w:ins>
            <w:del w:id="210" w:author="IBW" w:date="2020-05-14T14:07:00Z">
              <w:r w:rsidRPr="00EB1235" w:rsidDel="00B05691">
                <w:rPr>
                  <w:rFonts w:cs="Calibri"/>
                  <w:sz w:val="22"/>
                  <w:szCs w:val="22"/>
                </w:rPr>
                <w:delText>V</w:delText>
              </w:r>
            </w:del>
            <w:r w:rsidRPr="00EB1235">
              <w:rPr>
                <w:rFonts w:cs="Calibri"/>
                <w:sz w:val="22"/>
                <w:szCs w:val="22"/>
              </w:rPr>
              <w:t>entilation or ECMO</w:t>
            </w:r>
          </w:p>
        </w:tc>
      </w:tr>
      <w:tr w:rsidR="00B61959" w:rsidRPr="00EB1235" w14:paraId="6DA6162D" w14:textId="77777777" w:rsidTr="00D266BB">
        <w:tc>
          <w:tcPr>
            <w:tcW w:w="373" w:type="dxa"/>
          </w:tcPr>
          <w:p w14:paraId="120A1925" w14:textId="77777777" w:rsidR="00B61959" w:rsidRPr="00EB1235" w:rsidRDefault="00B61959" w:rsidP="00D266BB">
            <w:pPr>
              <w:jc w:val="right"/>
              <w:rPr>
                <w:rFonts w:cs="Calibri"/>
                <w:b/>
                <w:sz w:val="22"/>
                <w:szCs w:val="22"/>
              </w:rPr>
            </w:pPr>
            <w:r w:rsidRPr="00EB1235">
              <w:rPr>
                <w:rFonts w:cs="Calibri"/>
                <w:b/>
                <w:sz w:val="22"/>
                <w:szCs w:val="22"/>
              </w:rPr>
              <w:t>3</w:t>
            </w:r>
          </w:p>
        </w:tc>
        <w:tc>
          <w:tcPr>
            <w:tcW w:w="3851" w:type="dxa"/>
          </w:tcPr>
          <w:p w14:paraId="287362E8" w14:textId="77777777" w:rsidR="00B61959" w:rsidRPr="00EB1235" w:rsidRDefault="00B61959" w:rsidP="00D266BB">
            <w:pPr>
              <w:rPr>
                <w:rFonts w:cs="Calibri"/>
                <w:sz w:val="22"/>
                <w:szCs w:val="22"/>
              </w:rPr>
            </w:pPr>
            <w:r w:rsidRPr="00EB1235">
              <w:rPr>
                <w:rFonts w:cs="Calibri"/>
                <w:sz w:val="22"/>
                <w:szCs w:val="22"/>
              </w:rPr>
              <w:t>Non-invasive ventilation or high flow oxygen</w:t>
            </w:r>
          </w:p>
        </w:tc>
      </w:tr>
      <w:tr w:rsidR="00B61959" w:rsidRPr="00EB1235" w14:paraId="35CA8039" w14:textId="77777777" w:rsidTr="00D266BB">
        <w:tc>
          <w:tcPr>
            <w:tcW w:w="373" w:type="dxa"/>
          </w:tcPr>
          <w:p w14:paraId="17ADA985" w14:textId="77777777" w:rsidR="00B61959" w:rsidRPr="00EB1235" w:rsidRDefault="00B61959" w:rsidP="00D266BB">
            <w:pPr>
              <w:jc w:val="right"/>
              <w:rPr>
                <w:rFonts w:cs="Calibri"/>
                <w:b/>
                <w:sz w:val="22"/>
                <w:szCs w:val="22"/>
              </w:rPr>
            </w:pPr>
            <w:r w:rsidRPr="00EB1235">
              <w:rPr>
                <w:rFonts w:cs="Calibri"/>
                <w:b/>
                <w:sz w:val="22"/>
                <w:szCs w:val="22"/>
              </w:rPr>
              <w:t>4</w:t>
            </w:r>
          </w:p>
        </w:tc>
        <w:tc>
          <w:tcPr>
            <w:tcW w:w="3851" w:type="dxa"/>
          </w:tcPr>
          <w:p w14:paraId="7C4D1FD1" w14:textId="77777777" w:rsidR="00B61959" w:rsidRPr="00EB1235" w:rsidRDefault="00B61959" w:rsidP="00D266BB">
            <w:pPr>
              <w:rPr>
                <w:rFonts w:cs="Calibri"/>
                <w:sz w:val="22"/>
                <w:szCs w:val="22"/>
              </w:rPr>
            </w:pPr>
            <w:r w:rsidRPr="00EB1235">
              <w:rPr>
                <w:rFonts w:cs="Calibri"/>
                <w:sz w:val="22"/>
                <w:szCs w:val="22"/>
              </w:rPr>
              <w:t>Low flow oxygen</w:t>
            </w:r>
          </w:p>
        </w:tc>
      </w:tr>
      <w:tr w:rsidR="00B61959" w:rsidRPr="00EB1235" w14:paraId="05AB84AD" w14:textId="77777777" w:rsidTr="00D266BB">
        <w:tc>
          <w:tcPr>
            <w:tcW w:w="373" w:type="dxa"/>
          </w:tcPr>
          <w:p w14:paraId="34A5E8BE" w14:textId="77777777" w:rsidR="00B61959" w:rsidRPr="00EB1235" w:rsidRDefault="00B61959" w:rsidP="00D266BB">
            <w:pPr>
              <w:jc w:val="right"/>
              <w:rPr>
                <w:rFonts w:cs="Calibri"/>
                <w:b/>
                <w:sz w:val="22"/>
                <w:szCs w:val="22"/>
              </w:rPr>
            </w:pPr>
            <w:r w:rsidRPr="00EB1235">
              <w:rPr>
                <w:rFonts w:cs="Calibri"/>
                <w:b/>
                <w:sz w:val="22"/>
                <w:szCs w:val="22"/>
              </w:rPr>
              <w:t>5</w:t>
            </w:r>
          </w:p>
        </w:tc>
        <w:tc>
          <w:tcPr>
            <w:tcW w:w="3851" w:type="dxa"/>
          </w:tcPr>
          <w:p w14:paraId="5BDE994A" w14:textId="77777777" w:rsidR="00B61959" w:rsidRPr="00EB1235" w:rsidRDefault="00B61959" w:rsidP="00D266BB">
            <w:pPr>
              <w:rPr>
                <w:rFonts w:cs="Calibri"/>
                <w:sz w:val="22"/>
                <w:szCs w:val="22"/>
              </w:rPr>
            </w:pPr>
            <w:r w:rsidRPr="00EB1235">
              <w:rPr>
                <w:rFonts w:cs="Calibri"/>
                <w:sz w:val="22"/>
                <w:szCs w:val="22"/>
              </w:rPr>
              <w:t>Hospitalised – no oxygen</w:t>
            </w:r>
          </w:p>
        </w:tc>
      </w:tr>
      <w:tr w:rsidR="00B61959" w:rsidRPr="00EB1235" w14:paraId="284DFD60" w14:textId="77777777" w:rsidTr="00D266BB">
        <w:tc>
          <w:tcPr>
            <w:tcW w:w="373" w:type="dxa"/>
          </w:tcPr>
          <w:p w14:paraId="200D9DB1" w14:textId="77777777" w:rsidR="00B61959" w:rsidRPr="00EB1235" w:rsidRDefault="00B61959" w:rsidP="00D266BB">
            <w:pPr>
              <w:jc w:val="right"/>
              <w:rPr>
                <w:rFonts w:cs="Calibri"/>
                <w:b/>
                <w:sz w:val="22"/>
                <w:szCs w:val="22"/>
              </w:rPr>
            </w:pPr>
            <w:r w:rsidRPr="00EB1235">
              <w:rPr>
                <w:rFonts w:cs="Calibri"/>
                <w:b/>
                <w:sz w:val="22"/>
                <w:szCs w:val="22"/>
              </w:rPr>
              <w:t>6</w:t>
            </w:r>
          </w:p>
        </w:tc>
        <w:tc>
          <w:tcPr>
            <w:tcW w:w="3851" w:type="dxa"/>
          </w:tcPr>
          <w:p w14:paraId="456755A9" w14:textId="77777777" w:rsidR="00B61959" w:rsidRPr="00EB1235" w:rsidRDefault="00B61959" w:rsidP="00D266BB">
            <w:pPr>
              <w:rPr>
                <w:rFonts w:cs="Calibri"/>
                <w:sz w:val="22"/>
                <w:szCs w:val="22"/>
              </w:rPr>
            </w:pPr>
            <w:r w:rsidRPr="00EB1235">
              <w:rPr>
                <w:rFonts w:cs="Calibri"/>
                <w:sz w:val="22"/>
                <w:szCs w:val="22"/>
              </w:rPr>
              <w:t>Discharged; normal activities not resumed</w:t>
            </w:r>
          </w:p>
        </w:tc>
      </w:tr>
      <w:tr w:rsidR="00B61959" w:rsidRPr="00EB1235" w14:paraId="4033E526" w14:textId="77777777" w:rsidTr="00D266BB">
        <w:tc>
          <w:tcPr>
            <w:tcW w:w="373" w:type="dxa"/>
          </w:tcPr>
          <w:p w14:paraId="52FE2291" w14:textId="77777777" w:rsidR="00B61959" w:rsidRPr="00EB1235" w:rsidRDefault="00B61959" w:rsidP="00D266BB">
            <w:pPr>
              <w:jc w:val="right"/>
              <w:rPr>
                <w:rFonts w:cs="Calibri"/>
                <w:b/>
                <w:sz w:val="22"/>
                <w:szCs w:val="22"/>
              </w:rPr>
            </w:pPr>
            <w:r w:rsidRPr="00EB1235">
              <w:rPr>
                <w:rFonts w:cs="Calibri"/>
                <w:b/>
                <w:sz w:val="22"/>
                <w:szCs w:val="22"/>
              </w:rPr>
              <w:t>7</w:t>
            </w:r>
          </w:p>
        </w:tc>
        <w:tc>
          <w:tcPr>
            <w:tcW w:w="3851" w:type="dxa"/>
          </w:tcPr>
          <w:p w14:paraId="7A80F495" w14:textId="77777777" w:rsidR="00B61959" w:rsidRPr="00EB1235" w:rsidRDefault="00B61959" w:rsidP="00D266BB">
            <w:pPr>
              <w:rPr>
                <w:rFonts w:cs="Calibri"/>
                <w:sz w:val="22"/>
                <w:szCs w:val="22"/>
              </w:rPr>
            </w:pPr>
            <w:r w:rsidRPr="00EB1235">
              <w:rPr>
                <w:rFonts w:cs="Calibri"/>
                <w:sz w:val="22"/>
                <w:szCs w:val="22"/>
              </w:rPr>
              <w:t>Discharged; normal activities resumed</w:t>
            </w:r>
          </w:p>
        </w:tc>
      </w:tr>
    </w:tbl>
    <w:p w14:paraId="21EAC7BC" w14:textId="77777777" w:rsidR="00AF2453" w:rsidRPr="005A4395" w:rsidRDefault="00AF2453" w:rsidP="00B61959">
      <w:pPr>
        <w:pStyle w:val="Heading3"/>
        <w:numPr>
          <w:ilvl w:val="0"/>
          <w:numId w:val="0"/>
        </w:numPr>
        <w:jc w:val="center"/>
        <w:rPr>
          <w:rFonts w:cstheme="minorHAnsi"/>
          <w:sz w:val="20"/>
          <w:szCs w:val="22"/>
          <w:u w:val="none"/>
        </w:rPr>
      </w:pPr>
      <w:bookmarkStart w:id="211" w:name="_Toc37751321"/>
      <w:bookmarkStart w:id="212" w:name="_Toc37845087"/>
      <w:bookmarkStart w:id="213" w:name="_Toc37937695"/>
      <w:bookmarkStart w:id="214" w:name="_Toc38019461"/>
      <w:bookmarkStart w:id="215" w:name="_Toc38102635"/>
      <w:bookmarkStart w:id="216" w:name="_Toc38355286"/>
      <w:bookmarkStart w:id="217" w:name="_Toc38375840"/>
      <w:r w:rsidRPr="005A4395">
        <w:rPr>
          <w:rFonts w:cstheme="minorHAnsi"/>
          <w:sz w:val="20"/>
          <w:szCs w:val="22"/>
          <w:u w:val="none"/>
        </w:rPr>
        <w:t xml:space="preserve">Figure </w:t>
      </w:r>
      <w:r w:rsidR="005A4395" w:rsidRPr="005A4395">
        <w:rPr>
          <w:rFonts w:cstheme="minorHAnsi"/>
          <w:sz w:val="20"/>
          <w:szCs w:val="22"/>
          <w:u w:val="none"/>
        </w:rPr>
        <w:t>8</w:t>
      </w:r>
      <w:r w:rsidRPr="005A4395">
        <w:rPr>
          <w:rFonts w:cstheme="minorHAnsi"/>
          <w:sz w:val="20"/>
          <w:szCs w:val="22"/>
          <w:u w:val="none"/>
        </w:rPr>
        <w:t xml:space="preserve">. 7-point </w:t>
      </w:r>
      <w:r w:rsidR="008F6E57" w:rsidRPr="005A4395">
        <w:rPr>
          <w:rFonts w:cstheme="minorHAnsi"/>
          <w:sz w:val="20"/>
          <w:szCs w:val="22"/>
          <w:u w:val="none"/>
        </w:rPr>
        <w:t xml:space="preserve">Ordinal </w:t>
      </w:r>
      <w:r w:rsidRPr="005A4395">
        <w:rPr>
          <w:rFonts w:cstheme="minorHAnsi"/>
          <w:sz w:val="20"/>
          <w:szCs w:val="22"/>
          <w:u w:val="none"/>
        </w:rPr>
        <w:t>Scale</w:t>
      </w:r>
      <w:bookmarkEnd w:id="211"/>
      <w:bookmarkEnd w:id="212"/>
      <w:bookmarkEnd w:id="213"/>
      <w:bookmarkEnd w:id="214"/>
      <w:bookmarkEnd w:id="215"/>
      <w:bookmarkEnd w:id="216"/>
      <w:bookmarkEnd w:id="217"/>
    </w:p>
    <w:p w14:paraId="46FD4479" w14:textId="77777777" w:rsidR="007935C6" w:rsidRPr="005A4395" w:rsidRDefault="007935C6" w:rsidP="005A4395">
      <w:pPr>
        <w:pStyle w:val="ColorfulList-Accent11"/>
        <w:spacing w:after="0" w:line="240" w:lineRule="auto"/>
        <w:ind w:left="0"/>
        <w:rPr>
          <w:rFonts w:ascii="Verdana" w:hAnsi="Verdana" w:cstheme="minorHAnsi"/>
        </w:rPr>
      </w:pPr>
    </w:p>
    <w:p w14:paraId="7D38B33D" w14:textId="77777777" w:rsidR="00D60028" w:rsidRPr="005A4395" w:rsidRDefault="00D60028" w:rsidP="005A4395">
      <w:pPr>
        <w:pStyle w:val="Heading3"/>
        <w:rPr>
          <w:rFonts w:cstheme="minorHAnsi"/>
          <w:sz w:val="22"/>
          <w:szCs w:val="22"/>
        </w:rPr>
      </w:pPr>
      <w:bookmarkStart w:id="218" w:name="_Toc38375841"/>
      <w:r w:rsidRPr="005A4395">
        <w:rPr>
          <w:rFonts w:cstheme="minorHAnsi"/>
          <w:sz w:val="22"/>
          <w:szCs w:val="22"/>
        </w:rPr>
        <w:t>Ex</w:t>
      </w:r>
      <w:r w:rsidR="00966649" w:rsidRPr="005A4395">
        <w:rPr>
          <w:rFonts w:cstheme="minorHAnsi"/>
          <w:sz w:val="22"/>
          <w:szCs w:val="22"/>
        </w:rPr>
        <w:t>p</w:t>
      </w:r>
      <w:r w:rsidRPr="005A4395">
        <w:rPr>
          <w:rFonts w:cstheme="minorHAnsi"/>
          <w:sz w:val="22"/>
          <w:szCs w:val="22"/>
        </w:rPr>
        <w:t>loratory objectives</w:t>
      </w:r>
      <w:bookmarkEnd w:id="218"/>
      <w:r w:rsidRPr="005A4395">
        <w:rPr>
          <w:rFonts w:cstheme="minorHAnsi"/>
          <w:sz w:val="22"/>
          <w:szCs w:val="22"/>
        </w:rPr>
        <w:t xml:space="preserve"> </w:t>
      </w:r>
    </w:p>
    <w:p w14:paraId="034130D6" w14:textId="77777777" w:rsidR="00E21D5F" w:rsidRPr="005A4395" w:rsidRDefault="00C52AE0" w:rsidP="005A4395">
      <w:pPr>
        <w:pStyle w:val="ColorfulList-Accent11"/>
        <w:numPr>
          <w:ilvl w:val="0"/>
          <w:numId w:val="17"/>
        </w:numPr>
        <w:spacing w:after="0" w:line="240" w:lineRule="auto"/>
        <w:rPr>
          <w:rFonts w:ascii="Verdana" w:eastAsia="Times New Roman" w:hAnsi="Verdana" w:cstheme="minorHAnsi"/>
        </w:rPr>
      </w:pPr>
      <w:r w:rsidRPr="005A4395">
        <w:rPr>
          <w:rFonts w:ascii="Verdana" w:eastAsia="Times New Roman" w:hAnsi="Verdana" w:cstheme="minorHAnsi"/>
        </w:rPr>
        <w:t xml:space="preserve">To </w:t>
      </w:r>
      <w:r w:rsidR="00E21D5F" w:rsidRPr="005A4395">
        <w:rPr>
          <w:rFonts w:ascii="Verdana" w:eastAsia="Times New Roman" w:hAnsi="Verdana" w:cstheme="minorHAnsi"/>
        </w:rPr>
        <w:t>identify clinical or biochemical predictors of response to a</w:t>
      </w:r>
      <w:r w:rsidR="008F168F">
        <w:rPr>
          <w:rFonts w:ascii="Verdana" w:eastAsia="Times New Roman" w:hAnsi="Verdana" w:cstheme="minorHAnsi"/>
        </w:rPr>
        <w:t xml:space="preserve"> </w:t>
      </w:r>
      <w:r w:rsidR="00194FBB">
        <w:rPr>
          <w:rFonts w:ascii="Verdana" w:eastAsia="Times New Roman" w:hAnsi="Verdana" w:cstheme="minorHAnsi"/>
        </w:rPr>
        <w:t xml:space="preserve">trial </w:t>
      </w:r>
      <w:r w:rsidR="00E21D5F" w:rsidRPr="005A4395">
        <w:rPr>
          <w:rFonts w:ascii="Verdana" w:eastAsia="Times New Roman" w:hAnsi="Verdana" w:cstheme="minorHAnsi"/>
        </w:rPr>
        <w:t xml:space="preserve"> intervention</w:t>
      </w:r>
    </w:p>
    <w:p w14:paraId="76FB3703" w14:textId="77777777" w:rsidR="005A4B44" w:rsidRPr="005A4395" w:rsidRDefault="007B2E05" w:rsidP="005A4395">
      <w:pPr>
        <w:pStyle w:val="Heading2"/>
        <w:rPr>
          <w:rFonts w:cstheme="minorHAnsi"/>
          <w:sz w:val="22"/>
          <w:szCs w:val="22"/>
        </w:rPr>
      </w:pPr>
      <w:bookmarkStart w:id="219" w:name="_Toc468701218"/>
      <w:bookmarkStart w:id="220" w:name="_Toc38375842"/>
      <w:r w:rsidRPr="005A4395">
        <w:rPr>
          <w:rFonts w:cstheme="minorHAnsi"/>
          <w:sz w:val="22"/>
          <w:szCs w:val="22"/>
        </w:rPr>
        <w:lastRenderedPageBreak/>
        <w:t>Trial</w:t>
      </w:r>
      <w:r w:rsidR="005A4B44" w:rsidRPr="005A4395">
        <w:rPr>
          <w:rFonts w:cstheme="minorHAnsi"/>
          <w:sz w:val="22"/>
          <w:szCs w:val="22"/>
        </w:rPr>
        <w:t xml:space="preserve"> </w:t>
      </w:r>
      <w:r w:rsidR="00A61DE7" w:rsidRPr="005A4395">
        <w:rPr>
          <w:rFonts w:cstheme="minorHAnsi"/>
          <w:sz w:val="22"/>
          <w:szCs w:val="22"/>
        </w:rPr>
        <w:t>Outcome Measures</w:t>
      </w:r>
      <w:bookmarkEnd w:id="219"/>
      <w:bookmarkEnd w:id="220"/>
    </w:p>
    <w:p w14:paraId="1E7A73EB" w14:textId="77777777" w:rsidR="005A4B44" w:rsidRPr="005A4395" w:rsidRDefault="005A4B44" w:rsidP="005A4395">
      <w:pPr>
        <w:pStyle w:val="Heading3"/>
        <w:rPr>
          <w:rFonts w:cstheme="minorHAnsi"/>
          <w:sz w:val="22"/>
          <w:szCs w:val="22"/>
        </w:rPr>
      </w:pPr>
      <w:bookmarkStart w:id="221" w:name="_Toc38375843"/>
      <w:r w:rsidRPr="005A4395">
        <w:rPr>
          <w:rFonts w:cstheme="minorHAnsi"/>
          <w:sz w:val="22"/>
          <w:szCs w:val="22"/>
        </w:rPr>
        <w:t xml:space="preserve">Primary </w:t>
      </w:r>
      <w:r w:rsidR="00A61DE7" w:rsidRPr="005A4395">
        <w:rPr>
          <w:rFonts w:cstheme="minorHAnsi"/>
          <w:sz w:val="22"/>
          <w:szCs w:val="22"/>
        </w:rPr>
        <w:t>outcome measure</w:t>
      </w:r>
      <w:bookmarkEnd w:id="221"/>
    </w:p>
    <w:p w14:paraId="5ABDB24C" w14:textId="0F115448" w:rsidR="004C4BBF" w:rsidRDefault="00AB4C2A" w:rsidP="005A4395">
      <w:pPr>
        <w:pStyle w:val="ListParagraph"/>
        <w:numPr>
          <w:ilvl w:val="0"/>
          <w:numId w:val="53"/>
        </w:numPr>
        <w:rPr>
          <w:rFonts w:ascii="Verdana" w:hAnsi="Verdana" w:cstheme="minorHAnsi"/>
          <w:sz w:val="22"/>
          <w:szCs w:val="22"/>
        </w:rPr>
      </w:pPr>
      <w:r>
        <w:rPr>
          <w:rFonts w:ascii="Verdana" w:hAnsi="Verdana" w:cstheme="minorHAnsi"/>
          <w:sz w:val="22"/>
          <w:szCs w:val="22"/>
        </w:rPr>
        <w:t>Time to</w:t>
      </w:r>
      <w:r w:rsidR="006C24B5">
        <w:rPr>
          <w:rFonts w:ascii="Verdana" w:hAnsi="Verdana" w:cstheme="minorHAnsi"/>
          <w:sz w:val="22"/>
          <w:szCs w:val="22"/>
        </w:rPr>
        <w:t xml:space="preserve"> </w:t>
      </w:r>
      <w:r w:rsidR="008F6E57" w:rsidRPr="005A4395">
        <w:rPr>
          <w:rFonts w:ascii="Verdana" w:hAnsi="Verdana" w:cstheme="minorHAnsi"/>
          <w:sz w:val="22"/>
          <w:szCs w:val="22"/>
        </w:rPr>
        <w:t>i</w:t>
      </w:r>
      <w:r w:rsidR="00C903B7" w:rsidRPr="005A4395">
        <w:rPr>
          <w:rFonts w:ascii="Verdana" w:hAnsi="Verdana" w:cstheme="minorHAnsi"/>
          <w:sz w:val="22"/>
          <w:szCs w:val="22"/>
        </w:rPr>
        <w:t xml:space="preserve">ncidence </w:t>
      </w:r>
      <w:r w:rsidR="004C4BBF">
        <w:rPr>
          <w:rFonts w:ascii="Verdana" w:hAnsi="Verdana" w:cstheme="minorHAnsi"/>
          <w:sz w:val="22"/>
          <w:szCs w:val="22"/>
        </w:rPr>
        <w:t>(up to</w:t>
      </w:r>
      <w:ins w:id="222" w:author="Hernan Sancho, Elena" w:date="2020-05-13T13:35:00Z">
        <w:r w:rsidR="003134EC">
          <w:rPr>
            <w:rFonts w:ascii="Verdana" w:hAnsi="Verdana" w:cstheme="minorHAnsi"/>
            <w:sz w:val="22"/>
            <w:szCs w:val="22"/>
          </w:rPr>
          <w:t xml:space="preserve"> and including</w:t>
        </w:r>
      </w:ins>
      <w:r w:rsidR="004C4BBF">
        <w:rPr>
          <w:rFonts w:ascii="Verdana" w:hAnsi="Verdana" w:cstheme="minorHAnsi"/>
          <w:sz w:val="22"/>
          <w:szCs w:val="22"/>
        </w:rPr>
        <w:t xml:space="preserve"> Day 14) </w:t>
      </w:r>
      <w:r w:rsidR="008F6E57" w:rsidRPr="005A4395">
        <w:rPr>
          <w:rFonts w:ascii="Verdana" w:hAnsi="Verdana" w:cstheme="minorHAnsi"/>
          <w:sz w:val="22"/>
          <w:szCs w:val="22"/>
        </w:rPr>
        <w:t xml:space="preserve">of </w:t>
      </w:r>
      <w:ins w:id="223" w:author="Hernan Sancho, Elena" w:date="2020-05-13T13:36:00Z">
        <w:r w:rsidR="003134EC">
          <w:rPr>
            <w:rFonts w:ascii="Verdana" w:hAnsi="Verdana" w:cstheme="minorHAnsi"/>
            <w:sz w:val="22"/>
            <w:szCs w:val="22"/>
          </w:rPr>
          <w:t>any of the following events, whichever comes first</w:t>
        </w:r>
      </w:ins>
      <w:del w:id="224" w:author="Hernan Sancho, Elena" w:date="2020-05-13T13:36:00Z">
        <w:r w:rsidR="008F6E57" w:rsidRPr="005A4395" w:rsidDel="003134EC">
          <w:rPr>
            <w:rFonts w:ascii="Verdana" w:hAnsi="Verdana" w:cstheme="minorHAnsi"/>
            <w:sz w:val="22"/>
            <w:szCs w:val="22"/>
          </w:rPr>
          <w:delText xml:space="preserve">the composite </w:delText>
        </w:r>
        <w:r w:rsidDel="003134EC">
          <w:rPr>
            <w:rFonts w:ascii="Verdana" w:hAnsi="Verdana" w:cstheme="minorHAnsi"/>
            <w:sz w:val="22"/>
            <w:szCs w:val="22"/>
          </w:rPr>
          <w:delText>e</w:delText>
        </w:r>
        <w:r w:rsidR="004C4BBF" w:rsidDel="003134EC">
          <w:rPr>
            <w:rFonts w:ascii="Verdana" w:hAnsi="Verdana" w:cstheme="minorHAnsi"/>
            <w:sz w:val="22"/>
            <w:szCs w:val="22"/>
          </w:rPr>
          <w:delText>ndpoint of</w:delText>
        </w:r>
      </w:del>
      <w:r w:rsidR="004C4BBF">
        <w:rPr>
          <w:rFonts w:ascii="Verdana" w:hAnsi="Verdana" w:cstheme="minorHAnsi"/>
          <w:sz w:val="22"/>
          <w:szCs w:val="22"/>
        </w:rPr>
        <w:t>:</w:t>
      </w:r>
    </w:p>
    <w:p w14:paraId="3A6DE2BB" w14:textId="77777777" w:rsidR="004C4BBF" w:rsidRPr="004C4BBF" w:rsidRDefault="004C4BBF" w:rsidP="004C4BBF">
      <w:pPr>
        <w:pStyle w:val="ListParagraph"/>
        <w:numPr>
          <w:ilvl w:val="1"/>
          <w:numId w:val="53"/>
        </w:numPr>
        <w:jc w:val="both"/>
        <w:rPr>
          <w:rFonts w:ascii="Verdana" w:hAnsi="Verdana" w:cstheme="minorHAnsi"/>
          <w:sz w:val="22"/>
          <w:szCs w:val="22"/>
        </w:rPr>
      </w:pPr>
      <w:r w:rsidRPr="004C4BBF">
        <w:rPr>
          <w:rFonts w:ascii="Verdana" w:hAnsi="Verdana" w:cstheme="minorHAnsi"/>
          <w:sz w:val="22"/>
          <w:szCs w:val="22"/>
        </w:rPr>
        <w:t>Death</w:t>
      </w:r>
    </w:p>
    <w:p w14:paraId="249FE099" w14:textId="73B97C08" w:rsidR="004C4BBF" w:rsidRPr="004C4BBF" w:rsidRDefault="002104C7" w:rsidP="004C4BBF">
      <w:pPr>
        <w:pStyle w:val="ListParagraph"/>
        <w:numPr>
          <w:ilvl w:val="1"/>
          <w:numId w:val="53"/>
        </w:numPr>
        <w:jc w:val="both"/>
        <w:rPr>
          <w:rFonts w:ascii="Verdana" w:hAnsi="Verdana" w:cstheme="minorHAnsi"/>
          <w:sz w:val="22"/>
          <w:szCs w:val="22"/>
        </w:rPr>
      </w:pPr>
      <w:ins w:id="225" w:author="Hernan Sancho, Elena" w:date="2020-05-14T10:57:00Z">
        <w:r>
          <w:rPr>
            <w:rFonts w:ascii="Verdana" w:hAnsi="Verdana" w:cstheme="minorHAnsi"/>
            <w:sz w:val="22"/>
            <w:szCs w:val="22"/>
          </w:rPr>
          <w:t xml:space="preserve">Invasive </w:t>
        </w:r>
      </w:ins>
      <w:del w:id="226" w:author="Hernan Sancho, Elena" w:date="2020-05-14T10:57:00Z">
        <w:r w:rsidR="004C4BBF" w:rsidRPr="004C4BBF" w:rsidDel="002104C7">
          <w:rPr>
            <w:rFonts w:ascii="Verdana" w:hAnsi="Verdana" w:cstheme="minorHAnsi"/>
            <w:sz w:val="22"/>
            <w:szCs w:val="22"/>
          </w:rPr>
          <w:delText>M</w:delText>
        </w:r>
      </w:del>
      <w:ins w:id="227" w:author="Hernan Sancho, Elena" w:date="2020-05-14T10:57:00Z">
        <w:r>
          <w:rPr>
            <w:rFonts w:ascii="Verdana" w:hAnsi="Verdana" w:cstheme="minorHAnsi"/>
            <w:sz w:val="22"/>
            <w:szCs w:val="22"/>
          </w:rPr>
          <w:t>m</w:t>
        </w:r>
      </w:ins>
      <w:r w:rsidR="004C4BBF" w:rsidRPr="004C4BBF">
        <w:rPr>
          <w:rFonts w:ascii="Verdana" w:hAnsi="Verdana" w:cstheme="minorHAnsi"/>
          <w:sz w:val="22"/>
          <w:szCs w:val="22"/>
        </w:rPr>
        <w:t>echanical ventilation</w:t>
      </w:r>
    </w:p>
    <w:p w14:paraId="24781E0F" w14:textId="77777777" w:rsidR="004C4BBF" w:rsidRPr="004C4BBF" w:rsidRDefault="004C4BBF" w:rsidP="004C4BBF">
      <w:pPr>
        <w:pStyle w:val="ListParagraph"/>
        <w:numPr>
          <w:ilvl w:val="1"/>
          <w:numId w:val="53"/>
        </w:numPr>
        <w:jc w:val="both"/>
        <w:rPr>
          <w:rFonts w:ascii="Verdana" w:hAnsi="Verdana" w:cstheme="minorHAnsi"/>
          <w:sz w:val="22"/>
          <w:szCs w:val="22"/>
        </w:rPr>
      </w:pPr>
      <w:r w:rsidRPr="004C4BBF">
        <w:rPr>
          <w:rFonts w:ascii="Verdana" w:hAnsi="Verdana" w:cstheme="minorHAnsi"/>
          <w:sz w:val="22"/>
          <w:szCs w:val="22"/>
        </w:rPr>
        <w:t>ECMO</w:t>
      </w:r>
    </w:p>
    <w:p w14:paraId="2F25DC13" w14:textId="77777777" w:rsidR="004C4BBF" w:rsidRPr="004C4BBF" w:rsidRDefault="004C4BBF" w:rsidP="004C4BBF">
      <w:pPr>
        <w:pStyle w:val="ListParagraph"/>
        <w:numPr>
          <w:ilvl w:val="1"/>
          <w:numId w:val="53"/>
        </w:numPr>
        <w:jc w:val="both"/>
        <w:rPr>
          <w:rFonts w:ascii="Verdana" w:hAnsi="Verdana" w:cstheme="minorHAnsi"/>
          <w:sz w:val="22"/>
          <w:szCs w:val="22"/>
        </w:rPr>
      </w:pPr>
      <w:r w:rsidRPr="004C4BBF">
        <w:rPr>
          <w:rFonts w:ascii="Verdana" w:hAnsi="Verdana" w:cstheme="minorHAnsi"/>
          <w:sz w:val="22"/>
          <w:szCs w:val="22"/>
        </w:rPr>
        <w:t>Cardiovascular organ support (balloon pump or inotropes)</w:t>
      </w:r>
    </w:p>
    <w:p w14:paraId="5A788856" w14:textId="55EB7D55" w:rsidR="004C4BBF" w:rsidRPr="004C4BBF" w:rsidRDefault="004C4BBF" w:rsidP="004C4BBF">
      <w:pPr>
        <w:pStyle w:val="ListParagraph"/>
        <w:numPr>
          <w:ilvl w:val="1"/>
          <w:numId w:val="53"/>
        </w:numPr>
        <w:jc w:val="both"/>
        <w:rPr>
          <w:rFonts w:ascii="Verdana" w:hAnsi="Verdana" w:cstheme="minorHAnsi"/>
          <w:sz w:val="22"/>
          <w:szCs w:val="22"/>
        </w:rPr>
      </w:pPr>
      <w:r w:rsidRPr="004C4BBF">
        <w:rPr>
          <w:rFonts w:ascii="Verdana" w:hAnsi="Verdana" w:cstheme="minorHAnsi"/>
          <w:sz w:val="22"/>
          <w:szCs w:val="22"/>
        </w:rPr>
        <w:t>Renal failure (</w:t>
      </w:r>
      <w:r w:rsidR="002D2766">
        <w:rPr>
          <w:rFonts w:ascii="Verdana" w:hAnsi="Verdana" w:cstheme="minorHAnsi"/>
          <w:sz w:val="22"/>
          <w:szCs w:val="22"/>
        </w:rPr>
        <w:t xml:space="preserve">estimated </w:t>
      </w:r>
      <w:r w:rsidR="00955D3D">
        <w:rPr>
          <w:rFonts w:ascii="Verdana" w:hAnsi="Verdana" w:cstheme="minorHAnsi"/>
          <w:sz w:val="22"/>
          <w:szCs w:val="22"/>
        </w:rPr>
        <w:t>creatinine clearance</w:t>
      </w:r>
      <w:r w:rsidR="002D2766">
        <w:rPr>
          <w:rFonts w:ascii="Verdana" w:hAnsi="Verdana" w:cstheme="minorHAnsi"/>
          <w:sz w:val="22"/>
          <w:szCs w:val="22"/>
        </w:rPr>
        <w:t xml:space="preserve"> (by Cockcroft-Gault formula) </w:t>
      </w:r>
      <w:r w:rsidRPr="004C4BBF">
        <w:rPr>
          <w:rFonts w:ascii="Verdana" w:hAnsi="Verdana" w:cstheme="minorHAnsi"/>
          <w:sz w:val="22"/>
          <w:szCs w:val="22"/>
        </w:rPr>
        <w:t>&lt;</w:t>
      </w:r>
      <w:r w:rsidRPr="00194FBB">
        <w:rPr>
          <w:rFonts w:ascii="Verdana" w:hAnsi="Verdana" w:cstheme="minorHAnsi"/>
          <w:sz w:val="22"/>
          <w:szCs w:val="22"/>
        </w:rPr>
        <w:t>15</w:t>
      </w:r>
      <w:r w:rsidR="005510B6" w:rsidRPr="008F168F">
        <w:rPr>
          <w:rFonts w:ascii="Verdana" w:hAnsi="Verdana" w:cstheme="minorHAnsi"/>
          <w:sz w:val="22"/>
          <w:szCs w:val="22"/>
        </w:rPr>
        <w:t xml:space="preserve"> ml /min</w:t>
      </w:r>
      <w:del w:id="228" w:author="Hernan Sancho, Elena" w:date="2020-05-13T14:29:00Z">
        <w:r w:rsidR="005510B6" w:rsidRPr="008F168F" w:rsidDel="00C8091B">
          <w:rPr>
            <w:rFonts w:ascii="Verdana" w:hAnsi="Verdana" w:cstheme="minorHAnsi"/>
            <w:sz w:val="22"/>
            <w:szCs w:val="22"/>
          </w:rPr>
          <w:delText>/1.73 m</w:delText>
        </w:r>
        <w:r w:rsidR="005510B6" w:rsidRPr="00885058" w:rsidDel="00C8091B">
          <w:rPr>
            <w:rFonts w:ascii="Verdana" w:hAnsi="Verdana" w:cstheme="minorHAnsi"/>
            <w:sz w:val="22"/>
            <w:szCs w:val="22"/>
            <w:vertAlign w:val="superscript"/>
          </w:rPr>
          <w:delText>2</w:delText>
        </w:r>
      </w:del>
      <w:r w:rsidRPr="000A5570">
        <w:rPr>
          <w:rFonts w:ascii="Verdana" w:hAnsi="Verdana" w:cstheme="minorHAnsi"/>
          <w:sz w:val="22"/>
          <w:szCs w:val="22"/>
        </w:rPr>
        <w:t>)</w:t>
      </w:r>
      <w:r w:rsidR="002D2766" w:rsidRPr="000A5570">
        <w:rPr>
          <w:rFonts w:ascii="Verdana" w:hAnsi="Verdana" w:cstheme="minorHAnsi"/>
          <w:sz w:val="22"/>
          <w:szCs w:val="22"/>
        </w:rPr>
        <w:t>, haemofiltration or dialysis.</w:t>
      </w:r>
    </w:p>
    <w:p w14:paraId="5D13375D" w14:textId="77777777" w:rsidR="00C903B7" w:rsidRPr="004C4BBF" w:rsidRDefault="00C903B7" w:rsidP="004C4BBF">
      <w:pPr>
        <w:rPr>
          <w:rFonts w:cstheme="minorHAnsi"/>
          <w:sz w:val="22"/>
          <w:szCs w:val="22"/>
        </w:rPr>
      </w:pPr>
    </w:p>
    <w:p w14:paraId="453FC8BF" w14:textId="77777777" w:rsidR="005A4B44" w:rsidRPr="005A4395" w:rsidRDefault="005A4B44" w:rsidP="005A4395">
      <w:pPr>
        <w:pStyle w:val="Heading3"/>
        <w:rPr>
          <w:rFonts w:cstheme="minorHAnsi"/>
          <w:sz w:val="22"/>
          <w:szCs w:val="22"/>
        </w:rPr>
      </w:pPr>
      <w:bookmarkStart w:id="229" w:name="_Toc38375844"/>
      <w:r w:rsidRPr="005A4395">
        <w:rPr>
          <w:rFonts w:cstheme="minorHAnsi"/>
          <w:sz w:val="22"/>
          <w:szCs w:val="22"/>
        </w:rPr>
        <w:t xml:space="preserve">Secondary </w:t>
      </w:r>
      <w:r w:rsidR="00A61DE7" w:rsidRPr="005A4395">
        <w:rPr>
          <w:rFonts w:cstheme="minorHAnsi"/>
          <w:sz w:val="22"/>
          <w:szCs w:val="22"/>
        </w:rPr>
        <w:t>outcome measure</w:t>
      </w:r>
      <w:r w:rsidR="00D15B78" w:rsidRPr="005A4395">
        <w:rPr>
          <w:rFonts w:cstheme="minorHAnsi"/>
          <w:sz w:val="22"/>
          <w:szCs w:val="22"/>
        </w:rPr>
        <w:t>s</w:t>
      </w:r>
      <w:bookmarkEnd w:id="229"/>
    </w:p>
    <w:p w14:paraId="3B0518AF" w14:textId="77777777" w:rsidR="00C903B7" w:rsidRDefault="008F6E57" w:rsidP="005A4395">
      <w:pPr>
        <w:numPr>
          <w:ilvl w:val="0"/>
          <w:numId w:val="17"/>
        </w:numPr>
        <w:rPr>
          <w:rFonts w:cstheme="minorHAnsi"/>
          <w:sz w:val="22"/>
          <w:szCs w:val="22"/>
        </w:rPr>
      </w:pPr>
      <w:r w:rsidRPr="005A4395">
        <w:rPr>
          <w:rFonts w:cstheme="minorHAnsi"/>
          <w:sz w:val="22"/>
          <w:szCs w:val="22"/>
        </w:rPr>
        <w:t>C</w:t>
      </w:r>
      <w:r w:rsidR="00991FAB">
        <w:rPr>
          <w:rFonts w:cstheme="minorHAnsi"/>
          <w:sz w:val="22"/>
          <w:szCs w:val="22"/>
        </w:rPr>
        <w:t>hange in c</w:t>
      </w:r>
      <w:r w:rsidRPr="005A4395">
        <w:rPr>
          <w:rFonts w:cstheme="minorHAnsi"/>
          <w:sz w:val="22"/>
          <w:szCs w:val="22"/>
        </w:rPr>
        <w:t xml:space="preserve">linical status </w:t>
      </w:r>
      <w:r w:rsidR="00991FAB">
        <w:rPr>
          <w:rFonts w:cstheme="minorHAnsi"/>
          <w:sz w:val="22"/>
          <w:szCs w:val="22"/>
        </w:rPr>
        <w:t xml:space="preserve">as </w:t>
      </w:r>
      <w:r w:rsidRPr="005A4395">
        <w:rPr>
          <w:rFonts w:cstheme="minorHAnsi"/>
          <w:sz w:val="22"/>
          <w:szCs w:val="22"/>
        </w:rPr>
        <w:t xml:space="preserve">assessed on 7-point ordinal scale </w:t>
      </w:r>
      <w:r w:rsidR="00991FAB">
        <w:rPr>
          <w:rFonts w:cstheme="minorHAnsi"/>
          <w:sz w:val="22"/>
          <w:szCs w:val="22"/>
        </w:rPr>
        <w:t>compared to baseline</w:t>
      </w:r>
    </w:p>
    <w:p w14:paraId="4D90CE7C" w14:textId="77777777" w:rsidR="006A7E8A" w:rsidRPr="005A4395" w:rsidRDefault="006A7E8A" w:rsidP="005A4395">
      <w:pPr>
        <w:numPr>
          <w:ilvl w:val="0"/>
          <w:numId w:val="17"/>
        </w:numPr>
        <w:rPr>
          <w:rFonts w:cstheme="minorHAnsi"/>
          <w:sz w:val="22"/>
          <w:szCs w:val="22"/>
        </w:rPr>
      </w:pPr>
      <w:r>
        <w:rPr>
          <w:rFonts w:cstheme="minorHAnsi"/>
          <w:sz w:val="22"/>
          <w:szCs w:val="22"/>
        </w:rPr>
        <w:t xml:space="preserve">Time to each of </w:t>
      </w:r>
      <w:r w:rsidR="00991FAB">
        <w:rPr>
          <w:rFonts w:cstheme="minorHAnsi"/>
          <w:sz w:val="22"/>
          <w:szCs w:val="22"/>
        </w:rPr>
        <w:t xml:space="preserve">the </w:t>
      </w:r>
      <w:r>
        <w:rPr>
          <w:rFonts w:cstheme="minorHAnsi"/>
          <w:sz w:val="22"/>
          <w:szCs w:val="22"/>
        </w:rPr>
        <w:t>individual endpoints of the composite primary outcome measure</w:t>
      </w:r>
    </w:p>
    <w:p w14:paraId="474E4DE1" w14:textId="77777777" w:rsidR="008F6E57" w:rsidRPr="005A4395" w:rsidRDefault="008F6E57" w:rsidP="005A4395">
      <w:pPr>
        <w:numPr>
          <w:ilvl w:val="0"/>
          <w:numId w:val="17"/>
        </w:numPr>
        <w:rPr>
          <w:rFonts w:cstheme="minorHAnsi"/>
          <w:sz w:val="22"/>
          <w:szCs w:val="22"/>
        </w:rPr>
      </w:pPr>
      <w:r w:rsidRPr="005A4395">
        <w:rPr>
          <w:rFonts w:cstheme="minorHAnsi"/>
          <w:sz w:val="22"/>
          <w:szCs w:val="22"/>
        </w:rPr>
        <w:t>Proportion of patients with adverse events</w:t>
      </w:r>
      <w:r w:rsidR="004C4BBF">
        <w:rPr>
          <w:rFonts w:cstheme="minorHAnsi"/>
          <w:sz w:val="22"/>
          <w:szCs w:val="22"/>
        </w:rPr>
        <w:t xml:space="preserve"> of special interest</w:t>
      </w:r>
      <w:r w:rsidRPr="005A4395">
        <w:rPr>
          <w:rFonts w:cstheme="minorHAnsi"/>
          <w:sz w:val="22"/>
          <w:szCs w:val="22"/>
        </w:rPr>
        <w:t xml:space="preserve"> in each </w:t>
      </w:r>
      <w:r w:rsidR="00194FBB">
        <w:rPr>
          <w:rFonts w:cstheme="minorHAnsi"/>
          <w:sz w:val="22"/>
          <w:szCs w:val="22"/>
        </w:rPr>
        <w:t xml:space="preserve">treatment </w:t>
      </w:r>
      <w:r w:rsidRPr="005A4395">
        <w:rPr>
          <w:rFonts w:cstheme="minorHAnsi"/>
          <w:sz w:val="22"/>
          <w:szCs w:val="22"/>
        </w:rPr>
        <w:t>arm</w:t>
      </w:r>
    </w:p>
    <w:p w14:paraId="220E7A9F" w14:textId="77777777" w:rsidR="008F6E57" w:rsidRPr="005A4395" w:rsidRDefault="008F6E57" w:rsidP="005A4395">
      <w:pPr>
        <w:numPr>
          <w:ilvl w:val="0"/>
          <w:numId w:val="17"/>
        </w:numPr>
        <w:rPr>
          <w:rFonts w:cstheme="minorHAnsi"/>
          <w:sz w:val="22"/>
          <w:szCs w:val="22"/>
        </w:rPr>
      </w:pPr>
      <w:r w:rsidRPr="005A4395">
        <w:rPr>
          <w:rFonts w:cstheme="minorHAnsi"/>
          <w:sz w:val="22"/>
          <w:szCs w:val="22"/>
        </w:rPr>
        <w:t>Time to Sp0</w:t>
      </w:r>
      <w:r w:rsidRPr="005A4395">
        <w:rPr>
          <w:rFonts w:cstheme="minorHAnsi"/>
          <w:sz w:val="22"/>
          <w:szCs w:val="22"/>
          <w:vertAlign w:val="subscript"/>
        </w:rPr>
        <w:t>2</w:t>
      </w:r>
      <w:r w:rsidRPr="005A4395">
        <w:rPr>
          <w:rFonts w:cstheme="minorHAnsi"/>
          <w:sz w:val="22"/>
          <w:szCs w:val="22"/>
        </w:rPr>
        <w:t xml:space="preserve"> &gt;94% on room air</w:t>
      </w:r>
      <w:r w:rsidR="002045DC">
        <w:rPr>
          <w:rFonts w:cstheme="minorHAnsi"/>
          <w:sz w:val="22"/>
          <w:szCs w:val="22"/>
        </w:rPr>
        <w:t xml:space="preserve"> </w:t>
      </w:r>
      <w:r w:rsidR="001348D0">
        <w:rPr>
          <w:rFonts w:cstheme="minorHAnsi"/>
          <w:sz w:val="22"/>
          <w:szCs w:val="22"/>
        </w:rPr>
        <w:t>(excluding chronically hypoxic individuals)</w:t>
      </w:r>
    </w:p>
    <w:p w14:paraId="2082DCFC" w14:textId="77777777" w:rsidR="008F6E57" w:rsidRPr="005A4395" w:rsidRDefault="008F6E57" w:rsidP="005A4395">
      <w:pPr>
        <w:numPr>
          <w:ilvl w:val="0"/>
          <w:numId w:val="17"/>
        </w:numPr>
        <w:rPr>
          <w:rFonts w:cstheme="minorHAnsi"/>
          <w:sz w:val="22"/>
          <w:szCs w:val="22"/>
        </w:rPr>
      </w:pPr>
      <w:r w:rsidRPr="005A4395">
        <w:rPr>
          <w:rFonts w:cstheme="minorHAnsi"/>
          <w:sz w:val="22"/>
          <w:szCs w:val="22"/>
        </w:rPr>
        <w:t>Time to first negative SARS-CoV2 PCR</w:t>
      </w:r>
    </w:p>
    <w:p w14:paraId="5764845D" w14:textId="77777777" w:rsidR="008F6E57" w:rsidRPr="005A4395" w:rsidRDefault="008F6E57" w:rsidP="005A4395">
      <w:pPr>
        <w:numPr>
          <w:ilvl w:val="0"/>
          <w:numId w:val="17"/>
        </w:numPr>
        <w:rPr>
          <w:rFonts w:cstheme="minorHAnsi"/>
          <w:sz w:val="22"/>
          <w:szCs w:val="22"/>
        </w:rPr>
      </w:pPr>
      <w:r w:rsidRPr="005A4395">
        <w:rPr>
          <w:rFonts w:cstheme="minorHAnsi"/>
          <w:sz w:val="22"/>
          <w:szCs w:val="22"/>
        </w:rPr>
        <w:t>Duration of oxygen therapy (days)</w:t>
      </w:r>
    </w:p>
    <w:p w14:paraId="4636D54D" w14:textId="77777777" w:rsidR="008F6E57" w:rsidRPr="005A4395" w:rsidRDefault="008F6E57" w:rsidP="005A4395">
      <w:pPr>
        <w:numPr>
          <w:ilvl w:val="0"/>
          <w:numId w:val="17"/>
        </w:numPr>
        <w:rPr>
          <w:rFonts w:cstheme="minorHAnsi"/>
          <w:sz w:val="22"/>
          <w:szCs w:val="22"/>
        </w:rPr>
      </w:pPr>
      <w:r w:rsidRPr="005A4395">
        <w:rPr>
          <w:rFonts w:cstheme="minorHAnsi"/>
          <w:sz w:val="22"/>
          <w:szCs w:val="22"/>
        </w:rPr>
        <w:t>Duration of hospitalisation (days)</w:t>
      </w:r>
    </w:p>
    <w:p w14:paraId="40A1CBEE" w14:textId="77777777" w:rsidR="008F6E57" w:rsidRPr="005A4395" w:rsidRDefault="008F6E57" w:rsidP="005A4395">
      <w:pPr>
        <w:numPr>
          <w:ilvl w:val="0"/>
          <w:numId w:val="17"/>
        </w:numPr>
        <w:rPr>
          <w:rFonts w:cstheme="minorHAnsi"/>
          <w:sz w:val="22"/>
          <w:szCs w:val="22"/>
        </w:rPr>
      </w:pPr>
      <w:r w:rsidRPr="005A4395">
        <w:rPr>
          <w:rFonts w:cstheme="minorHAnsi"/>
          <w:sz w:val="22"/>
          <w:szCs w:val="22"/>
        </w:rPr>
        <w:t>All cause mortality at day 28</w:t>
      </w:r>
    </w:p>
    <w:p w14:paraId="1A1944F3" w14:textId="77777777" w:rsidR="008F6E57" w:rsidRPr="005A4395" w:rsidRDefault="008F6E57" w:rsidP="005A4395">
      <w:pPr>
        <w:numPr>
          <w:ilvl w:val="0"/>
          <w:numId w:val="17"/>
        </w:numPr>
        <w:rPr>
          <w:rFonts w:cstheme="minorHAnsi"/>
          <w:sz w:val="22"/>
          <w:szCs w:val="22"/>
        </w:rPr>
      </w:pPr>
      <w:r w:rsidRPr="005A4395">
        <w:rPr>
          <w:rFonts w:cstheme="minorHAnsi"/>
          <w:sz w:val="22"/>
          <w:szCs w:val="22"/>
        </w:rPr>
        <w:t xml:space="preserve">Time to clinical improvement (defined as &gt;2 point improvement from day 1 </w:t>
      </w:r>
      <w:r w:rsidR="001148DB" w:rsidRPr="005A4395">
        <w:rPr>
          <w:rFonts w:cstheme="minorHAnsi"/>
          <w:sz w:val="22"/>
          <w:szCs w:val="22"/>
        </w:rPr>
        <w:t xml:space="preserve"> </w:t>
      </w:r>
      <w:r w:rsidRPr="005A4395">
        <w:rPr>
          <w:rFonts w:cstheme="minorHAnsi"/>
          <w:sz w:val="22"/>
          <w:szCs w:val="22"/>
        </w:rPr>
        <w:t>on 7-point ordinal scale)</w:t>
      </w:r>
    </w:p>
    <w:p w14:paraId="5676EFCC" w14:textId="77777777" w:rsidR="00F547B1" w:rsidRPr="005A4395" w:rsidRDefault="00F547B1" w:rsidP="005A4395">
      <w:pPr>
        <w:rPr>
          <w:rFonts w:cstheme="minorHAnsi"/>
          <w:sz w:val="22"/>
          <w:szCs w:val="22"/>
        </w:rPr>
      </w:pPr>
    </w:p>
    <w:p w14:paraId="2BDA56ED" w14:textId="77777777" w:rsidR="00CD6FCA" w:rsidRPr="005A4395" w:rsidRDefault="00CF0B8C" w:rsidP="005A4395">
      <w:pPr>
        <w:pStyle w:val="Heading3"/>
        <w:rPr>
          <w:rFonts w:cstheme="minorHAnsi"/>
          <w:sz w:val="22"/>
          <w:szCs w:val="22"/>
        </w:rPr>
      </w:pPr>
      <w:bookmarkStart w:id="230" w:name="_Toc38375845"/>
      <w:r w:rsidRPr="005A4395">
        <w:rPr>
          <w:rFonts w:cstheme="minorHAnsi"/>
          <w:sz w:val="22"/>
          <w:szCs w:val="22"/>
        </w:rPr>
        <w:t>Exploratory outcome measures</w:t>
      </w:r>
      <w:bookmarkEnd w:id="230"/>
    </w:p>
    <w:p w14:paraId="72459890" w14:textId="77777777" w:rsidR="00B35ECB" w:rsidRPr="005A4395" w:rsidRDefault="004C4BBF" w:rsidP="005A4395">
      <w:pPr>
        <w:pStyle w:val="ColorfulList-Accent11"/>
        <w:numPr>
          <w:ilvl w:val="0"/>
          <w:numId w:val="17"/>
        </w:numPr>
        <w:spacing w:after="0" w:line="240" w:lineRule="auto"/>
        <w:rPr>
          <w:rFonts w:ascii="Verdana" w:hAnsi="Verdana" w:cstheme="minorHAnsi"/>
        </w:rPr>
      </w:pPr>
      <w:r>
        <w:rPr>
          <w:rFonts w:ascii="Verdana" w:hAnsi="Verdana" w:cstheme="minorHAnsi"/>
        </w:rPr>
        <w:t>Changes in</w:t>
      </w:r>
      <w:r w:rsidR="0096611B" w:rsidRPr="005A4395">
        <w:rPr>
          <w:rFonts w:ascii="Verdana" w:hAnsi="Verdana" w:cstheme="minorHAnsi"/>
        </w:rPr>
        <w:t xml:space="preserve"> biochemical predictors</w:t>
      </w:r>
      <w:r w:rsidR="00167416" w:rsidRPr="005A4395">
        <w:rPr>
          <w:rFonts w:ascii="Verdana" w:hAnsi="Verdana" w:cstheme="minorHAnsi"/>
        </w:rPr>
        <w:t xml:space="preserve"> and immunoinflammatory signatures</w:t>
      </w:r>
      <w:r w:rsidR="0096611B" w:rsidRPr="005A4395">
        <w:rPr>
          <w:rFonts w:ascii="Verdana" w:hAnsi="Verdana" w:cstheme="minorHAnsi"/>
        </w:rPr>
        <w:t xml:space="preserve"> of therapeutic response and to inform algorithm development</w:t>
      </w:r>
    </w:p>
    <w:p w14:paraId="72FABDAD" w14:textId="77777777" w:rsidR="0096611B" w:rsidRPr="005A4395" w:rsidRDefault="0096611B" w:rsidP="005A4395">
      <w:pPr>
        <w:pStyle w:val="ColorfulList-Accent11"/>
        <w:numPr>
          <w:ilvl w:val="0"/>
          <w:numId w:val="17"/>
        </w:numPr>
        <w:spacing w:after="0" w:line="240" w:lineRule="auto"/>
        <w:rPr>
          <w:rFonts w:ascii="Verdana" w:hAnsi="Verdana" w:cstheme="minorHAnsi"/>
        </w:rPr>
      </w:pPr>
      <w:r w:rsidRPr="005A4395">
        <w:rPr>
          <w:rFonts w:ascii="Verdana" w:hAnsi="Verdana" w:cstheme="minorHAnsi"/>
        </w:rPr>
        <w:t xml:space="preserve">Clinical </w:t>
      </w:r>
      <w:r w:rsidR="008F6E57" w:rsidRPr="005A4395">
        <w:rPr>
          <w:rFonts w:ascii="Verdana" w:hAnsi="Verdana" w:cstheme="minorHAnsi"/>
        </w:rPr>
        <w:t xml:space="preserve">and biomarker </w:t>
      </w:r>
      <w:r w:rsidRPr="005A4395">
        <w:rPr>
          <w:rFonts w:ascii="Verdana" w:hAnsi="Verdana" w:cstheme="minorHAnsi"/>
        </w:rPr>
        <w:t>predictors of therapeutic response</w:t>
      </w:r>
    </w:p>
    <w:p w14:paraId="184B8F4F" w14:textId="77777777" w:rsidR="00CF0B8C" w:rsidRPr="005A4395" w:rsidRDefault="00CF0B8C" w:rsidP="005A4395">
      <w:pPr>
        <w:pStyle w:val="ColorfulList-Accent11"/>
        <w:spacing w:after="0" w:line="240" w:lineRule="auto"/>
        <w:rPr>
          <w:rFonts w:ascii="Verdana" w:hAnsi="Verdana" w:cstheme="minorHAnsi"/>
        </w:rPr>
      </w:pPr>
    </w:p>
    <w:p w14:paraId="25C58E1C" w14:textId="77777777" w:rsidR="005A4B44" w:rsidRPr="005A4395" w:rsidRDefault="005A4B44" w:rsidP="005A4395">
      <w:pPr>
        <w:pStyle w:val="Heading1"/>
        <w:rPr>
          <w:rFonts w:cstheme="minorHAnsi"/>
          <w:sz w:val="22"/>
          <w:szCs w:val="22"/>
        </w:rPr>
      </w:pPr>
      <w:bookmarkStart w:id="231" w:name="_Toc468701219"/>
      <w:bookmarkStart w:id="232" w:name="_Toc38375846"/>
      <w:r w:rsidRPr="005A4395">
        <w:rPr>
          <w:rFonts w:cstheme="minorHAnsi"/>
          <w:sz w:val="22"/>
          <w:szCs w:val="22"/>
        </w:rPr>
        <w:t xml:space="preserve">Selection and withdrawal of </w:t>
      </w:r>
      <w:r w:rsidR="00E92054" w:rsidRPr="005A4395">
        <w:rPr>
          <w:rFonts w:cstheme="minorHAnsi"/>
          <w:sz w:val="22"/>
          <w:szCs w:val="22"/>
        </w:rPr>
        <w:t>participants</w:t>
      </w:r>
      <w:bookmarkEnd w:id="231"/>
      <w:bookmarkEnd w:id="232"/>
      <w:r w:rsidR="00E92054" w:rsidRPr="005A4395">
        <w:rPr>
          <w:rFonts w:cstheme="minorHAnsi"/>
          <w:sz w:val="22"/>
          <w:szCs w:val="22"/>
        </w:rPr>
        <w:t xml:space="preserve"> </w:t>
      </w:r>
    </w:p>
    <w:p w14:paraId="26E99BCB" w14:textId="77777777" w:rsidR="0034406E" w:rsidRPr="005A4395" w:rsidRDefault="0034406E" w:rsidP="0034406E">
      <w:pPr>
        <w:pStyle w:val="Heading2"/>
        <w:rPr>
          <w:rFonts w:cstheme="minorHAnsi"/>
          <w:sz w:val="22"/>
          <w:szCs w:val="22"/>
        </w:rPr>
      </w:pPr>
      <w:bookmarkStart w:id="233" w:name="_Toc468701220"/>
      <w:bookmarkStart w:id="234" w:name="_Toc37751328"/>
      <w:bookmarkStart w:id="235" w:name="_Toc38375847"/>
      <w:r w:rsidRPr="005A4395">
        <w:rPr>
          <w:rFonts w:cstheme="minorHAnsi"/>
          <w:sz w:val="22"/>
          <w:szCs w:val="22"/>
        </w:rPr>
        <w:t>Inclusion Criteria</w:t>
      </w:r>
      <w:bookmarkEnd w:id="233"/>
      <w:bookmarkEnd w:id="234"/>
      <w:bookmarkEnd w:id="235"/>
    </w:p>
    <w:p w14:paraId="6B0A897E" w14:textId="77777777" w:rsidR="0046799B" w:rsidRPr="005A4395" w:rsidRDefault="005A4B44" w:rsidP="005A4395">
      <w:pPr>
        <w:rPr>
          <w:rFonts w:cstheme="minorHAnsi"/>
          <w:sz w:val="22"/>
          <w:szCs w:val="22"/>
        </w:rPr>
      </w:pPr>
      <w:r w:rsidRPr="005A4395">
        <w:rPr>
          <w:rFonts w:cstheme="minorHAnsi"/>
          <w:sz w:val="22"/>
          <w:szCs w:val="22"/>
        </w:rPr>
        <w:t xml:space="preserve">To be included in the </w:t>
      </w:r>
      <w:r w:rsidR="007B2E05" w:rsidRPr="005A4395">
        <w:rPr>
          <w:rFonts w:cstheme="minorHAnsi"/>
          <w:sz w:val="22"/>
          <w:szCs w:val="22"/>
        </w:rPr>
        <w:t>trial</w:t>
      </w:r>
      <w:r w:rsidRPr="005A4395">
        <w:rPr>
          <w:rFonts w:cstheme="minorHAnsi"/>
          <w:sz w:val="22"/>
          <w:szCs w:val="22"/>
        </w:rPr>
        <w:t xml:space="preserve"> the </w:t>
      </w:r>
      <w:r w:rsidR="00AC2194" w:rsidRPr="005A4395">
        <w:rPr>
          <w:rFonts w:cstheme="minorHAnsi"/>
          <w:sz w:val="22"/>
          <w:szCs w:val="22"/>
        </w:rPr>
        <w:t>participant</w:t>
      </w:r>
      <w:r w:rsidRPr="005A4395">
        <w:rPr>
          <w:rFonts w:cstheme="minorHAnsi"/>
          <w:sz w:val="22"/>
          <w:szCs w:val="22"/>
        </w:rPr>
        <w:t xml:space="preserve"> must</w:t>
      </w:r>
      <w:r w:rsidR="00C15787" w:rsidRPr="005A4395">
        <w:rPr>
          <w:rFonts w:cstheme="minorHAnsi"/>
          <w:sz w:val="22"/>
          <w:szCs w:val="22"/>
        </w:rPr>
        <w:t>:</w:t>
      </w:r>
    </w:p>
    <w:p w14:paraId="0E49A34F" w14:textId="77777777" w:rsidR="00495C12" w:rsidRPr="005A4395" w:rsidRDefault="00A34947" w:rsidP="005A4395">
      <w:pPr>
        <w:pStyle w:val="ColorfulList-Accent11"/>
        <w:numPr>
          <w:ilvl w:val="0"/>
          <w:numId w:val="5"/>
        </w:numPr>
        <w:spacing w:after="0" w:line="240" w:lineRule="auto"/>
        <w:rPr>
          <w:rFonts w:ascii="Verdana" w:hAnsi="Verdana" w:cstheme="minorHAnsi"/>
        </w:rPr>
      </w:pPr>
      <w:r w:rsidRPr="005A4395">
        <w:rPr>
          <w:rFonts w:ascii="Verdana" w:hAnsi="Verdana" w:cstheme="minorHAnsi"/>
        </w:rPr>
        <w:t>b</w:t>
      </w:r>
      <w:r w:rsidR="00D751CC" w:rsidRPr="005A4395">
        <w:rPr>
          <w:rFonts w:ascii="Verdana" w:hAnsi="Verdana" w:cstheme="minorHAnsi"/>
        </w:rPr>
        <w:t>e aged 1</w:t>
      </w:r>
      <w:r w:rsidR="002443A2" w:rsidRPr="005A4395">
        <w:rPr>
          <w:rFonts w:ascii="Verdana" w:hAnsi="Verdana" w:cstheme="minorHAnsi"/>
        </w:rPr>
        <w:t>8</w:t>
      </w:r>
      <w:r w:rsidR="00D751CC" w:rsidRPr="005A4395">
        <w:rPr>
          <w:rFonts w:ascii="Verdana" w:hAnsi="Verdana" w:cstheme="minorHAnsi"/>
        </w:rPr>
        <w:t xml:space="preserve"> </w:t>
      </w:r>
      <w:r w:rsidR="00495C12" w:rsidRPr="005A4395">
        <w:rPr>
          <w:rFonts w:ascii="Verdana" w:hAnsi="Verdana" w:cstheme="minorHAnsi"/>
        </w:rPr>
        <w:t>and over</w:t>
      </w:r>
    </w:p>
    <w:p w14:paraId="3A0ABCFB" w14:textId="77777777" w:rsidR="004C4BBF" w:rsidRPr="004C4BBF" w:rsidRDefault="004C4BBF" w:rsidP="00D02760">
      <w:pPr>
        <w:pStyle w:val="ColorfulList-Accent11"/>
        <w:numPr>
          <w:ilvl w:val="0"/>
          <w:numId w:val="5"/>
        </w:numPr>
        <w:spacing w:after="0" w:line="240" w:lineRule="auto"/>
        <w:rPr>
          <w:rFonts w:ascii="Verdana" w:hAnsi="Verdana" w:cstheme="minorHAnsi"/>
        </w:rPr>
      </w:pPr>
      <w:r w:rsidRPr="004C4BBF">
        <w:rPr>
          <w:rFonts w:ascii="Verdana" w:hAnsi="Verdana" w:cstheme="minorHAnsi"/>
        </w:rPr>
        <w:t>have clinical picture strongly suggestive of COVID-19-related</w:t>
      </w:r>
      <w:r w:rsidR="00EF048F">
        <w:rPr>
          <w:rFonts w:ascii="Verdana" w:hAnsi="Verdana" w:cstheme="minorHAnsi"/>
        </w:rPr>
        <w:t xml:space="preserve"> disease</w:t>
      </w:r>
      <w:r w:rsidRPr="004C4BBF">
        <w:rPr>
          <w:rFonts w:ascii="Verdana" w:hAnsi="Verdana" w:cstheme="minorHAnsi"/>
        </w:rPr>
        <w:t xml:space="preserve"> (with/without positive COVID-19 test) </w:t>
      </w:r>
      <w:r w:rsidR="005967D2" w:rsidRPr="000A5570">
        <w:rPr>
          <w:rFonts w:ascii="Verdana" w:hAnsi="Verdana" w:cstheme="minorHAnsi"/>
          <w:b/>
          <w:bCs/>
          <w:u w:val="single"/>
        </w:rPr>
        <w:t>AND</w:t>
      </w:r>
    </w:p>
    <w:p w14:paraId="7184876E" w14:textId="77777777" w:rsidR="00B05691" w:rsidRDefault="005967D2" w:rsidP="006C24B5">
      <w:pPr>
        <w:pStyle w:val="ColorfulList-Accent11"/>
        <w:numPr>
          <w:ilvl w:val="1"/>
          <w:numId w:val="5"/>
        </w:numPr>
        <w:spacing w:after="0" w:line="240" w:lineRule="auto"/>
        <w:rPr>
          <w:ins w:id="236" w:author="IBW" w:date="2020-05-14T14:07:00Z"/>
          <w:rFonts w:ascii="Verdana" w:hAnsi="Verdana" w:cstheme="minorHAnsi"/>
        </w:rPr>
      </w:pPr>
      <w:r w:rsidRPr="00F06793">
        <w:rPr>
          <w:rFonts w:ascii="Verdana" w:hAnsi="Verdana" w:cstheme="minorHAnsi"/>
        </w:rPr>
        <w:t>Risk count (as defined above) &gt;</w:t>
      </w:r>
      <w:r w:rsidR="00AC15CF">
        <w:rPr>
          <w:rFonts w:ascii="Verdana" w:hAnsi="Verdana" w:cstheme="minorHAnsi"/>
        </w:rPr>
        <w:t>3</w:t>
      </w:r>
      <w:r w:rsidRPr="005967D2">
        <w:rPr>
          <w:rFonts w:ascii="Verdana" w:hAnsi="Verdana" w:cstheme="minorHAnsi"/>
        </w:rPr>
        <w:t xml:space="preserve"> </w:t>
      </w:r>
    </w:p>
    <w:p w14:paraId="4900B443" w14:textId="057FF84E" w:rsidR="005967D2" w:rsidRDefault="00B05691">
      <w:pPr>
        <w:pStyle w:val="ColorfulList-Accent11"/>
        <w:spacing w:after="0" w:line="240" w:lineRule="auto"/>
        <w:ind w:left="1080"/>
        <w:rPr>
          <w:rFonts w:ascii="Verdana" w:hAnsi="Verdana" w:cstheme="minorHAnsi"/>
        </w:rPr>
        <w:pPrChange w:id="237" w:author="IBW" w:date="2020-05-14T14:07:00Z">
          <w:pPr>
            <w:pStyle w:val="ColorfulList-Accent11"/>
            <w:numPr>
              <w:ilvl w:val="1"/>
              <w:numId w:val="5"/>
            </w:numPr>
            <w:spacing w:after="0" w:line="240" w:lineRule="auto"/>
            <w:ind w:left="1440" w:hanging="360"/>
          </w:pPr>
        </w:pPrChange>
      </w:pPr>
      <w:ins w:id="238" w:author="IBW" w:date="2020-05-14T14:07:00Z">
        <w:r>
          <w:rPr>
            <w:rFonts w:ascii="Verdana" w:hAnsi="Verdana" w:cstheme="minorHAnsi"/>
            <w:b/>
            <w:bCs/>
            <w:i/>
            <w:iCs/>
          </w:rPr>
          <w:t xml:space="preserve"> </w:t>
        </w:r>
        <w:r>
          <w:rPr>
            <w:rFonts w:ascii="Verdana" w:hAnsi="Verdana" w:cstheme="minorHAnsi"/>
            <w:b/>
            <w:bCs/>
            <w:i/>
            <w:iCs/>
          </w:rPr>
          <w:tab/>
        </w:r>
      </w:ins>
      <w:r w:rsidR="005967D2" w:rsidRPr="000A5570">
        <w:rPr>
          <w:rFonts w:ascii="Verdana" w:hAnsi="Verdana" w:cstheme="minorHAnsi"/>
          <w:b/>
          <w:bCs/>
          <w:i/>
          <w:iCs/>
        </w:rPr>
        <w:t>OR</w:t>
      </w:r>
      <w:r w:rsidR="008F6E57" w:rsidRPr="005A4395">
        <w:rPr>
          <w:rFonts w:ascii="Verdana" w:hAnsi="Verdana" w:cstheme="minorHAnsi"/>
        </w:rPr>
        <w:t xml:space="preserve"> </w:t>
      </w:r>
    </w:p>
    <w:p w14:paraId="3B104854" w14:textId="77777777" w:rsidR="008F6E57" w:rsidRPr="005A4395" w:rsidRDefault="006C24B5" w:rsidP="006C24B5">
      <w:pPr>
        <w:pStyle w:val="ColorfulList-Accent11"/>
        <w:numPr>
          <w:ilvl w:val="1"/>
          <w:numId w:val="5"/>
        </w:numPr>
        <w:spacing w:after="0" w:line="240" w:lineRule="auto"/>
        <w:rPr>
          <w:rFonts w:ascii="Verdana" w:hAnsi="Verdana" w:cstheme="minorHAnsi"/>
        </w:rPr>
      </w:pPr>
      <w:r w:rsidRPr="006C24B5">
        <w:rPr>
          <w:rFonts w:ascii="Verdana" w:hAnsi="Verdana" w:cstheme="minorHAnsi"/>
        </w:rPr>
        <w:sym w:font="Symbol" w:char="F0B3"/>
      </w:r>
      <w:r w:rsidR="008F6E57" w:rsidRPr="005A4395">
        <w:rPr>
          <w:rFonts w:ascii="Verdana" w:hAnsi="Verdana" w:cstheme="minorHAnsi"/>
        </w:rPr>
        <w:t xml:space="preserve">3 if </w:t>
      </w:r>
      <w:r w:rsidR="005967D2">
        <w:rPr>
          <w:rFonts w:ascii="Verdana" w:hAnsi="Verdana" w:cstheme="minorHAnsi"/>
        </w:rPr>
        <w:t>risk count includes “Radiographic severity score &gt;3”</w:t>
      </w:r>
    </w:p>
    <w:p w14:paraId="7AB39E1F" w14:textId="77777777" w:rsidR="001B588A" w:rsidRPr="005A4395" w:rsidRDefault="00A34947" w:rsidP="005A4395">
      <w:pPr>
        <w:pStyle w:val="ColorfulList-Accent11"/>
        <w:numPr>
          <w:ilvl w:val="0"/>
          <w:numId w:val="5"/>
        </w:numPr>
        <w:spacing w:after="0" w:line="240" w:lineRule="auto"/>
        <w:rPr>
          <w:rFonts w:ascii="Verdana" w:hAnsi="Verdana" w:cstheme="minorHAnsi"/>
        </w:rPr>
      </w:pPr>
      <w:r w:rsidRPr="005A4395">
        <w:rPr>
          <w:rFonts w:ascii="Verdana" w:hAnsi="Verdana" w:cstheme="minorHAnsi"/>
        </w:rPr>
        <w:t>be c</w:t>
      </w:r>
      <w:r w:rsidR="001B588A" w:rsidRPr="005A4395">
        <w:rPr>
          <w:rFonts w:ascii="Verdana" w:hAnsi="Verdana" w:cstheme="minorHAnsi"/>
        </w:rPr>
        <w:t xml:space="preserve">onsidered an appropriate subject for </w:t>
      </w:r>
      <w:r w:rsidR="005A5471" w:rsidRPr="005A4395">
        <w:rPr>
          <w:rFonts w:ascii="Verdana" w:hAnsi="Verdana" w:cstheme="minorHAnsi"/>
        </w:rPr>
        <w:t xml:space="preserve">intervention with immunomodulatory </w:t>
      </w:r>
      <w:r w:rsidR="001B588A" w:rsidRPr="005A4395">
        <w:rPr>
          <w:rFonts w:ascii="Verdana" w:hAnsi="Verdana" w:cstheme="minorHAnsi"/>
        </w:rPr>
        <w:t xml:space="preserve">in </w:t>
      </w:r>
      <w:r w:rsidR="005967D2">
        <w:rPr>
          <w:rFonts w:ascii="Verdana" w:hAnsi="Verdana" w:cstheme="minorHAnsi"/>
        </w:rPr>
        <w:t xml:space="preserve">the </w:t>
      </w:r>
      <w:r w:rsidR="001B588A" w:rsidRPr="005A4395">
        <w:rPr>
          <w:rFonts w:ascii="Verdana" w:hAnsi="Verdana" w:cstheme="minorHAnsi"/>
        </w:rPr>
        <w:t xml:space="preserve">opinion of the </w:t>
      </w:r>
      <w:r w:rsidR="00991FAB">
        <w:rPr>
          <w:rFonts w:ascii="Verdana" w:hAnsi="Verdana" w:cstheme="minorHAnsi"/>
        </w:rPr>
        <w:t>investigator</w:t>
      </w:r>
    </w:p>
    <w:p w14:paraId="57C602C5" w14:textId="77777777" w:rsidR="00D52D56" w:rsidRPr="005A4395" w:rsidRDefault="001148DB" w:rsidP="005A4395">
      <w:pPr>
        <w:pStyle w:val="ColorfulList-Accent11"/>
        <w:numPr>
          <w:ilvl w:val="0"/>
          <w:numId w:val="5"/>
        </w:numPr>
        <w:spacing w:after="0" w:line="240" w:lineRule="auto"/>
        <w:rPr>
          <w:rFonts w:ascii="Verdana" w:hAnsi="Verdana" w:cstheme="minorHAnsi"/>
        </w:rPr>
      </w:pPr>
      <w:r>
        <w:rPr>
          <w:rFonts w:ascii="Verdana" w:hAnsi="Verdana" w:cstheme="minorHAnsi"/>
        </w:rPr>
        <w:t xml:space="preserve">be </w:t>
      </w:r>
      <w:r w:rsidR="00D52D56" w:rsidRPr="005A4395">
        <w:rPr>
          <w:rFonts w:ascii="Verdana" w:hAnsi="Verdana" w:cstheme="minorHAnsi"/>
        </w:rPr>
        <w:t>able to be maintained on venous thromboembolism prophylaxis or current maintenance therapy during inpatient dosing period, according to local guidelines</w:t>
      </w:r>
    </w:p>
    <w:p w14:paraId="626534FA" w14:textId="77777777" w:rsidR="00D11BDA" w:rsidRPr="005A4395" w:rsidRDefault="00D11BDA" w:rsidP="005A4395">
      <w:pPr>
        <w:rPr>
          <w:rFonts w:cstheme="minorHAnsi"/>
          <w:sz w:val="22"/>
          <w:szCs w:val="22"/>
        </w:rPr>
      </w:pPr>
    </w:p>
    <w:p w14:paraId="5FAE4CDC" w14:textId="77777777" w:rsidR="008961CD" w:rsidRPr="005A4395" w:rsidRDefault="008961CD" w:rsidP="008961CD">
      <w:pPr>
        <w:pStyle w:val="Heading2"/>
        <w:rPr>
          <w:rFonts w:cstheme="minorHAnsi"/>
          <w:sz w:val="22"/>
          <w:szCs w:val="22"/>
        </w:rPr>
      </w:pPr>
      <w:bookmarkStart w:id="239" w:name="_Toc468701221"/>
      <w:bookmarkStart w:id="240" w:name="_Toc37937703"/>
      <w:bookmarkStart w:id="241" w:name="_Toc38375848"/>
      <w:r w:rsidRPr="005A4395">
        <w:rPr>
          <w:rFonts w:cstheme="minorHAnsi"/>
          <w:sz w:val="22"/>
          <w:szCs w:val="22"/>
        </w:rPr>
        <w:lastRenderedPageBreak/>
        <w:t>Exclusion Criteria</w:t>
      </w:r>
      <w:bookmarkEnd w:id="239"/>
      <w:bookmarkEnd w:id="240"/>
      <w:bookmarkEnd w:id="241"/>
    </w:p>
    <w:p w14:paraId="3CC77F4B" w14:textId="77777777" w:rsidR="00E23C70" w:rsidRPr="005A4395" w:rsidRDefault="005A4B44" w:rsidP="005A4395">
      <w:pPr>
        <w:rPr>
          <w:rFonts w:cstheme="minorHAnsi"/>
          <w:sz w:val="22"/>
          <w:szCs w:val="22"/>
        </w:rPr>
      </w:pPr>
      <w:r w:rsidRPr="005A4395">
        <w:rPr>
          <w:rFonts w:cstheme="minorHAnsi"/>
          <w:sz w:val="22"/>
          <w:szCs w:val="22"/>
        </w:rPr>
        <w:t xml:space="preserve">The presence of any of the following will preclude </w:t>
      </w:r>
      <w:r w:rsidR="009F2346" w:rsidRPr="005A4395">
        <w:rPr>
          <w:rFonts w:cstheme="minorHAnsi"/>
          <w:sz w:val="22"/>
          <w:szCs w:val="22"/>
        </w:rPr>
        <w:t>participant inclusion:</w:t>
      </w:r>
    </w:p>
    <w:p w14:paraId="4C6B4540" w14:textId="77777777" w:rsidR="0005624E" w:rsidRPr="00EB1235" w:rsidRDefault="0005624E" w:rsidP="0005624E">
      <w:pPr>
        <w:numPr>
          <w:ilvl w:val="0"/>
          <w:numId w:val="33"/>
        </w:numPr>
        <w:rPr>
          <w:rFonts w:cs="Calibri"/>
          <w:sz w:val="22"/>
          <w:szCs w:val="22"/>
        </w:rPr>
      </w:pPr>
      <w:r w:rsidRPr="00EB1235">
        <w:rPr>
          <w:rFonts w:cs="Calibri"/>
          <w:sz w:val="22"/>
          <w:szCs w:val="22"/>
        </w:rPr>
        <w:t>Inability to supply direct informed consent from patient or from Next of Kin or Independent Healthcare Provider on behalf of patient</w:t>
      </w:r>
    </w:p>
    <w:p w14:paraId="4A4C7C65" w14:textId="794AD66C" w:rsidR="0005624E" w:rsidRPr="00EB1235" w:rsidRDefault="0005624E" w:rsidP="0005624E">
      <w:pPr>
        <w:numPr>
          <w:ilvl w:val="0"/>
          <w:numId w:val="33"/>
        </w:numPr>
        <w:rPr>
          <w:rFonts w:cs="Calibri"/>
          <w:sz w:val="22"/>
          <w:szCs w:val="22"/>
        </w:rPr>
      </w:pPr>
      <w:del w:id="242" w:author="Hernan Sancho, Elena" w:date="2020-05-14T10:59:00Z">
        <w:r w:rsidRPr="00EB1235" w:rsidDel="002104C7">
          <w:rPr>
            <w:rFonts w:cs="Calibri"/>
            <w:sz w:val="22"/>
            <w:szCs w:val="22"/>
          </w:rPr>
          <w:delText>M</w:delText>
        </w:r>
      </w:del>
      <w:ins w:id="243" w:author="Hernan Sancho, Elena" w:date="2020-05-14T10:59:00Z">
        <w:r w:rsidR="002104C7">
          <w:rPr>
            <w:rFonts w:cs="Calibri"/>
            <w:sz w:val="22"/>
            <w:szCs w:val="22"/>
          </w:rPr>
          <w:t>Invasive m</w:t>
        </w:r>
      </w:ins>
      <w:r w:rsidRPr="00EB1235">
        <w:rPr>
          <w:rFonts w:cs="Calibri"/>
          <w:sz w:val="22"/>
          <w:szCs w:val="22"/>
        </w:rPr>
        <w:t xml:space="preserve">echanical ventilation at time of </w:t>
      </w:r>
      <w:r w:rsidR="001148DB">
        <w:rPr>
          <w:rFonts w:cs="Calibri"/>
          <w:sz w:val="22"/>
          <w:szCs w:val="22"/>
        </w:rPr>
        <w:t>prior to dosing</w:t>
      </w:r>
    </w:p>
    <w:p w14:paraId="734D07DA" w14:textId="77777777" w:rsidR="0005624E" w:rsidRPr="00EB1235" w:rsidRDefault="0005624E" w:rsidP="0005624E">
      <w:pPr>
        <w:numPr>
          <w:ilvl w:val="0"/>
          <w:numId w:val="33"/>
        </w:numPr>
        <w:rPr>
          <w:rFonts w:cs="Calibri"/>
          <w:sz w:val="22"/>
          <w:szCs w:val="22"/>
        </w:rPr>
      </w:pPr>
      <w:r w:rsidRPr="00EB1235">
        <w:rPr>
          <w:rFonts w:cs="Calibri"/>
          <w:sz w:val="22"/>
          <w:szCs w:val="22"/>
        </w:rPr>
        <w:t>Contraindications to study drugs, including hypersensitivity to the active substances or any of the excipients</w:t>
      </w:r>
    </w:p>
    <w:p w14:paraId="6D333C3D" w14:textId="77777777" w:rsidR="0005624E" w:rsidRPr="00EB1235" w:rsidRDefault="0005624E" w:rsidP="0005624E">
      <w:pPr>
        <w:numPr>
          <w:ilvl w:val="0"/>
          <w:numId w:val="33"/>
        </w:numPr>
        <w:rPr>
          <w:rFonts w:cs="Calibri"/>
          <w:sz w:val="22"/>
          <w:szCs w:val="22"/>
        </w:rPr>
      </w:pPr>
      <w:r w:rsidRPr="00EB1235">
        <w:rPr>
          <w:rFonts w:cs="Calibri"/>
          <w:sz w:val="22"/>
          <w:szCs w:val="22"/>
        </w:rPr>
        <w:t>Currently on any of the study investigational medicinal products</w:t>
      </w:r>
    </w:p>
    <w:p w14:paraId="619AEEB6" w14:textId="77777777" w:rsidR="0005624E" w:rsidRPr="00EB1235" w:rsidRDefault="0005624E" w:rsidP="0005624E">
      <w:pPr>
        <w:numPr>
          <w:ilvl w:val="0"/>
          <w:numId w:val="33"/>
        </w:numPr>
        <w:rPr>
          <w:rFonts w:cs="Calibri"/>
          <w:sz w:val="22"/>
          <w:szCs w:val="22"/>
        </w:rPr>
      </w:pPr>
      <w:r w:rsidRPr="00EB1235">
        <w:rPr>
          <w:rFonts w:cs="Calibri"/>
          <w:sz w:val="22"/>
          <w:szCs w:val="22"/>
        </w:rPr>
        <w:t xml:space="preserve">Known unresolved </w:t>
      </w:r>
      <w:r w:rsidRPr="00EB1235">
        <w:rPr>
          <w:rFonts w:cs="Calibri"/>
          <w:i/>
          <w:iCs/>
          <w:sz w:val="22"/>
          <w:szCs w:val="22"/>
        </w:rPr>
        <w:t xml:space="preserve">Neisseria meningitidis </w:t>
      </w:r>
      <w:r w:rsidRPr="00EB1235">
        <w:rPr>
          <w:rFonts w:cs="Calibri"/>
          <w:sz w:val="22"/>
          <w:szCs w:val="22"/>
        </w:rPr>
        <w:t>infection</w:t>
      </w:r>
    </w:p>
    <w:p w14:paraId="0FC4B461" w14:textId="77777777" w:rsidR="0005624E" w:rsidRPr="00EB1235" w:rsidRDefault="0005624E" w:rsidP="0005624E">
      <w:pPr>
        <w:numPr>
          <w:ilvl w:val="0"/>
          <w:numId w:val="33"/>
        </w:numPr>
        <w:rPr>
          <w:rFonts w:cs="Calibri"/>
          <w:sz w:val="22"/>
          <w:szCs w:val="22"/>
        </w:rPr>
      </w:pPr>
      <w:r w:rsidRPr="00EB1235">
        <w:rPr>
          <w:rFonts w:cs="Calibri"/>
          <w:sz w:val="22"/>
          <w:szCs w:val="22"/>
        </w:rPr>
        <w:t xml:space="preserve">Unwilling to be vaccinated against </w:t>
      </w:r>
      <w:r w:rsidRPr="00EB1235">
        <w:rPr>
          <w:rFonts w:cs="Calibri"/>
          <w:i/>
          <w:iCs/>
          <w:sz w:val="22"/>
          <w:szCs w:val="22"/>
        </w:rPr>
        <w:t>Neisseria meningitidis</w:t>
      </w:r>
      <w:r w:rsidRPr="00EB1235">
        <w:rPr>
          <w:rFonts w:cs="Calibri"/>
          <w:sz w:val="22"/>
          <w:szCs w:val="22"/>
        </w:rPr>
        <w:t xml:space="preserve"> or receive prophylactic antibiotic cover until 2 weeks after vaccination</w:t>
      </w:r>
    </w:p>
    <w:p w14:paraId="0848B52C" w14:textId="77777777" w:rsidR="0005624E" w:rsidRPr="00EB1235" w:rsidRDefault="0005624E" w:rsidP="0005624E">
      <w:pPr>
        <w:numPr>
          <w:ilvl w:val="0"/>
          <w:numId w:val="33"/>
        </w:numPr>
        <w:rPr>
          <w:rFonts w:cs="Calibri"/>
          <w:sz w:val="22"/>
          <w:szCs w:val="22"/>
        </w:rPr>
      </w:pPr>
      <w:r w:rsidRPr="00EB1235">
        <w:rPr>
          <w:rFonts w:cs="Calibri"/>
          <w:sz w:val="22"/>
          <w:szCs w:val="22"/>
        </w:rPr>
        <w:t>Known active tuberculosis (no blood screening required)</w:t>
      </w:r>
    </w:p>
    <w:p w14:paraId="685B1AD8" w14:textId="77777777" w:rsidR="0005624E" w:rsidRPr="00EB1235" w:rsidRDefault="0005624E" w:rsidP="0005624E">
      <w:pPr>
        <w:numPr>
          <w:ilvl w:val="0"/>
          <w:numId w:val="33"/>
        </w:numPr>
        <w:rPr>
          <w:rFonts w:cs="Calibri"/>
          <w:sz w:val="22"/>
          <w:szCs w:val="22"/>
        </w:rPr>
      </w:pPr>
      <w:r w:rsidRPr="00EB1235">
        <w:rPr>
          <w:rFonts w:cs="Calibri"/>
          <w:sz w:val="22"/>
          <w:szCs w:val="22"/>
        </w:rPr>
        <w:t>Known active Hepatitis B or C (no blood screening required); active varicella zoster.</w:t>
      </w:r>
    </w:p>
    <w:p w14:paraId="0A21C3B6" w14:textId="77777777" w:rsidR="0005624E" w:rsidRPr="00EB1235" w:rsidRDefault="0005624E" w:rsidP="0005624E">
      <w:pPr>
        <w:pStyle w:val="ListParagraph"/>
        <w:numPr>
          <w:ilvl w:val="0"/>
          <w:numId w:val="33"/>
        </w:numPr>
        <w:rPr>
          <w:rFonts w:ascii="Verdana" w:hAnsi="Verdana" w:cs="Calibri"/>
          <w:sz w:val="22"/>
          <w:szCs w:val="22"/>
        </w:rPr>
      </w:pPr>
      <w:r w:rsidRPr="00EB1235">
        <w:rPr>
          <w:rFonts w:ascii="Verdana" w:hAnsi="Verdana" w:cs="Calibri"/>
          <w:sz w:val="22"/>
          <w:szCs w:val="22"/>
        </w:rPr>
        <w:t>Concurrent participation in an</w:t>
      </w:r>
      <w:r w:rsidR="00362504">
        <w:rPr>
          <w:rFonts w:ascii="Verdana" w:hAnsi="Verdana" w:cs="Calibri"/>
          <w:sz w:val="22"/>
          <w:szCs w:val="22"/>
        </w:rPr>
        <w:t>y</w:t>
      </w:r>
      <w:r w:rsidRPr="00EB1235">
        <w:rPr>
          <w:rFonts w:ascii="Verdana" w:hAnsi="Verdana" w:cs="Calibri"/>
          <w:sz w:val="22"/>
          <w:szCs w:val="22"/>
        </w:rPr>
        <w:t xml:space="preserve"> interventional clinical trial</w:t>
      </w:r>
      <w:r>
        <w:rPr>
          <w:rFonts w:ascii="Verdana" w:hAnsi="Verdana" w:cs="Calibri"/>
          <w:sz w:val="22"/>
          <w:szCs w:val="22"/>
        </w:rPr>
        <w:t xml:space="preserve"> </w:t>
      </w:r>
      <w:r w:rsidR="00D6617C">
        <w:rPr>
          <w:rFonts w:ascii="Verdana" w:hAnsi="Verdana" w:cs="Calibri"/>
          <w:sz w:val="22"/>
          <w:szCs w:val="22"/>
        </w:rPr>
        <w:t xml:space="preserve">including </w:t>
      </w:r>
      <w:r>
        <w:rPr>
          <w:rFonts w:ascii="Verdana" w:hAnsi="Verdana" w:cs="Calibri"/>
          <w:sz w:val="22"/>
          <w:szCs w:val="22"/>
        </w:rPr>
        <w:t>COVID-19-related disease trials</w:t>
      </w:r>
      <w:r w:rsidRPr="00EB1235">
        <w:rPr>
          <w:rFonts w:ascii="Verdana" w:hAnsi="Verdana" w:cs="Calibri"/>
          <w:sz w:val="22"/>
          <w:szCs w:val="22"/>
        </w:rPr>
        <w:t xml:space="preserve"> (observational studies allowed)</w:t>
      </w:r>
    </w:p>
    <w:p w14:paraId="4C5DDE87" w14:textId="77777777" w:rsidR="0005624E" w:rsidRPr="00EB1235" w:rsidRDefault="0005624E" w:rsidP="0005624E">
      <w:pPr>
        <w:pStyle w:val="ColorfulList-Accent11"/>
        <w:numPr>
          <w:ilvl w:val="0"/>
          <w:numId w:val="13"/>
        </w:numPr>
        <w:spacing w:after="0" w:line="240" w:lineRule="auto"/>
        <w:rPr>
          <w:rFonts w:ascii="Verdana" w:hAnsi="Verdana" w:cs="Calibri"/>
        </w:rPr>
      </w:pPr>
      <w:r w:rsidRPr="00EB1235">
        <w:rPr>
          <w:rFonts w:ascii="Verdana" w:hAnsi="Verdana" w:cs="Calibri"/>
        </w:rPr>
        <w:t>Patient moribund at presentation or screening</w:t>
      </w:r>
    </w:p>
    <w:p w14:paraId="482ED0D6" w14:textId="0BB637CC" w:rsidR="0005624E" w:rsidRPr="007C165A" w:rsidRDefault="0005624E" w:rsidP="007C165A">
      <w:pPr>
        <w:pStyle w:val="ColorfulList-Accent11"/>
        <w:numPr>
          <w:ilvl w:val="0"/>
          <w:numId w:val="13"/>
        </w:numPr>
        <w:spacing w:after="0" w:line="240" w:lineRule="auto"/>
        <w:rPr>
          <w:rFonts w:ascii="Verdana" w:hAnsi="Verdana" w:cs="Calibri"/>
        </w:rPr>
      </w:pPr>
      <w:r w:rsidRPr="00EB1235">
        <w:rPr>
          <w:rFonts w:ascii="Verdana" w:hAnsi="Verdana" w:cs="Calibri"/>
        </w:rPr>
        <w:t>Pregnancy at screening</w:t>
      </w:r>
      <w:r>
        <w:rPr>
          <w:rFonts w:ascii="Verdana" w:hAnsi="Verdana" w:cs="Calibri"/>
        </w:rPr>
        <w:t xml:space="preserve"> (</w:t>
      </w:r>
      <w:r w:rsidR="007C165A">
        <w:rPr>
          <w:rFonts w:ascii="Verdana" w:hAnsi="Verdana" w:cs="Calibri"/>
        </w:rPr>
        <w:t>or unwillingness to adhere to pregnancy advice in protocol</w:t>
      </w:r>
      <w:r w:rsidRPr="007C165A">
        <w:rPr>
          <w:rFonts w:ascii="Verdana" w:hAnsi="Verdana" w:cs="Calibri"/>
        </w:rPr>
        <w:t>)</w:t>
      </w:r>
    </w:p>
    <w:p w14:paraId="470E7BE1" w14:textId="435CF50C" w:rsidR="0005624E" w:rsidRPr="00EB1235" w:rsidRDefault="0005624E" w:rsidP="0005624E">
      <w:pPr>
        <w:pStyle w:val="ColorfulList-Accent11"/>
        <w:numPr>
          <w:ilvl w:val="0"/>
          <w:numId w:val="13"/>
        </w:numPr>
        <w:spacing w:after="0" w:line="240" w:lineRule="auto"/>
        <w:rPr>
          <w:rFonts w:ascii="Verdana" w:hAnsi="Verdana" w:cs="Calibri"/>
        </w:rPr>
      </w:pPr>
      <w:r w:rsidRPr="00EB1235">
        <w:rPr>
          <w:rFonts w:ascii="Verdana" w:hAnsi="Verdana" w:cs="Calibri"/>
        </w:rPr>
        <w:t>Unwilling</w:t>
      </w:r>
      <w:r w:rsidR="007C165A">
        <w:rPr>
          <w:rFonts w:ascii="Verdana" w:hAnsi="Verdana" w:cs="Calibri"/>
        </w:rPr>
        <w:t>ness to adhere</w:t>
      </w:r>
      <w:r w:rsidRPr="00EB1235">
        <w:rPr>
          <w:rFonts w:ascii="Verdana" w:hAnsi="Verdana" w:cs="Calibri"/>
        </w:rPr>
        <w:t xml:space="preserve"> to breastfeeding </w:t>
      </w:r>
      <w:r w:rsidR="007C165A">
        <w:rPr>
          <w:rFonts w:ascii="Verdana" w:hAnsi="Verdana" w:cs="Calibri"/>
        </w:rPr>
        <w:t>advice in protocol.</w:t>
      </w:r>
    </w:p>
    <w:p w14:paraId="11B35449" w14:textId="0609B3E9" w:rsidR="0005624E" w:rsidRPr="00EB1235" w:rsidRDefault="0087470D" w:rsidP="0005624E">
      <w:pPr>
        <w:pStyle w:val="ColorfulList-Accent11"/>
        <w:numPr>
          <w:ilvl w:val="0"/>
          <w:numId w:val="13"/>
        </w:numPr>
        <w:spacing w:after="0" w:line="240" w:lineRule="auto"/>
        <w:rPr>
          <w:rFonts w:ascii="Verdana" w:hAnsi="Verdana" w:cs="Calibri"/>
        </w:rPr>
      </w:pPr>
      <w:r>
        <w:rPr>
          <w:rFonts w:ascii="Verdana" w:hAnsi="Verdana" w:cs="Calibri"/>
        </w:rPr>
        <w:t>Either a</w:t>
      </w:r>
      <w:r w:rsidR="0005624E" w:rsidRPr="00EB1235">
        <w:rPr>
          <w:rFonts w:ascii="Verdana" w:hAnsi="Verdana" w:cs="Calibri"/>
        </w:rPr>
        <w:t>lanine transaminase</w:t>
      </w:r>
      <w:r>
        <w:rPr>
          <w:rFonts w:ascii="Verdana" w:hAnsi="Verdana" w:cs="Calibri"/>
        </w:rPr>
        <w:t xml:space="preserve"> or </w:t>
      </w:r>
      <w:r w:rsidR="0005624E" w:rsidRPr="00EB1235">
        <w:rPr>
          <w:rFonts w:ascii="Verdana" w:hAnsi="Verdana" w:cs="Calibri"/>
        </w:rPr>
        <w:t>aspartate transaminase (ALT</w:t>
      </w:r>
      <w:r>
        <w:rPr>
          <w:rFonts w:ascii="Verdana" w:hAnsi="Verdana" w:cs="Calibri"/>
        </w:rPr>
        <w:t xml:space="preserve"> or </w:t>
      </w:r>
      <w:r w:rsidR="0005624E" w:rsidRPr="00EB1235">
        <w:rPr>
          <w:rFonts w:ascii="Verdana" w:hAnsi="Verdana" w:cs="Calibri"/>
        </w:rPr>
        <w:t>AST) &gt; 5 times the upper limit of normal</w:t>
      </w:r>
    </w:p>
    <w:p w14:paraId="27B53D6D" w14:textId="52EBF2C4" w:rsidR="0005624E" w:rsidRPr="00EB1235" w:rsidRDefault="0005624E" w:rsidP="0005624E">
      <w:pPr>
        <w:pStyle w:val="ColorfulList-Accent11"/>
        <w:numPr>
          <w:ilvl w:val="0"/>
          <w:numId w:val="13"/>
        </w:numPr>
        <w:spacing w:after="0" w:line="240" w:lineRule="auto"/>
        <w:rPr>
          <w:rFonts w:ascii="Verdana" w:hAnsi="Verdana" w:cs="Calibri"/>
        </w:rPr>
      </w:pPr>
      <w:r w:rsidRPr="00EB1235">
        <w:rPr>
          <w:rFonts w:ascii="Verdana" w:hAnsi="Verdana" w:cs="Calibri"/>
        </w:rPr>
        <w:t>Stage 4 severe chronic kidney disease or requiring dialysis (i.e. Cockcroft Gault estimated creatinine clearance &lt; 30 ml /min</w:t>
      </w:r>
      <w:del w:id="244" w:author="Hernan Sancho, Elena" w:date="2020-05-13T14:29:00Z">
        <w:r w:rsidRPr="00EB1235" w:rsidDel="00C8091B">
          <w:rPr>
            <w:rFonts w:ascii="Verdana" w:hAnsi="Verdana" w:cs="Calibri"/>
          </w:rPr>
          <w:delText>/1.73 m</w:delText>
        </w:r>
        <w:r w:rsidRPr="00B23C83" w:rsidDel="00C8091B">
          <w:rPr>
            <w:rFonts w:ascii="Verdana" w:hAnsi="Verdana" w:cs="Calibri"/>
            <w:vertAlign w:val="superscript"/>
          </w:rPr>
          <w:delText>2</w:delText>
        </w:r>
      </w:del>
      <w:r w:rsidRPr="00EB1235">
        <w:rPr>
          <w:rFonts w:ascii="Verdana" w:hAnsi="Verdana" w:cs="Calibri"/>
        </w:rPr>
        <w:t>)</w:t>
      </w:r>
    </w:p>
    <w:p w14:paraId="6F024E52" w14:textId="3967E34F" w:rsidR="0005624E" w:rsidRPr="00EB1235" w:rsidRDefault="0005624E" w:rsidP="0005624E">
      <w:pPr>
        <w:pStyle w:val="ColorfulList-Accent11"/>
        <w:numPr>
          <w:ilvl w:val="0"/>
          <w:numId w:val="13"/>
        </w:numPr>
        <w:spacing w:after="0" w:line="240" w:lineRule="auto"/>
        <w:rPr>
          <w:rFonts w:ascii="Verdana" w:hAnsi="Verdana" w:cs="Calibri"/>
        </w:rPr>
      </w:pPr>
      <w:r w:rsidRPr="00EB1235">
        <w:rPr>
          <w:rFonts w:ascii="Verdana" w:hAnsi="Verdana" w:cs="Calibri"/>
        </w:rPr>
        <w:t xml:space="preserve">Currently </w:t>
      </w:r>
      <w:r w:rsidR="00EF098C">
        <w:rPr>
          <w:rFonts w:ascii="Verdana" w:hAnsi="Verdana" w:cs="Calibri"/>
        </w:rPr>
        <w:t xml:space="preserve">receiving </w:t>
      </w:r>
      <w:r w:rsidRPr="00EB1235">
        <w:rPr>
          <w:rFonts w:ascii="Verdana" w:hAnsi="Verdana" w:cs="Calibri"/>
        </w:rPr>
        <w:t>probenecid</w:t>
      </w:r>
      <w:r w:rsidR="00EF098C">
        <w:rPr>
          <w:rFonts w:ascii="Verdana" w:hAnsi="Verdana" w:cs="Calibri"/>
        </w:rPr>
        <w:t xml:space="preserve"> or </w:t>
      </w:r>
      <w:r w:rsidRPr="00EB1235">
        <w:rPr>
          <w:rFonts w:ascii="Verdana" w:hAnsi="Verdana" w:cs="Calibri"/>
        </w:rPr>
        <w:t>chronic IVIG treatment</w:t>
      </w:r>
    </w:p>
    <w:p w14:paraId="468383D1" w14:textId="77777777" w:rsidR="0005624E" w:rsidRPr="00EB1235" w:rsidRDefault="0005624E" w:rsidP="0005624E">
      <w:pPr>
        <w:pStyle w:val="ListParagraph"/>
        <w:numPr>
          <w:ilvl w:val="0"/>
          <w:numId w:val="13"/>
        </w:numPr>
        <w:rPr>
          <w:rFonts w:ascii="Verdana" w:hAnsi="Verdana" w:cs="Calibri"/>
          <w:sz w:val="22"/>
          <w:szCs w:val="22"/>
        </w:rPr>
      </w:pPr>
      <w:r w:rsidRPr="00EB1235">
        <w:rPr>
          <w:rFonts w:ascii="Verdana" w:hAnsi="Verdana" w:cs="Calibri"/>
          <w:sz w:val="22"/>
          <w:szCs w:val="22"/>
        </w:rPr>
        <w:t xml:space="preserve">Any medical history or clinically relevant abnormality that is deemed by the principal investigator and/or medical monitor to make the patient ineligible for inclusion because of a safety concern. </w:t>
      </w:r>
    </w:p>
    <w:p w14:paraId="3E64D5A6" w14:textId="77777777" w:rsidR="00AB218D" w:rsidRPr="005A4395" w:rsidRDefault="00AB218D" w:rsidP="005A4395">
      <w:pPr>
        <w:pStyle w:val="ColorfulList-Accent11"/>
        <w:spacing w:after="0" w:line="240" w:lineRule="auto"/>
        <w:rPr>
          <w:rFonts w:ascii="Verdana" w:hAnsi="Verdana" w:cstheme="minorHAnsi"/>
        </w:rPr>
      </w:pPr>
    </w:p>
    <w:p w14:paraId="3D650A49" w14:textId="77777777" w:rsidR="00CC6886" w:rsidRPr="005A4395" w:rsidRDefault="00CC6886" w:rsidP="005A4395">
      <w:pPr>
        <w:widowControl w:val="0"/>
        <w:autoSpaceDE w:val="0"/>
        <w:autoSpaceDN w:val="0"/>
        <w:adjustRightInd w:val="0"/>
        <w:rPr>
          <w:rFonts w:cstheme="minorHAnsi"/>
          <w:color w:val="FF0000"/>
          <w:sz w:val="22"/>
          <w:szCs w:val="22"/>
          <w:lang w:val="en-US"/>
        </w:rPr>
      </w:pPr>
    </w:p>
    <w:p w14:paraId="68486936" w14:textId="77777777" w:rsidR="005A4B44" w:rsidRPr="005A4395" w:rsidRDefault="005677AA" w:rsidP="005A4395">
      <w:pPr>
        <w:pStyle w:val="Heading2"/>
        <w:rPr>
          <w:rFonts w:cstheme="minorHAnsi"/>
          <w:sz w:val="22"/>
          <w:szCs w:val="22"/>
        </w:rPr>
      </w:pPr>
      <w:bookmarkStart w:id="245" w:name="_Toc468701222"/>
      <w:bookmarkStart w:id="246" w:name="_Toc38375849"/>
      <w:r w:rsidRPr="005A4395">
        <w:rPr>
          <w:rFonts w:cstheme="minorHAnsi"/>
          <w:sz w:val="22"/>
          <w:szCs w:val="22"/>
        </w:rPr>
        <w:t xml:space="preserve">Treatment </w:t>
      </w:r>
      <w:r w:rsidR="005A4B44" w:rsidRPr="005A4395">
        <w:rPr>
          <w:rFonts w:cstheme="minorHAnsi"/>
          <w:sz w:val="22"/>
          <w:szCs w:val="22"/>
        </w:rPr>
        <w:t>Assignment and Randomisation Number</w:t>
      </w:r>
      <w:bookmarkEnd w:id="245"/>
      <w:bookmarkEnd w:id="246"/>
    </w:p>
    <w:p w14:paraId="3CF91C87" w14:textId="77777777" w:rsidR="00267EB2" w:rsidRPr="005A4395" w:rsidRDefault="00267EB2" w:rsidP="005A4395">
      <w:pPr>
        <w:rPr>
          <w:rFonts w:cstheme="minorHAnsi"/>
          <w:sz w:val="22"/>
          <w:szCs w:val="22"/>
        </w:rPr>
      </w:pPr>
    </w:p>
    <w:p w14:paraId="3BC82DB3" w14:textId="23405B05" w:rsidR="0005624E" w:rsidRPr="00EB1235" w:rsidRDefault="0005624E" w:rsidP="0005624E">
      <w:pPr>
        <w:rPr>
          <w:rFonts w:cs="Calibri"/>
          <w:sz w:val="22"/>
          <w:szCs w:val="22"/>
        </w:rPr>
      </w:pPr>
      <w:r w:rsidRPr="00EB1235">
        <w:rPr>
          <w:rFonts w:cs="Calibri"/>
          <w:sz w:val="22"/>
          <w:szCs w:val="22"/>
        </w:rPr>
        <w:t>Eligible patients will be randomised using a central web-based randomisation service called Sealed Envelope in a 1:1:1 ratio</w:t>
      </w:r>
      <w:ins w:id="247" w:author="Simon Bond" w:date="2020-05-20T10:59:00Z">
        <w:r w:rsidR="00EE5334">
          <w:rPr>
            <w:rFonts w:cs="Calibri"/>
            <w:sz w:val="22"/>
            <w:szCs w:val="22"/>
          </w:rPr>
          <w:t>, stratified by site,</w:t>
        </w:r>
      </w:ins>
      <w:bookmarkStart w:id="248" w:name="_GoBack"/>
      <w:bookmarkEnd w:id="248"/>
      <w:r w:rsidRPr="00EB1235">
        <w:rPr>
          <w:rFonts w:cs="Calibri"/>
          <w:sz w:val="22"/>
          <w:szCs w:val="22"/>
        </w:rPr>
        <w:t xml:space="preserve"> to one of the following treatment arms (each in addition to standard of care (SoC))</w:t>
      </w:r>
    </w:p>
    <w:p w14:paraId="098E10E2" w14:textId="77777777" w:rsidR="0005624E" w:rsidRPr="00EB1235" w:rsidRDefault="0005624E" w:rsidP="0005624E">
      <w:pPr>
        <w:tabs>
          <w:tab w:val="left" w:pos="7280"/>
        </w:tabs>
        <w:rPr>
          <w:rFonts w:cs="Calibri"/>
          <w:sz w:val="22"/>
          <w:szCs w:val="22"/>
        </w:rPr>
      </w:pPr>
      <w:r w:rsidRPr="00EB1235">
        <w:rPr>
          <w:rFonts w:cs="Calibri"/>
          <w:sz w:val="22"/>
          <w:szCs w:val="22"/>
        </w:rPr>
        <w:tab/>
      </w:r>
    </w:p>
    <w:p w14:paraId="2A2A7450" w14:textId="77777777" w:rsidR="0005624E" w:rsidRPr="00EB1235" w:rsidRDefault="0005624E" w:rsidP="0005624E">
      <w:pPr>
        <w:rPr>
          <w:rFonts w:cs="Calibri"/>
          <w:sz w:val="22"/>
          <w:szCs w:val="22"/>
        </w:rPr>
      </w:pPr>
      <w:r w:rsidRPr="00EB1235">
        <w:rPr>
          <w:rFonts w:cs="Calibri"/>
          <w:sz w:val="22"/>
          <w:szCs w:val="22"/>
        </w:rPr>
        <w:t>Arm 1: Baricitinib oral tablets (4mg OD) in addition to standard of care.  In patients with a creatinine clearance between 30 and 60</w:t>
      </w:r>
      <w:r>
        <w:rPr>
          <w:rFonts w:cs="Calibri"/>
          <w:sz w:val="22"/>
          <w:szCs w:val="22"/>
        </w:rPr>
        <w:t xml:space="preserve"> ml/min</w:t>
      </w:r>
      <w:r w:rsidRPr="00EB1235">
        <w:rPr>
          <w:rFonts w:cs="Calibri"/>
          <w:sz w:val="22"/>
          <w:szCs w:val="22"/>
        </w:rPr>
        <w:t xml:space="preserve"> inclusive or those aged </w:t>
      </w:r>
      <w:r w:rsidRPr="00EB1235">
        <w:rPr>
          <w:rFonts w:cs="Calibri"/>
          <w:sz w:val="22"/>
          <w:szCs w:val="22"/>
        </w:rPr>
        <w:sym w:font="Symbol" w:char="F0B3"/>
      </w:r>
      <w:r w:rsidRPr="00EB1235">
        <w:rPr>
          <w:rFonts w:cs="Calibri"/>
          <w:sz w:val="22"/>
          <w:szCs w:val="22"/>
        </w:rPr>
        <w:t xml:space="preserve"> 75, half dosing will be used. </w:t>
      </w:r>
    </w:p>
    <w:p w14:paraId="39BCDC1B" w14:textId="77777777" w:rsidR="0005624E" w:rsidRPr="00EB1235" w:rsidRDefault="0005624E" w:rsidP="0005624E">
      <w:pPr>
        <w:rPr>
          <w:rFonts w:cs="Calibri"/>
          <w:sz w:val="22"/>
          <w:szCs w:val="22"/>
        </w:rPr>
      </w:pPr>
    </w:p>
    <w:p w14:paraId="1D54D6BF" w14:textId="77777777" w:rsidR="0005624E" w:rsidRPr="00EB1235" w:rsidRDefault="0005624E" w:rsidP="0005624E">
      <w:pPr>
        <w:rPr>
          <w:rFonts w:cs="Calibri"/>
          <w:sz w:val="22"/>
          <w:szCs w:val="22"/>
        </w:rPr>
      </w:pPr>
      <w:r w:rsidRPr="00EB1235">
        <w:rPr>
          <w:rFonts w:cs="Calibri"/>
          <w:sz w:val="22"/>
          <w:szCs w:val="22"/>
        </w:rPr>
        <w:t>Arm 2: Ravulizumab intravenous infusion (single dose, weight based dosing) in addition to standard of care</w:t>
      </w:r>
    </w:p>
    <w:p w14:paraId="5ABF162E" w14:textId="77777777" w:rsidR="0005624E" w:rsidRPr="00EB1235" w:rsidRDefault="0005624E" w:rsidP="0005624E">
      <w:pPr>
        <w:rPr>
          <w:rFonts w:cs="Calibri"/>
          <w:sz w:val="22"/>
          <w:szCs w:val="22"/>
        </w:rPr>
      </w:pPr>
    </w:p>
    <w:p w14:paraId="6FC2D6C6" w14:textId="77777777" w:rsidR="0005624E" w:rsidRPr="00EB1235" w:rsidRDefault="0005624E" w:rsidP="0005624E">
      <w:pPr>
        <w:rPr>
          <w:rFonts w:cs="Calibri"/>
          <w:sz w:val="22"/>
          <w:szCs w:val="22"/>
        </w:rPr>
      </w:pPr>
      <w:r w:rsidRPr="00EB1235">
        <w:rPr>
          <w:rFonts w:cs="Calibri"/>
          <w:sz w:val="22"/>
          <w:szCs w:val="22"/>
        </w:rPr>
        <w:t>Arm 3: Standard of care</w:t>
      </w:r>
    </w:p>
    <w:p w14:paraId="20B651A2" w14:textId="77777777" w:rsidR="00E60060" w:rsidRPr="005A4395" w:rsidRDefault="00E60060" w:rsidP="005A4395">
      <w:pPr>
        <w:rPr>
          <w:rFonts w:cstheme="minorHAnsi"/>
          <w:sz w:val="22"/>
          <w:szCs w:val="22"/>
        </w:rPr>
      </w:pPr>
    </w:p>
    <w:p w14:paraId="0D667651" w14:textId="77777777" w:rsidR="00143B30" w:rsidRDefault="00143B30" w:rsidP="006C0C97">
      <w:pPr>
        <w:pStyle w:val="Heading2"/>
        <w:rPr>
          <w:rFonts w:cstheme="minorHAnsi"/>
          <w:sz w:val="22"/>
          <w:szCs w:val="22"/>
        </w:rPr>
      </w:pPr>
      <w:bookmarkStart w:id="249" w:name="_Toc468701224"/>
      <w:bookmarkStart w:id="250" w:name="_Toc38375850"/>
      <w:r w:rsidRPr="005A4395">
        <w:rPr>
          <w:rFonts w:cstheme="minorHAnsi"/>
          <w:sz w:val="22"/>
          <w:szCs w:val="22"/>
        </w:rPr>
        <w:t>Treatment</w:t>
      </w:r>
      <w:r w:rsidR="00E92054" w:rsidRPr="005A4395">
        <w:rPr>
          <w:rFonts w:cstheme="minorHAnsi"/>
          <w:sz w:val="22"/>
          <w:szCs w:val="22"/>
        </w:rPr>
        <w:t xml:space="preserve"> </w:t>
      </w:r>
      <w:r w:rsidRPr="005A4395">
        <w:rPr>
          <w:rFonts w:cstheme="minorHAnsi"/>
          <w:sz w:val="22"/>
          <w:szCs w:val="22"/>
        </w:rPr>
        <w:t>Cessation</w:t>
      </w:r>
      <w:r w:rsidR="00BF3C32" w:rsidRPr="005A4395">
        <w:rPr>
          <w:rFonts w:cstheme="minorHAnsi"/>
          <w:sz w:val="22"/>
          <w:szCs w:val="22"/>
        </w:rPr>
        <w:t xml:space="preserve"> C</w:t>
      </w:r>
      <w:r w:rsidR="005A4B44" w:rsidRPr="005A4395">
        <w:rPr>
          <w:rFonts w:cstheme="minorHAnsi"/>
          <w:sz w:val="22"/>
          <w:szCs w:val="22"/>
        </w:rPr>
        <w:t>riteria</w:t>
      </w:r>
      <w:bookmarkEnd w:id="249"/>
      <w:bookmarkEnd w:id="250"/>
      <w:r w:rsidRPr="005A4395">
        <w:rPr>
          <w:rFonts w:cstheme="minorHAnsi"/>
          <w:sz w:val="22"/>
          <w:szCs w:val="22"/>
        </w:rPr>
        <w:t xml:space="preserve"> </w:t>
      </w:r>
    </w:p>
    <w:p w14:paraId="2ED5B953" w14:textId="77777777" w:rsidR="006C0C97" w:rsidRPr="006C0C97" w:rsidRDefault="006C0C97" w:rsidP="006C0C97"/>
    <w:p w14:paraId="58336BF5" w14:textId="77777777" w:rsidR="008961CD" w:rsidRPr="005A4395" w:rsidRDefault="008961CD" w:rsidP="008961CD">
      <w:pPr>
        <w:numPr>
          <w:ilvl w:val="0"/>
          <w:numId w:val="20"/>
        </w:numPr>
        <w:rPr>
          <w:rFonts w:cstheme="minorHAnsi"/>
          <w:sz w:val="22"/>
          <w:szCs w:val="22"/>
        </w:rPr>
      </w:pPr>
      <w:r w:rsidRPr="005A4395">
        <w:rPr>
          <w:rFonts w:cstheme="minorHAnsi"/>
          <w:sz w:val="22"/>
          <w:szCs w:val="22"/>
        </w:rPr>
        <w:t>Alternative clinical diagnosis appears (i.e. no longer considered to have COVID-19-related disease)</w:t>
      </w:r>
    </w:p>
    <w:p w14:paraId="47C188CB" w14:textId="77777777" w:rsidR="00B47202" w:rsidRPr="005A4395" w:rsidRDefault="009C58CC" w:rsidP="005A4395">
      <w:pPr>
        <w:numPr>
          <w:ilvl w:val="0"/>
          <w:numId w:val="20"/>
        </w:numPr>
        <w:rPr>
          <w:rFonts w:cstheme="minorHAnsi"/>
          <w:sz w:val="22"/>
          <w:szCs w:val="22"/>
        </w:rPr>
      </w:pPr>
      <w:r w:rsidRPr="005A4395">
        <w:rPr>
          <w:rFonts w:cstheme="minorHAnsi"/>
          <w:sz w:val="22"/>
          <w:szCs w:val="22"/>
        </w:rPr>
        <w:lastRenderedPageBreak/>
        <w:t xml:space="preserve">Progression to primary endpoint before </w:t>
      </w:r>
      <w:r w:rsidR="008961CD" w:rsidRPr="005A4395">
        <w:rPr>
          <w:rFonts w:cstheme="minorHAnsi"/>
          <w:sz w:val="22"/>
          <w:szCs w:val="22"/>
        </w:rPr>
        <w:t>dosing</w:t>
      </w:r>
      <w:r w:rsidR="00B47202" w:rsidRPr="005A4395">
        <w:rPr>
          <w:rFonts w:cstheme="minorHAnsi"/>
          <w:sz w:val="22"/>
          <w:szCs w:val="22"/>
        </w:rPr>
        <w:t xml:space="preserve"> </w:t>
      </w:r>
      <w:r w:rsidR="00440088">
        <w:rPr>
          <w:rFonts w:cstheme="minorHAnsi"/>
          <w:sz w:val="22"/>
          <w:szCs w:val="22"/>
        </w:rPr>
        <w:t xml:space="preserve">with </w:t>
      </w:r>
      <w:r w:rsidR="00E269AA">
        <w:rPr>
          <w:rFonts w:cstheme="minorHAnsi"/>
          <w:sz w:val="22"/>
          <w:szCs w:val="22"/>
        </w:rPr>
        <w:t>any of the IMP</w:t>
      </w:r>
      <w:r w:rsidR="00177DA4">
        <w:rPr>
          <w:rFonts w:cstheme="minorHAnsi"/>
          <w:sz w:val="22"/>
          <w:szCs w:val="22"/>
        </w:rPr>
        <w:t>s</w:t>
      </w:r>
      <w:r w:rsidR="00E269AA">
        <w:rPr>
          <w:rFonts w:cstheme="minorHAnsi"/>
          <w:sz w:val="22"/>
          <w:szCs w:val="22"/>
        </w:rPr>
        <w:t>.</w:t>
      </w:r>
    </w:p>
    <w:p w14:paraId="66A9B813" w14:textId="77777777" w:rsidR="004A5FE9" w:rsidRDefault="004A5FE9" w:rsidP="004A5FE9">
      <w:pPr>
        <w:numPr>
          <w:ilvl w:val="0"/>
          <w:numId w:val="20"/>
        </w:numPr>
        <w:rPr>
          <w:rFonts w:cstheme="minorHAnsi"/>
          <w:sz w:val="22"/>
          <w:szCs w:val="22"/>
        </w:rPr>
      </w:pPr>
      <w:r w:rsidRPr="005A4395">
        <w:rPr>
          <w:rFonts w:cstheme="minorHAnsi"/>
          <w:sz w:val="22"/>
          <w:szCs w:val="22"/>
        </w:rPr>
        <w:t>SAR or SUSAR</w:t>
      </w:r>
    </w:p>
    <w:p w14:paraId="18079310" w14:textId="77777777" w:rsidR="00C5251C" w:rsidRDefault="00C5251C" w:rsidP="004A5FE9">
      <w:pPr>
        <w:numPr>
          <w:ilvl w:val="0"/>
          <w:numId w:val="20"/>
        </w:numPr>
        <w:rPr>
          <w:rFonts w:cstheme="minorHAnsi"/>
          <w:sz w:val="22"/>
          <w:szCs w:val="22"/>
        </w:rPr>
      </w:pPr>
      <w:r>
        <w:rPr>
          <w:rFonts w:cstheme="minorHAnsi"/>
          <w:sz w:val="22"/>
          <w:szCs w:val="22"/>
        </w:rPr>
        <w:t xml:space="preserve">Confirmed </w:t>
      </w:r>
      <w:r w:rsidRPr="00EF6D6D">
        <w:rPr>
          <w:rFonts w:cstheme="minorHAnsi"/>
          <w:b/>
          <w:bCs/>
          <w:sz w:val="22"/>
          <w:szCs w:val="22"/>
        </w:rPr>
        <w:t>NEW</w:t>
      </w:r>
      <w:r>
        <w:rPr>
          <w:rFonts w:cstheme="minorHAnsi"/>
          <w:sz w:val="22"/>
          <w:szCs w:val="22"/>
        </w:rPr>
        <w:t xml:space="preserve"> deep vein thrombosis or pulmonary embolism on imaging (if on Baricitinib arm)</w:t>
      </w:r>
    </w:p>
    <w:p w14:paraId="75A17E56" w14:textId="77777777" w:rsidR="004A5FE9" w:rsidRDefault="004A5FE9" w:rsidP="004A5FE9">
      <w:pPr>
        <w:numPr>
          <w:ilvl w:val="0"/>
          <w:numId w:val="20"/>
        </w:numPr>
        <w:rPr>
          <w:rFonts w:cstheme="minorHAnsi"/>
          <w:sz w:val="22"/>
          <w:szCs w:val="22"/>
        </w:rPr>
      </w:pPr>
      <w:r>
        <w:rPr>
          <w:rFonts w:cstheme="minorHAnsi"/>
          <w:sz w:val="22"/>
          <w:szCs w:val="22"/>
        </w:rPr>
        <w:t>Withdrawal of patient consent</w:t>
      </w:r>
    </w:p>
    <w:p w14:paraId="4F78ABEB" w14:textId="77777777" w:rsidR="00C5251C" w:rsidRDefault="00C5251C" w:rsidP="00EF6D6D">
      <w:pPr>
        <w:ind w:left="720"/>
        <w:rPr>
          <w:rFonts w:cstheme="minorHAnsi"/>
          <w:sz w:val="22"/>
          <w:szCs w:val="22"/>
        </w:rPr>
      </w:pPr>
    </w:p>
    <w:p w14:paraId="636827D1" w14:textId="2E6985E5" w:rsidR="0007665C" w:rsidRDefault="004B3758">
      <w:pPr>
        <w:rPr>
          <w:rFonts w:cstheme="minorHAnsi"/>
          <w:sz w:val="22"/>
          <w:szCs w:val="22"/>
        </w:rPr>
        <w:pPrChange w:id="251" w:author="Hernan Sancho, Elena" w:date="2020-05-13T10:41:00Z">
          <w:pPr>
            <w:ind w:left="720"/>
          </w:pPr>
        </w:pPrChange>
      </w:pPr>
      <w:ins w:id="252" w:author="Hernan Sancho, Elena" w:date="2020-05-13T10:41:00Z">
        <w:r>
          <w:rPr>
            <w:rFonts w:cstheme="minorHAnsi"/>
            <w:sz w:val="22"/>
            <w:szCs w:val="22"/>
          </w:rPr>
          <w:t>If the primary endpoint is reached then ongoing treatment with baricitinib may be discontinued at the discretion of the PI.</w:t>
        </w:r>
      </w:ins>
    </w:p>
    <w:p w14:paraId="2DCC67C6" w14:textId="77777777" w:rsidR="0007665C" w:rsidRDefault="0007665C" w:rsidP="0007665C">
      <w:pPr>
        <w:rPr>
          <w:rFonts w:cstheme="minorHAnsi"/>
          <w:sz w:val="22"/>
          <w:szCs w:val="22"/>
        </w:rPr>
      </w:pPr>
    </w:p>
    <w:p w14:paraId="15B5F185" w14:textId="77777777" w:rsidR="0007665C" w:rsidRPr="00A41F2F" w:rsidRDefault="0007665C" w:rsidP="0007665C">
      <w:pPr>
        <w:rPr>
          <w:rFonts w:cstheme="minorHAnsi"/>
          <w:sz w:val="22"/>
          <w:szCs w:val="22"/>
        </w:rPr>
      </w:pPr>
      <w:r w:rsidRPr="00A41F2F">
        <w:rPr>
          <w:sz w:val="22"/>
          <w:szCs w:val="22"/>
          <w:lang w:val="en-US"/>
        </w:rPr>
        <w:t xml:space="preserve">Patients who have been withdrawn from the trial treatment and are experiencing ongoing toxicity will be followed up until </w:t>
      </w:r>
      <w:r w:rsidRPr="00A41F2F">
        <w:rPr>
          <w:sz w:val="22"/>
          <w:szCs w:val="22"/>
        </w:rPr>
        <w:t>the adverse reaction comes to its conclusion</w:t>
      </w:r>
      <w:r w:rsidRPr="00A41F2F">
        <w:rPr>
          <w:sz w:val="22"/>
          <w:szCs w:val="22"/>
          <w:lang w:val="en-US"/>
        </w:rPr>
        <w:t>. In the event of a patient being withdrawn from the trial treatment, they will continue to receive the most appropriate standard of care treatment available under the guidance of their treating clinician.</w:t>
      </w:r>
    </w:p>
    <w:p w14:paraId="7FFF45F1" w14:textId="77777777" w:rsidR="00143B30" w:rsidRPr="005A4395" w:rsidRDefault="00143B30" w:rsidP="005A4395">
      <w:pPr>
        <w:rPr>
          <w:rFonts w:cstheme="minorHAnsi"/>
          <w:sz w:val="22"/>
          <w:szCs w:val="22"/>
        </w:rPr>
      </w:pPr>
    </w:p>
    <w:p w14:paraId="7F2B2B74" w14:textId="77777777" w:rsidR="00D62DEA" w:rsidRPr="005A4395" w:rsidRDefault="00FF20BF" w:rsidP="005A4395">
      <w:pPr>
        <w:rPr>
          <w:rFonts w:cstheme="minorHAnsi"/>
          <w:sz w:val="22"/>
          <w:szCs w:val="22"/>
        </w:rPr>
      </w:pPr>
      <w:r>
        <w:rPr>
          <w:rFonts w:cstheme="minorHAnsi"/>
          <w:sz w:val="22"/>
          <w:szCs w:val="22"/>
        </w:rPr>
        <w:t>These treatment cessation p</w:t>
      </w:r>
      <w:r w:rsidR="00D62DEA" w:rsidRPr="005A4395">
        <w:rPr>
          <w:rFonts w:cstheme="minorHAnsi"/>
          <w:sz w:val="22"/>
          <w:szCs w:val="22"/>
        </w:rPr>
        <w:t xml:space="preserve">atients will remain in the intention to treat analysis of </w:t>
      </w:r>
      <w:r w:rsidR="00322EC9" w:rsidRPr="005A4395">
        <w:rPr>
          <w:rFonts w:cstheme="minorHAnsi"/>
          <w:sz w:val="22"/>
          <w:szCs w:val="22"/>
        </w:rPr>
        <w:t>the protocol</w:t>
      </w:r>
      <w:r w:rsidR="00404093">
        <w:rPr>
          <w:rFonts w:cstheme="minorHAnsi"/>
          <w:sz w:val="22"/>
          <w:szCs w:val="22"/>
        </w:rPr>
        <w:t xml:space="preserve"> and patients will continue to attend follow-up visits, when they are willing and able</w:t>
      </w:r>
      <w:r w:rsidR="00D62DEA" w:rsidRPr="005A4395">
        <w:rPr>
          <w:rFonts w:cstheme="minorHAnsi"/>
          <w:sz w:val="22"/>
          <w:szCs w:val="22"/>
        </w:rPr>
        <w:t>.</w:t>
      </w:r>
    </w:p>
    <w:p w14:paraId="362EF98D" w14:textId="77777777" w:rsidR="00E60060" w:rsidRPr="005A4395" w:rsidRDefault="00E60060" w:rsidP="005A4395">
      <w:pPr>
        <w:rPr>
          <w:rFonts w:cstheme="minorHAnsi"/>
          <w:color w:val="FF0000"/>
          <w:sz w:val="22"/>
          <w:szCs w:val="22"/>
        </w:rPr>
      </w:pPr>
    </w:p>
    <w:p w14:paraId="43286C2A" w14:textId="77777777" w:rsidR="00A41F2F" w:rsidRPr="0005624E" w:rsidRDefault="00A41F2F" w:rsidP="00A41F2F">
      <w:pPr>
        <w:pStyle w:val="Heading2"/>
        <w:rPr>
          <w:sz w:val="22"/>
        </w:rPr>
      </w:pPr>
      <w:r w:rsidRPr="0005624E">
        <w:rPr>
          <w:sz w:val="22"/>
        </w:rPr>
        <w:t xml:space="preserve">Consent withdrawal </w:t>
      </w:r>
    </w:p>
    <w:p w14:paraId="00CA6E37" w14:textId="77777777" w:rsidR="00A41F2F" w:rsidRPr="00A41F2F" w:rsidRDefault="00A41F2F" w:rsidP="00A41F2F">
      <w:pPr>
        <w:pStyle w:val="Default"/>
        <w:rPr>
          <w:rFonts w:ascii="Verdana" w:hAnsi="Verdana" w:cstheme="minorHAnsi"/>
          <w:sz w:val="22"/>
          <w:szCs w:val="22"/>
          <w:lang w:val="en-GB"/>
        </w:rPr>
      </w:pPr>
      <w:r w:rsidRPr="00A41F2F">
        <w:rPr>
          <w:rFonts w:ascii="Verdana" w:hAnsi="Verdana" w:cstheme="minorHAnsi"/>
          <w:sz w:val="22"/>
          <w:szCs w:val="22"/>
        </w:rPr>
        <w:t xml:space="preserve">Patients may withdraw their consent to participate in the trial at any time. </w:t>
      </w:r>
      <w:r w:rsidRPr="00A41F2F">
        <w:rPr>
          <w:rFonts w:ascii="Verdana" w:hAnsi="Verdana" w:cstheme="minorHAnsi"/>
          <w:sz w:val="22"/>
          <w:szCs w:val="22"/>
          <w:lang w:val="en-GB"/>
        </w:rPr>
        <w:t>No further trial procedures will be undertaken and no data or samples will be collec</w:t>
      </w:r>
      <w:r w:rsidR="00881188">
        <w:rPr>
          <w:rFonts w:ascii="Verdana" w:hAnsi="Verdana" w:cstheme="minorHAnsi"/>
          <w:sz w:val="22"/>
          <w:szCs w:val="22"/>
          <w:lang w:val="en-GB"/>
        </w:rPr>
        <w:t>ted from the time of withdrawal</w:t>
      </w:r>
      <w:r w:rsidR="00B422DB">
        <w:rPr>
          <w:rFonts w:ascii="Verdana" w:hAnsi="Verdana" w:cstheme="minorHAnsi"/>
          <w:sz w:val="22"/>
          <w:szCs w:val="22"/>
          <w:lang w:val="en-GB"/>
        </w:rPr>
        <w:t>.</w:t>
      </w:r>
    </w:p>
    <w:p w14:paraId="70F2D71F" w14:textId="77777777" w:rsidR="00A41F2F" w:rsidRPr="00A41F2F" w:rsidRDefault="00A41F2F" w:rsidP="00A41F2F">
      <w:pPr>
        <w:rPr>
          <w:rFonts w:cstheme="minorHAnsi"/>
          <w:sz w:val="22"/>
          <w:szCs w:val="22"/>
          <w:lang w:val="en-US"/>
        </w:rPr>
      </w:pPr>
      <w:r w:rsidRPr="00A41F2F">
        <w:rPr>
          <w:rFonts w:cstheme="minorHAnsi"/>
          <w:color w:val="000000"/>
          <w:sz w:val="22"/>
          <w:szCs w:val="22"/>
        </w:rPr>
        <w:t xml:space="preserve">However, data and samples collected up to the time of consent withdrawal will be included in the data reported for the trial. </w:t>
      </w:r>
      <w:r w:rsidRPr="00A41F2F">
        <w:rPr>
          <w:rFonts w:cstheme="minorHAnsi"/>
          <w:sz w:val="22"/>
          <w:szCs w:val="22"/>
          <w:lang w:val="en-US"/>
        </w:rPr>
        <w:t xml:space="preserve"> The </w:t>
      </w:r>
      <w:r w:rsidR="0005624E">
        <w:rPr>
          <w:rFonts w:cstheme="minorHAnsi"/>
          <w:sz w:val="22"/>
          <w:szCs w:val="22"/>
          <w:lang w:val="en-US"/>
        </w:rPr>
        <w:t xml:space="preserve">Investigator should inform the </w:t>
      </w:r>
      <w:r w:rsidRPr="00A41F2F">
        <w:rPr>
          <w:rFonts w:cstheme="minorHAnsi"/>
          <w:sz w:val="22"/>
          <w:szCs w:val="22"/>
          <w:lang w:val="en-US"/>
        </w:rPr>
        <w:t xml:space="preserve">coordination team as soon as possible and complete the consent withdrawal Case Report Form (CRF). </w:t>
      </w:r>
    </w:p>
    <w:p w14:paraId="2F33A15F" w14:textId="77777777" w:rsidR="00A41F2F" w:rsidRPr="00D6267E" w:rsidRDefault="00A41F2F" w:rsidP="00A41F2F">
      <w:pPr>
        <w:rPr>
          <w:lang w:val="en-US"/>
        </w:rPr>
      </w:pPr>
    </w:p>
    <w:p w14:paraId="6AC2881C" w14:textId="77777777" w:rsidR="00FE441E" w:rsidRPr="00881188" w:rsidRDefault="00FE441E" w:rsidP="005A4395">
      <w:pPr>
        <w:rPr>
          <w:rFonts w:cstheme="minorHAnsi"/>
          <w:color w:val="FF0000"/>
          <w:sz w:val="22"/>
          <w:szCs w:val="22"/>
        </w:rPr>
      </w:pPr>
    </w:p>
    <w:p w14:paraId="43EC88C4" w14:textId="77777777" w:rsidR="005A4B44" w:rsidRPr="005A4395" w:rsidRDefault="002C30E0" w:rsidP="005A4395">
      <w:pPr>
        <w:pStyle w:val="Heading1"/>
        <w:rPr>
          <w:rFonts w:cstheme="minorHAnsi"/>
          <w:sz w:val="22"/>
          <w:szCs w:val="22"/>
        </w:rPr>
      </w:pPr>
      <w:bookmarkStart w:id="253" w:name="_Toc468701225"/>
      <w:bookmarkStart w:id="254" w:name="_Toc38375851"/>
      <w:r w:rsidRPr="005A4395">
        <w:rPr>
          <w:rFonts w:cstheme="minorHAnsi"/>
          <w:sz w:val="22"/>
          <w:szCs w:val="22"/>
        </w:rPr>
        <w:t>Trial Treatment</w:t>
      </w:r>
      <w:r w:rsidR="005A4B44" w:rsidRPr="005A4395">
        <w:rPr>
          <w:rFonts w:cstheme="minorHAnsi"/>
          <w:sz w:val="22"/>
          <w:szCs w:val="22"/>
        </w:rPr>
        <w:t>s</w:t>
      </w:r>
      <w:bookmarkEnd w:id="253"/>
      <w:bookmarkEnd w:id="254"/>
    </w:p>
    <w:p w14:paraId="6447A4F0" w14:textId="77777777" w:rsidR="00A55EB8" w:rsidRPr="005A4395" w:rsidRDefault="00A55EB8" w:rsidP="005A4395">
      <w:pPr>
        <w:rPr>
          <w:rFonts w:cstheme="minorHAnsi"/>
          <w:color w:val="FF0000"/>
          <w:sz w:val="22"/>
          <w:szCs w:val="22"/>
        </w:rPr>
      </w:pPr>
    </w:p>
    <w:p w14:paraId="2B8F6DF2" w14:textId="77777777" w:rsidR="0034406E" w:rsidRPr="005A4395" w:rsidRDefault="0034406E" w:rsidP="0034406E">
      <w:pPr>
        <w:pStyle w:val="Heading2"/>
        <w:rPr>
          <w:rFonts w:cstheme="minorHAnsi"/>
          <w:sz w:val="22"/>
          <w:szCs w:val="22"/>
        </w:rPr>
      </w:pPr>
      <w:bookmarkStart w:id="255" w:name="_Toc468701226"/>
      <w:bookmarkStart w:id="256" w:name="_Toc37751334"/>
      <w:bookmarkStart w:id="257" w:name="_Toc38375852"/>
      <w:r w:rsidRPr="005A4395">
        <w:rPr>
          <w:rFonts w:cstheme="minorHAnsi"/>
          <w:sz w:val="22"/>
          <w:szCs w:val="22"/>
        </w:rPr>
        <w:t>Treatment Summary</w:t>
      </w:r>
      <w:bookmarkEnd w:id="255"/>
      <w:bookmarkEnd w:id="256"/>
      <w:bookmarkEnd w:id="257"/>
      <w:r w:rsidRPr="005A4395">
        <w:rPr>
          <w:rFonts w:cstheme="minorHAnsi"/>
          <w:sz w:val="22"/>
          <w:szCs w:val="22"/>
        </w:rPr>
        <w:t xml:space="preserve"> </w:t>
      </w:r>
    </w:p>
    <w:p w14:paraId="38799FD3" w14:textId="77777777" w:rsidR="00DD2D1D" w:rsidRDefault="008C7884" w:rsidP="005A4395">
      <w:pPr>
        <w:rPr>
          <w:rFonts w:cstheme="minorHAnsi"/>
          <w:sz w:val="22"/>
          <w:szCs w:val="22"/>
        </w:rPr>
      </w:pPr>
      <w:r w:rsidRPr="005A4395">
        <w:rPr>
          <w:rFonts w:cstheme="minorHAnsi"/>
          <w:sz w:val="22"/>
          <w:szCs w:val="22"/>
        </w:rPr>
        <w:t xml:space="preserve">For the purpose of this trial the therapies in the treatment arms are all considered as Investigational Medicinal Products (IMP)s conducted with a Clinical Trial Authorisation. The </w:t>
      </w:r>
      <w:r w:rsidR="00A57230">
        <w:rPr>
          <w:rFonts w:cstheme="minorHAnsi"/>
          <w:sz w:val="22"/>
          <w:szCs w:val="22"/>
        </w:rPr>
        <w:t>2</w:t>
      </w:r>
      <w:r w:rsidRPr="005A4395">
        <w:rPr>
          <w:rFonts w:cstheme="minorHAnsi"/>
          <w:sz w:val="22"/>
          <w:szCs w:val="22"/>
        </w:rPr>
        <w:t xml:space="preserve"> </w:t>
      </w:r>
      <w:r w:rsidR="00B6576F" w:rsidRPr="005A4395">
        <w:rPr>
          <w:rFonts w:cstheme="minorHAnsi"/>
          <w:sz w:val="22"/>
          <w:szCs w:val="22"/>
        </w:rPr>
        <w:t xml:space="preserve">IMPs </w:t>
      </w:r>
      <w:r w:rsidRPr="005A4395">
        <w:rPr>
          <w:rFonts w:cstheme="minorHAnsi"/>
          <w:sz w:val="22"/>
          <w:szCs w:val="22"/>
        </w:rPr>
        <w:t xml:space="preserve">proposed are Baricitinib </w:t>
      </w:r>
      <w:r w:rsidR="009C58CC" w:rsidRPr="005A4395">
        <w:rPr>
          <w:rFonts w:cstheme="minorHAnsi"/>
          <w:sz w:val="22"/>
          <w:szCs w:val="22"/>
        </w:rPr>
        <w:t xml:space="preserve">and </w:t>
      </w:r>
      <w:r w:rsidR="00B6576F" w:rsidRPr="005A4395">
        <w:rPr>
          <w:rFonts w:cstheme="minorHAnsi"/>
          <w:sz w:val="22"/>
          <w:szCs w:val="22"/>
        </w:rPr>
        <w:t>Ravulizumab</w:t>
      </w:r>
      <w:r w:rsidRPr="005A4395">
        <w:rPr>
          <w:rFonts w:cstheme="minorHAnsi"/>
          <w:sz w:val="22"/>
          <w:szCs w:val="22"/>
        </w:rPr>
        <w:t>.</w:t>
      </w:r>
      <w:r w:rsidR="009C58CC" w:rsidRPr="005A4395">
        <w:rPr>
          <w:rFonts w:cstheme="minorHAnsi"/>
          <w:sz w:val="22"/>
          <w:szCs w:val="22"/>
        </w:rPr>
        <w:t xml:space="preserve"> </w:t>
      </w:r>
      <w:r w:rsidR="000C36C4" w:rsidRPr="005A4395">
        <w:rPr>
          <w:rFonts w:cstheme="minorHAnsi"/>
          <w:sz w:val="22"/>
          <w:szCs w:val="22"/>
        </w:rPr>
        <w:t xml:space="preserve">All </w:t>
      </w:r>
      <w:r w:rsidR="008961CD">
        <w:rPr>
          <w:rFonts w:cstheme="minorHAnsi"/>
          <w:sz w:val="22"/>
          <w:szCs w:val="22"/>
        </w:rPr>
        <w:t xml:space="preserve">currently licensed </w:t>
      </w:r>
      <w:r w:rsidR="000C36C4" w:rsidRPr="005A4395">
        <w:rPr>
          <w:rFonts w:cstheme="minorHAnsi"/>
          <w:sz w:val="22"/>
          <w:szCs w:val="22"/>
        </w:rPr>
        <w:t>drugs are being used outside of their licensed indications.</w:t>
      </w:r>
    </w:p>
    <w:p w14:paraId="2CF5435C" w14:textId="77777777" w:rsidR="008961CD" w:rsidRDefault="008961CD" w:rsidP="005A4395">
      <w:pPr>
        <w:rPr>
          <w:rFonts w:cstheme="minorHAnsi"/>
          <w:sz w:val="22"/>
          <w:szCs w:val="22"/>
        </w:rPr>
      </w:pPr>
    </w:p>
    <w:p w14:paraId="5825F4DD" w14:textId="77777777" w:rsidR="008961CD" w:rsidRPr="005A4395" w:rsidRDefault="008961CD" w:rsidP="005A4395">
      <w:pPr>
        <w:rPr>
          <w:rFonts w:cstheme="minorHAnsi"/>
          <w:color w:val="FF0000"/>
          <w:sz w:val="22"/>
          <w:szCs w:val="22"/>
        </w:rPr>
      </w:pPr>
      <w:r>
        <w:rPr>
          <w:rFonts w:cstheme="minorHAnsi"/>
          <w:sz w:val="22"/>
          <w:szCs w:val="22"/>
        </w:rPr>
        <w:t>Further information regarding trial treatments is contained in the IMP manual.</w:t>
      </w:r>
    </w:p>
    <w:p w14:paraId="432FB753" w14:textId="77777777" w:rsidR="00361A57" w:rsidRPr="005A4395" w:rsidRDefault="009A17E1" w:rsidP="005A4395">
      <w:pPr>
        <w:pStyle w:val="Heading3"/>
        <w:rPr>
          <w:rFonts w:cstheme="minorHAnsi"/>
          <w:sz w:val="22"/>
          <w:szCs w:val="22"/>
        </w:rPr>
      </w:pPr>
      <w:r w:rsidRPr="005A4395">
        <w:rPr>
          <w:rFonts w:cstheme="minorHAnsi"/>
          <w:sz w:val="22"/>
          <w:szCs w:val="22"/>
        </w:rPr>
        <w:t xml:space="preserve"> </w:t>
      </w:r>
      <w:bookmarkStart w:id="258" w:name="_Toc38375853"/>
      <w:r w:rsidR="0082657D" w:rsidRPr="005A4395">
        <w:rPr>
          <w:rFonts w:cstheme="minorHAnsi"/>
          <w:sz w:val="22"/>
          <w:szCs w:val="22"/>
        </w:rPr>
        <w:t>Baricitinib</w:t>
      </w:r>
      <w:bookmarkEnd w:id="258"/>
      <w:r w:rsidR="007171C5" w:rsidRPr="005A4395">
        <w:rPr>
          <w:rFonts w:cstheme="minorHAnsi"/>
          <w:sz w:val="22"/>
          <w:szCs w:val="22"/>
        </w:rPr>
        <w:t xml:space="preserve"> </w:t>
      </w:r>
    </w:p>
    <w:p w14:paraId="1898BA5B" w14:textId="77777777" w:rsidR="009A17E1" w:rsidRPr="005A4395" w:rsidRDefault="009A17E1" w:rsidP="005A4395">
      <w:pPr>
        <w:rPr>
          <w:rFonts w:cstheme="minorHAnsi"/>
          <w:color w:val="FF0000"/>
          <w:sz w:val="22"/>
          <w:szCs w:val="22"/>
        </w:rPr>
      </w:pPr>
    </w:p>
    <w:p w14:paraId="3631E84F" w14:textId="77777777" w:rsidR="0005624E" w:rsidRPr="00EB1235" w:rsidRDefault="0005624E" w:rsidP="0005624E">
      <w:pPr>
        <w:ind w:left="360"/>
        <w:rPr>
          <w:rFonts w:cs="Calibri"/>
          <w:sz w:val="22"/>
          <w:szCs w:val="22"/>
        </w:rPr>
      </w:pPr>
      <w:r w:rsidRPr="00EB1235">
        <w:rPr>
          <w:rFonts w:cs="Calibri"/>
          <w:sz w:val="22"/>
          <w:szCs w:val="22"/>
        </w:rPr>
        <w:t xml:space="preserve">Baricitinib is a selective and reversible inhibitor of Janus kinase (JAK)1 and JAK2. </w:t>
      </w:r>
    </w:p>
    <w:p w14:paraId="33AA01D5" w14:textId="77777777" w:rsidR="0005624E" w:rsidRPr="00EB1235" w:rsidRDefault="0005624E" w:rsidP="0005624E">
      <w:pPr>
        <w:pStyle w:val="Heading4"/>
        <w:rPr>
          <w:rFonts w:cs="Calibri"/>
          <w:sz w:val="22"/>
          <w:szCs w:val="22"/>
        </w:rPr>
      </w:pPr>
      <w:r w:rsidRPr="00EB1235">
        <w:rPr>
          <w:rFonts w:cs="Calibri"/>
          <w:sz w:val="22"/>
          <w:szCs w:val="22"/>
        </w:rPr>
        <w:t xml:space="preserve"> Legal status</w:t>
      </w:r>
    </w:p>
    <w:p w14:paraId="1C1507C5" w14:textId="77777777" w:rsidR="0005624E" w:rsidRPr="0005624E" w:rsidRDefault="0005624E" w:rsidP="0005624E">
      <w:pPr>
        <w:tabs>
          <w:tab w:val="left" w:pos="2160"/>
          <w:tab w:val="left" w:pos="6480"/>
        </w:tabs>
        <w:ind w:left="576"/>
        <w:rPr>
          <w:rFonts w:cs="Calibri"/>
          <w:color w:val="FF0000"/>
          <w:sz w:val="22"/>
          <w:szCs w:val="22"/>
        </w:rPr>
      </w:pPr>
      <w:r w:rsidRPr="00EB1235">
        <w:rPr>
          <w:rFonts w:cs="Calibri"/>
          <w:color w:val="000000"/>
          <w:sz w:val="22"/>
          <w:szCs w:val="22"/>
          <w:shd w:val="clear" w:color="auto" w:fill="FFFFFF"/>
        </w:rPr>
        <w:t xml:space="preserve">Baricitinib is licensed for the treatment of moderate to severe active rheumatoid arthritis in adult patients who have responded inadequately to, or </w:t>
      </w:r>
      <w:r w:rsidRPr="00EB1235">
        <w:rPr>
          <w:rFonts w:cs="Calibri"/>
          <w:color w:val="000000"/>
          <w:sz w:val="22"/>
          <w:szCs w:val="22"/>
          <w:shd w:val="clear" w:color="auto" w:fill="FFFFFF"/>
        </w:rPr>
        <w:lastRenderedPageBreak/>
        <w:t>who are intolerant to one or more disease-modifying anti-rheumatic drugs. Baricitinib may be used as monotherapy or in combination with methotrexate</w:t>
      </w:r>
      <w:r w:rsidRPr="0005624E">
        <w:rPr>
          <w:rFonts w:cs="Calibri"/>
          <w:sz w:val="22"/>
          <w:szCs w:val="22"/>
        </w:rPr>
        <w:t>.</w:t>
      </w:r>
    </w:p>
    <w:p w14:paraId="6DD7DDAA" w14:textId="77777777" w:rsidR="0005624E" w:rsidRPr="00EB1235" w:rsidRDefault="0005624E" w:rsidP="0005624E">
      <w:pPr>
        <w:pStyle w:val="Heading4"/>
        <w:rPr>
          <w:rFonts w:cs="Calibri"/>
          <w:sz w:val="22"/>
          <w:szCs w:val="22"/>
        </w:rPr>
      </w:pPr>
      <w:r w:rsidRPr="00EB1235">
        <w:rPr>
          <w:rFonts w:cs="Calibri"/>
          <w:sz w:val="22"/>
          <w:szCs w:val="22"/>
        </w:rPr>
        <w:t xml:space="preserve">Supply  </w:t>
      </w:r>
    </w:p>
    <w:p w14:paraId="0D5FBF71" w14:textId="77777777" w:rsidR="0005624E" w:rsidRPr="00EB1235" w:rsidRDefault="0005624E" w:rsidP="0005624E">
      <w:pPr>
        <w:tabs>
          <w:tab w:val="left" w:pos="720"/>
          <w:tab w:val="left" w:pos="2160"/>
          <w:tab w:val="left" w:pos="6480"/>
        </w:tabs>
        <w:ind w:left="576"/>
        <w:rPr>
          <w:rFonts w:cs="Calibri"/>
          <w:color w:val="FF0000"/>
          <w:sz w:val="22"/>
          <w:szCs w:val="22"/>
        </w:rPr>
      </w:pPr>
      <w:r w:rsidRPr="00EB1235">
        <w:rPr>
          <w:rFonts w:cs="Calibri"/>
          <w:sz w:val="22"/>
          <w:szCs w:val="22"/>
        </w:rPr>
        <w:t>The IMP will be obtained from Eli Lilly and Company Limited. It will be distributed to authorised sites by a sponsor-appointed agent, with further details provided in the IMP manual. The initial supply will be sent to sites upon activation, with further supplies ordered by the site.</w:t>
      </w:r>
    </w:p>
    <w:p w14:paraId="2D400F1E" w14:textId="77777777" w:rsidR="0005624E" w:rsidRPr="00EB1235" w:rsidRDefault="0005624E" w:rsidP="0005624E">
      <w:pPr>
        <w:pStyle w:val="Heading4"/>
        <w:rPr>
          <w:rFonts w:cs="Calibri"/>
          <w:sz w:val="22"/>
          <w:szCs w:val="22"/>
        </w:rPr>
      </w:pPr>
      <w:r w:rsidRPr="00EB1235">
        <w:rPr>
          <w:rFonts w:cs="Calibri"/>
          <w:sz w:val="22"/>
          <w:szCs w:val="22"/>
        </w:rPr>
        <w:t>Packing and Labelling</w:t>
      </w:r>
    </w:p>
    <w:p w14:paraId="0D90CD2A" w14:textId="77777777" w:rsidR="0005624E" w:rsidRPr="00EB1235" w:rsidRDefault="0005624E" w:rsidP="0005624E">
      <w:pPr>
        <w:ind w:left="576"/>
        <w:rPr>
          <w:rFonts w:cs="Calibri"/>
          <w:sz w:val="22"/>
          <w:szCs w:val="22"/>
        </w:rPr>
      </w:pPr>
      <w:r w:rsidRPr="00EB1235">
        <w:rPr>
          <w:rFonts w:cs="Calibri"/>
          <w:sz w:val="22"/>
          <w:szCs w:val="22"/>
        </w:rPr>
        <w:t>Baricitinib is presented as a pink oblong film-coated tablet. Each tablet contains 2mg of baricitinib. Commercially available packs will be provided and  labelling will comply with regulatory requirements.</w:t>
      </w:r>
    </w:p>
    <w:p w14:paraId="071B80E1" w14:textId="77777777" w:rsidR="0005624E" w:rsidRPr="00EB1235" w:rsidRDefault="0005624E" w:rsidP="0005624E">
      <w:pPr>
        <w:pStyle w:val="Heading4"/>
        <w:rPr>
          <w:rFonts w:cs="Calibri"/>
          <w:sz w:val="22"/>
          <w:szCs w:val="22"/>
        </w:rPr>
      </w:pPr>
      <w:r w:rsidRPr="00EB1235">
        <w:rPr>
          <w:rFonts w:cs="Calibri"/>
          <w:sz w:val="22"/>
          <w:szCs w:val="22"/>
        </w:rPr>
        <w:t>Storage conditions</w:t>
      </w:r>
    </w:p>
    <w:p w14:paraId="452BE931" w14:textId="77777777" w:rsidR="0005624E" w:rsidRPr="00EB1235" w:rsidRDefault="0005624E" w:rsidP="0005624E">
      <w:pPr>
        <w:tabs>
          <w:tab w:val="left" w:pos="720"/>
          <w:tab w:val="left" w:pos="2160"/>
          <w:tab w:val="left" w:pos="6480"/>
        </w:tabs>
        <w:ind w:left="576"/>
        <w:rPr>
          <w:rFonts w:cs="Calibri"/>
          <w:sz w:val="22"/>
          <w:szCs w:val="22"/>
        </w:rPr>
      </w:pPr>
      <w:r w:rsidRPr="00EB1235">
        <w:rPr>
          <w:rFonts w:cs="Calibri"/>
          <w:sz w:val="22"/>
          <w:szCs w:val="22"/>
        </w:rPr>
        <w:t>To be stored as per SmPC.</w:t>
      </w:r>
    </w:p>
    <w:p w14:paraId="409DD225" w14:textId="77777777" w:rsidR="0005624E" w:rsidRPr="00EB1235" w:rsidRDefault="0005624E" w:rsidP="0005624E">
      <w:pPr>
        <w:pStyle w:val="Heading4"/>
        <w:rPr>
          <w:rFonts w:cs="Calibri"/>
          <w:sz w:val="22"/>
          <w:szCs w:val="22"/>
        </w:rPr>
      </w:pPr>
      <w:r w:rsidRPr="00EB1235">
        <w:rPr>
          <w:rFonts w:cs="Calibri"/>
          <w:sz w:val="22"/>
          <w:szCs w:val="22"/>
        </w:rPr>
        <w:t>Maximum duration of treatment of a participant</w:t>
      </w:r>
    </w:p>
    <w:p w14:paraId="0193AB03" w14:textId="77777777" w:rsidR="0005624E" w:rsidRPr="00EB1235" w:rsidRDefault="0005624E" w:rsidP="0005624E">
      <w:pPr>
        <w:autoSpaceDE w:val="0"/>
        <w:autoSpaceDN w:val="0"/>
        <w:adjustRightInd w:val="0"/>
        <w:spacing w:after="120"/>
        <w:ind w:left="535"/>
        <w:rPr>
          <w:rFonts w:cs="Calibri"/>
          <w:sz w:val="22"/>
          <w:szCs w:val="22"/>
        </w:rPr>
      </w:pPr>
      <w:r w:rsidRPr="00EB1235">
        <w:rPr>
          <w:rFonts w:cs="Calibri"/>
          <w:sz w:val="22"/>
          <w:szCs w:val="22"/>
        </w:rPr>
        <w:t xml:space="preserve">Participants will receive the IMP as tablets once daily for 14 days. Treatment will be stopped at discharge or transfer to another healthcare facility (if classed as a different legal entity) regardless of the scheduled duration of therapy.  </w:t>
      </w:r>
    </w:p>
    <w:p w14:paraId="19145634" w14:textId="77777777" w:rsidR="0005624E" w:rsidRPr="00EB1235" w:rsidRDefault="0005624E" w:rsidP="0005624E">
      <w:pPr>
        <w:pStyle w:val="Heading4"/>
        <w:rPr>
          <w:rFonts w:cs="Calibri"/>
          <w:sz w:val="22"/>
          <w:szCs w:val="22"/>
        </w:rPr>
      </w:pPr>
      <w:r w:rsidRPr="00EB1235">
        <w:rPr>
          <w:rFonts w:cs="Calibri"/>
          <w:sz w:val="22"/>
          <w:szCs w:val="22"/>
        </w:rPr>
        <w:t>Dose</w:t>
      </w:r>
    </w:p>
    <w:p w14:paraId="3C3BC0A4" w14:textId="1F619817" w:rsidR="0005624E" w:rsidRPr="00EB1235" w:rsidRDefault="0005624E" w:rsidP="0005624E">
      <w:pPr>
        <w:ind w:left="567"/>
        <w:rPr>
          <w:rFonts w:cs="Calibri"/>
          <w:sz w:val="22"/>
          <w:szCs w:val="22"/>
        </w:rPr>
      </w:pPr>
      <w:r w:rsidRPr="00EB1235">
        <w:rPr>
          <w:rFonts w:cs="Calibri"/>
          <w:sz w:val="22"/>
          <w:szCs w:val="22"/>
        </w:rPr>
        <w:t>Participants will be given 4mg of baricitinib PO (2 x 2mg table</w:t>
      </w:r>
      <w:ins w:id="259" w:author="Hernan Sancho, Elena" w:date="2020-05-13T10:52:00Z">
        <w:r w:rsidR="00420B80">
          <w:rPr>
            <w:rFonts w:cs="Calibri"/>
            <w:sz w:val="22"/>
            <w:szCs w:val="22"/>
          </w:rPr>
          <w:t>t</w:t>
        </w:r>
      </w:ins>
      <w:r w:rsidRPr="00EB1235">
        <w:rPr>
          <w:rFonts w:cs="Calibri"/>
          <w:sz w:val="22"/>
          <w:szCs w:val="22"/>
        </w:rPr>
        <w:t>s, once daily) on days 1-14 PO.</w:t>
      </w:r>
    </w:p>
    <w:p w14:paraId="5B5A17F3" w14:textId="77777777" w:rsidR="0005624E" w:rsidRPr="00EB1235" w:rsidRDefault="0005624E" w:rsidP="0005624E">
      <w:pPr>
        <w:ind w:left="567"/>
        <w:rPr>
          <w:rFonts w:cs="Calibri"/>
          <w:sz w:val="22"/>
          <w:szCs w:val="22"/>
        </w:rPr>
      </w:pPr>
      <w:r w:rsidRPr="00EB1235">
        <w:rPr>
          <w:rFonts w:cs="Calibri"/>
          <w:sz w:val="22"/>
          <w:szCs w:val="22"/>
        </w:rPr>
        <w:t>See section 9.1.1.8 for dose adjustments for age and renal function.</w:t>
      </w:r>
    </w:p>
    <w:p w14:paraId="2A55A8A2" w14:textId="77777777" w:rsidR="0005624E" w:rsidRPr="00EB1235" w:rsidRDefault="0005624E" w:rsidP="0005624E">
      <w:pPr>
        <w:pStyle w:val="Heading4"/>
        <w:rPr>
          <w:rFonts w:cs="Calibri"/>
          <w:sz w:val="22"/>
          <w:szCs w:val="22"/>
        </w:rPr>
      </w:pPr>
      <w:r w:rsidRPr="00EB1235">
        <w:rPr>
          <w:rFonts w:cs="Calibri"/>
          <w:sz w:val="22"/>
          <w:szCs w:val="22"/>
        </w:rPr>
        <w:t>Administration</w:t>
      </w:r>
    </w:p>
    <w:p w14:paraId="33332326" w14:textId="0BD90269" w:rsidR="0005624E" w:rsidRPr="00EB1235" w:rsidRDefault="0005624E" w:rsidP="0005624E">
      <w:pPr>
        <w:ind w:left="576"/>
        <w:rPr>
          <w:rFonts w:cs="Calibri"/>
          <w:sz w:val="22"/>
          <w:szCs w:val="22"/>
        </w:rPr>
      </w:pPr>
      <w:r w:rsidRPr="00EB1235">
        <w:rPr>
          <w:rFonts w:cs="Calibri"/>
          <w:sz w:val="22"/>
          <w:szCs w:val="22"/>
        </w:rPr>
        <w:t xml:space="preserve">The IMP is to be taken once daily with or without food at any time of the day. For patients unable to take tablets by mouth, these may be </w:t>
      </w:r>
      <w:ins w:id="260" w:author="Hernan Sancho, Elena" w:date="2020-05-13T10:53:00Z">
        <w:r w:rsidR="00420B80">
          <w:rPr>
            <w:rFonts w:cs="Calibri"/>
            <w:sz w:val="22"/>
            <w:szCs w:val="22"/>
          </w:rPr>
          <w:t xml:space="preserve">dispersed in water </w:t>
        </w:r>
      </w:ins>
      <w:del w:id="261" w:author="Hernan Sancho, Elena" w:date="2020-05-13T10:53:00Z">
        <w:r w:rsidRPr="00EB1235" w:rsidDel="00420B80">
          <w:rPr>
            <w:rFonts w:cs="Calibri"/>
            <w:sz w:val="22"/>
            <w:szCs w:val="22"/>
          </w:rPr>
          <w:delText xml:space="preserve">crushed </w:delText>
        </w:r>
      </w:del>
      <w:r w:rsidRPr="00EB1235">
        <w:rPr>
          <w:rFonts w:cs="Calibri"/>
          <w:sz w:val="22"/>
          <w:szCs w:val="22"/>
        </w:rPr>
        <w:t>and administrat</w:t>
      </w:r>
      <w:r w:rsidR="001148DB">
        <w:rPr>
          <w:rFonts w:cs="Calibri"/>
          <w:sz w:val="22"/>
          <w:szCs w:val="22"/>
        </w:rPr>
        <w:t>ed</w:t>
      </w:r>
      <w:r w:rsidRPr="00EB1235">
        <w:rPr>
          <w:rFonts w:cs="Calibri"/>
          <w:sz w:val="22"/>
          <w:szCs w:val="22"/>
        </w:rPr>
        <w:t xml:space="preserve"> via a nasogastric tube</w:t>
      </w:r>
      <w:r w:rsidR="001148DB">
        <w:rPr>
          <w:rFonts w:cs="Calibri"/>
          <w:sz w:val="22"/>
          <w:szCs w:val="22"/>
        </w:rPr>
        <w:t xml:space="preserve">. </w:t>
      </w:r>
    </w:p>
    <w:p w14:paraId="4BD8298B" w14:textId="77777777" w:rsidR="008D2D2B" w:rsidRPr="00EB1235" w:rsidRDefault="008D2D2B" w:rsidP="0005624E">
      <w:pPr>
        <w:ind w:left="576"/>
        <w:rPr>
          <w:rFonts w:cs="Calibri"/>
          <w:sz w:val="22"/>
          <w:szCs w:val="22"/>
        </w:rPr>
      </w:pPr>
    </w:p>
    <w:p w14:paraId="3EBE90F0" w14:textId="77777777" w:rsidR="0005624E" w:rsidRPr="00EB1235" w:rsidRDefault="0005624E" w:rsidP="0005624E">
      <w:pPr>
        <w:pStyle w:val="Heading4"/>
        <w:rPr>
          <w:rFonts w:cs="Calibri"/>
          <w:sz w:val="22"/>
          <w:szCs w:val="22"/>
        </w:rPr>
      </w:pPr>
      <w:r w:rsidRPr="00EB1235">
        <w:rPr>
          <w:rFonts w:cs="Calibri"/>
          <w:sz w:val="22"/>
          <w:szCs w:val="22"/>
        </w:rPr>
        <w:t xml:space="preserve">Dose modifications </w:t>
      </w:r>
    </w:p>
    <w:p w14:paraId="2FCB200E" w14:textId="77777777" w:rsidR="0005624E" w:rsidRPr="00EB1235" w:rsidRDefault="0005624E" w:rsidP="0005624E">
      <w:pPr>
        <w:pStyle w:val="Heading4"/>
        <w:numPr>
          <w:ilvl w:val="0"/>
          <w:numId w:val="0"/>
        </w:numPr>
        <w:ind w:left="576"/>
        <w:rPr>
          <w:rFonts w:cs="Calibri"/>
          <w:i w:val="0"/>
          <w:iCs/>
          <w:sz w:val="22"/>
          <w:szCs w:val="22"/>
          <w:u w:val="none"/>
        </w:rPr>
      </w:pPr>
      <w:r w:rsidRPr="00EB1235">
        <w:rPr>
          <w:rFonts w:cs="Calibri"/>
          <w:i w:val="0"/>
          <w:iCs/>
          <w:sz w:val="22"/>
          <w:szCs w:val="22"/>
          <w:u w:val="none"/>
        </w:rPr>
        <w:t>Patients with an estimated Cockcroft Gault creatinine clearance of 30-60 ml/min inclusive or patients ≥75 years at start of dosing will be given 2mg PO OD of baricitinib on days 1-14.</w:t>
      </w:r>
    </w:p>
    <w:p w14:paraId="1E997CE6" w14:textId="77777777" w:rsidR="00902978" w:rsidRDefault="00902978" w:rsidP="00902978">
      <w:pPr>
        <w:pStyle w:val="Heading4"/>
        <w:rPr>
          <w:sz w:val="22"/>
        </w:rPr>
      </w:pPr>
      <w:r w:rsidRPr="00902978">
        <w:rPr>
          <w:sz w:val="22"/>
        </w:rPr>
        <w:t>Side effects</w:t>
      </w:r>
    </w:p>
    <w:p w14:paraId="015945CC" w14:textId="77777777" w:rsidR="00143B30" w:rsidRDefault="00881188" w:rsidP="00881188">
      <w:pPr>
        <w:ind w:left="567"/>
        <w:rPr>
          <w:rFonts w:cstheme="minorHAnsi"/>
          <w:sz w:val="22"/>
          <w:szCs w:val="22"/>
        </w:rPr>
      </w:pPr>
      <w:r>
        <w:rPr>
          <w:rFonts w:cstheme="minorHAnsi"/>
          <w:sz w:val="22"/>
          <w:szCs w:val="22"/>
        </w:rPr>
        <w:t>Known reactions are summarised in section 4.8 of baricitinib SmPC approved by the MHRA for use in this trial.</w:t>
      </w:r>
    </w:p>
    <w:p w14:paraId="58D7461A" w14:textId="77777777" w:rsidR="007C165A" w:rsidRDefault="007C165A" w:rsidP="00881188">
      <w:pPr>
        <w:ind w:left="567"/>
        <w:rPr>
          <w:rFonts w:cstheme="minorHAnsi"/>
          <w:sz w:val="22"/>
          <w:szCs w:val="22"/>
        </w:rPr>
      </w:pPr>
    </w:p>
    <w:p w14:paraId="55A9269E" w14:textId="77777777" w:rsidR="007C165A" w:rsidRPr="00885058" w:rsidRDefault="007C165A" w:rsidP="007C165A">
      <w:pPr>
        <w:pStyle w:val="Heading4"/>
        <w:rPr>
          <w:sz w:val="22"/>
          <w:szCs w:val="22"/>
        </w:rPr>
      </w:pPr>
      <w:r w:rsidRPr="00885058">
        <w:rPr>
          <w:sz w:val="22"/>
          <w:szCs w:val="22"/>
        </w:rPr>
        <w:t>Management of toxicities associated with IMP</w:t>
      </w:r>
    </w:p>
    <w:p w14:paraId="553B522A" w14:textId="61882F54" w:rsidR="007C165A" w:rsidRDefault="003F5118" w:rsidP="007C165A">
      <w:pPr>
        <w:ind w:left="567"/>
        <w:rPr>
          <w:rFonts w:cstheme="minorHAnsi"/>
          <w:sz w:val="22"/>
          <w:szCs w:val="22"/>
        </w:rPr>
      </w:pPr>
      <w:r>
        <w:rPr>
          <w:rFonts w:cstheme="minorHAnsi"/>
          <w:color w:val="000000"/>
        </w:rPr>
        <w:t>Information concerning toxicity and management of toxicity is described in the S</w:t>
      </w:r>
      <w:r w:rsidR="000631FF">
        <w:rPr>
          <w:rFonts w:cstheme="minorHAnsi"/>
          <w:color w:val="000000"/>
        </w:rPr>
        <w:t>m</w:t>
      </w:r>
      <w:r>
        <w:rPr>
          <w:rFonts w:cstheme="minorHAnsi"/>
          <w:color w:val="000000"/>
        </w:rPr>
        <w:t>PC</w:t>
      </w:r>
      <w:r w:rsidR="007C165A">
        <w:rPr>
          <w:rFonts w:cstheme="minorHAnsi"/>
          <w:sz w:val="22"/>
          <w:szCs w:val="22"/>
        </w:rPr>
        <w:t>.</w:t>
      </w:r>
    </w:p>
    <w:p w14:paraId="5FCBFC22" w14:textId="77777777" w:rsidR="007C165A" w:rsidRDefault="007C165A" w:rsidP="007C165A">
      <w:pPr>
        <w:ind w:left="567"/>
        <w:rPr>
          <w:rFonts w:cstheme="minorHAnsi"/>
          <w:sz w:val="22"/>
          <w:szCs w:val="22"/>
        </w:rPr>
      </w:pPr>
    </w:p>
    <w:p w14:paraId="2F948D41" w14:textId="77777777" w:rsidR="007C165A" w:rsidRDefault="007C165A" w:rsidP="007C165A">
      <w:pPr>
        <w:ind w:left="567"/>
        <w:rPr>
          <w:rFonts w:cstheme="minorHAnsi"/>
          <w:sz w:val="22"/>
          <w:szCs w:val="22"/>
        </w:rPr>
      </w:pPr>
      <w:r>
        <w:rPr>
          <w:rFonts w:cstheme="minorHAnsi"/>
          <w:sz w:val="22"/>
          <w:szCs w:val="22"/>
        </w:rPr>
        <w:t xml:space="preserve">When Baricitinib is prescribed for rheumatoid arthritis, blood monitoring for haematological, hepatic and metabolic adverse effects is arranged to start 2 weeks after initial dosing. Since the maximum treatment period with </w:t>
      </w:r>
      <w:r>
        <w:rPr>
          <w:rFonts w:cstheme="minorHAnsi"/>
          <w:sz w:val="22"/>
          <w:szCs w:val="22"/>
        </w:rPr>
        <w:lastRenderedPageBreak/>
        <w:t>Baricitinib in patients participating in TACTIC-R will be 14 days, the normal monitoring arrangements are inappropriate in the trial setting. However, participants in TACTIC-R will be inpatients who will have adverse effects monitored daily and will have blood tests, including full blood count and liver function tests performed serially through the treatment period. Daily reviews of results from TACTIC-R participants will be reviewed by site medical TACTIC investigators.</w:t>
      </w:r>
    </w:p>
    <w:p w14:paraId="70FBB57A" w14:textId="77777777" w:rsidR="003F5118" w:rsidRDefault="003F5118" w:rsidP="007C165A">
      <w:pPr>
        <w:ind w:left="567"/>
        <w:rPr>
          <w:rFonts w:cstheme="minorHAnsi"/>
          <w:sz w:val="22"/>
          <w:szCs w:val="22"/>
        </w:rPr>
      </w:pPr>
    </w:p>
    <w:p w14:paraId="036DF260" w14:textId="77777777" w:rsidR="003F5118" w:rsidRPr="00885058" w:rsidRDefault="003F5118" w:rsidP="003F5118">
      <w:pPr>
        <w:pStyle w:val="Heading4"/>
        <w:rPr>
          <w:sz w:val="22"/>
          <w:szCs w:val="22"/>
        </w:rPr>
      </w:pPr>
      <w:r w:rsidRPr="00885058">
        <w:rPr>
          <w:sz w:val="22"/>
          <w:szCs w:val="22"/>
        </w:rPr>
        <w:t xml:space="preserve"> Concomitant medications </w:t>
      </w:r>
    </w:p>
    <w:p w14:paraId="2BF7F377" w14:textId="408C9D5B" w:rsidR="003F5118" w:rsidRDefault="003F5118" w:rsidP="003F5118">
      <w:pPr>
        <w:ind w:left="567"/>
        <w:rPr>
          <w:rFonts w:cstheme="minorHAnsi"/>
          <w:sz w:val="22"/>
          <w:szCs w:val="22"/>
        </w:rPr>
      </w:pPr>
      <w:r>
        <w:rPr>
          <w:rFonts w:cstheme="minorHAnsi"/>
          <w:color w:val="000000"/>
        </w:rPr>
        <w:t>Details of drug-drug interactions are contained in the S</w:t>
      </w:r>
      <w:r w:rsidR="0020782B">
        <w:rPr>
          <w:rFonts w:cstheme="minorHAnsi"/>
          <w:color w:val="000000"/>
        </w:rPr>
        <w:t>m</w:t>
      </w:r>
      <w:r>
        <w:rPr>
          <w:rFonts w:cstheme="minorHAnsi"/>
          <w:color w:val="000000"/>
        </w:rPr>
        <w:t>PC</w:t>
      </w:r>
      <w:r>
        <w:rPr>
          <w:rFonts w:cstheme="minorHAnsi"/>
          <w:sz w:val="22"/>
          <w:szCs w:val="22"/>
        </w:rPr>
        <w:t>.</w:t>
      </w:r>
    </w:p>
    <w:p w14:paraId="6243E49C" w14:textId="77777777" w:rsidR="003F5118" w:rsidRPr="005A4395" w:rsidRDefault="003F5118" w:rsidP="007C165A">
      <w:pPr>
        <w:ind w:left="567"/>
        <w:rPr>
          <w:rFonts w:cstheme="minorHAnsi"/>
          <w:sz w:val="22"/>
          <w:szCs w:val="22"/>
        </w:rPr>
      </w:pPr>
    </w:p>
    <w:p w14:paraId="61A62058" w14:textId="77777777" w:rsidR="007C165A" w:rsidRPr="005A4395" w:rsidRDefault="007C165A" w:rsidP="00881188">
      <w:pPr>
        <w:ind w:left="567"/>
        <w:rPr>
          <w:rFonts w:cstheme="minorHAnsi"/>
          <w:sz w:val="22"/>
          <w:szCs w:val="22"/>
        </w:rPr>
      </w:pPr>
    </w:p>
    <w:p w14:paraId="3D33AA7C" w14:textId="77777777" w:rsidR="0086225F" w:rsidRPr="00881188" w:rsidRDefault="00FF20BF" w:rsidP="005A4395">
      <w:pPr>
        <w:pStyle w:val="Heading3"/>
        <w:jc w:val="both"/>
        <w:rPr>
          <w:rFonts w:cstheme="minorHAnsi"/>
          <w:sz w:val="22"/>
          <w:szCs w:val="22"/>
        </w:rPr>
      </w:pPr>
      <w:bookmarkStart w:id="262" w:name="_Toc38375854"/>
      <w:r w:rsidRPr="00FF20BF">
        <w:rPr>
          <w:rFonts w:cstheme="minorHAnsi"/>
          <w:sz w:val="22"/>
          <w:szCs w:val="22"/>
        </w:rPr>
        <w:t>Ravulizumab</w:t>
      </w:r>
      <w:bookmarkEnd w:id="262"/>
    </w:p>
    <w:p w14:paraId="02201AB6" w14:textId="77777777" w:rsidR="0086225F" w:rsidRPr="005A4395" w:rsidRDefault="0086225F" w:rsidP="005A4395">
      <w:pPr>
        <w:pStyle w:val="Heading4"/>
        <w:rPr>
          <w:rFonts w:cstheme="minorHAnsi"/>
          <w:sz w:val="22"/>
          <w:szCs w:val="22"/>
        </w:rPr>
      </w:pPr>
      <w:r w:rsidRPr="005A4395">
        <w:rPr>
          <w:rFonts w:cstheme="minorHAnsi"/>
          <w:sz w:val="22"/>
          <w:szCs w:val="22"/>
        </w:rPr>
        <w:t>Legal status</w:t>
      </w:r>
    </w:p>
    <w:p w14:paraId="24AD6C6B" w14:textId="77777777" w:rsidR="0086225F" w:rsidRPr="005A4395" w:rsidRDefault="0086225F" w:rsidP="005A4395">
      <w:pPr>
        <w:pStyle w:val="NormalWeb"/>
        <w:spacing w:before="0" w:beforeAutospacing="0" w:after="143" w:afterAutospacing="0"/>
        <w:ind w:left="576"/>
        <w:rPr>
          <w:rFonts w:ascii="Verdana" w:hAnsi="Verdana" w:cstheme="minorHAnsi"/>
          <w:color w:val="000000"/>
          <w:sz w:val="22"/>
          <w:szCs w:val="22"/>
        </w:rPr>
      </w:pPr>
      <w:r w:rsidRPr="005A4395">
        <w:rPr>
          <w:rFonts w:ascii="Verdana" w:hAnsi="Verdana" w:cstheme="minorHAnsi"/>
          <w:color w:val="000000"/>
          <w:sz w:val="22"/>
          <w:szCs w:val="22"/>
        </w:rPr>
        <w:t xml:space="preserve">Ravulizumab </w:t>
      </w:r>
      <w:r w:rsidR="00881188">
        <w:rPr>
          <w:rFonts w:ascii="Verdana" w:hAnsi="Verdana" w:cstheme="minorHAnsi"/>
          <w:color w:val="000000"/>
          <w:sz w:val="22"/>
          <w:szCs w:val="22"/>
        </w:rPr>
        <w:t>is</w:t>
      </w:r>
      <w:r w:rsidR="00195154" w:rsidRPr="00195154">
        <w:rPr>
          <w:rFonts w:ascii="Verdana" w:hAnsi="Verdana" w:cstheme="minorHAnsi"/>
          <w:color w:val="000000"/>
          <w:sz w:val="22"/>
          <w:szCs w:val="22"/>
          <w:shd w:val="clear" w:color="auto" w:fill="FFFFFF"/>
        </w:rPr>
        <w:t xml:space="preserve"> licensed for </w:t>
      </w:r>
      <w:r w:rsidR="0005624E">
        <w:rPr>
          <w:rFonts w:ascii="Verdana" w:hAnsi="Verdana" w:cstheme="minorHAnsi"/>
          <w:color w:val="000000"/>
          <w:sz w:val="22"/>
          <w:szCs w:val="22"/>
          <w:shd w:val="clear" w:color="auto" w:fill="FFFFFF"/>
        </w:rPr>
        <w:t xml:space="preserve">the </w:t>
      </w:r>
      <w:r w:rsidRPr="005A4395">
        <w:rPr>
          <w:rFonts w:ascii="Verdana" w:hAnsi="Verdana" w:cstheme="minorHAnsi"/>
          <w:color w:val="000000"/>
          <w:sz w:val="22"/>
          <w:szCs w:val="22"/>
        </w:rPr>
        <w:t xml:space="preserve">treatment of </w:t>
      </w:r>
      <w:r w:rsidR="001E77E7">
        <w:rPr>
          <w:rFonts w:ascii="Verdana" w:hAnsi="Verdana" w:cstheme="minorHAnsi"/>
          <w:color w:val="000000"/>
          <w:sz w:val="22"/>
          <w:szCs w:val="22"/>
        </w:rPr>
        <w:t xml:space="preserve">selected </w:t>
      </w:r>
      <w:r w:rsidRPr="005A4395">
        <w:rPr>
          <w:rFonts w:ascii="Verdana" w:hAnsi="Verdana" w:cstheme="minorHAnsi"/>
          <w:color w:val="000000"/>
          <w:sz w:val="22"/>
          <w:szCs w:val="22"/>
        </w:rPr>
        <w:t>adult patients with paroxysmal nocturnal haemoglobinuria (PNH)</w:t>
      </w:r>
    </w:p>
    <w:p w14:paraId="2C251679" w14:textId="77777777" w:rsidR="0086225F" w:rsidRPr="005A4395" w:rsidRDefault="0086225F" w:rsidP="005A4395">
      <w:pPr>
        <w:pStyle w:val="Heading4"/>
        <w:rPr>
          <w:rFonts w:cstheme="minorHAnsi"/>
          <w:sz w:val="22"/>
          <w:szCs w:val="22"/>
        </w:rPr>
      </w:pPr>
      <w:r w:rsidRPr="005A4395">
        <w:rPr>
          <w:rFonts w:cstheme="minorHAnsi"/>
          <w:sz w:val="22"/>
          <w:szCs w:val="22"/>
        </w:rPr>
        <w:t xml:space="preserve">Supply  </w:t>
      </w:r>
    </w:p>
    <w:p w14:paraId="25DBE305" w14:textId="77777777" w:rsidR="0086225F" w:rsidRPr="003252D1" w:rsidRDefault="0086225F" w:rsidP="003252D1">
      <w:pPr>
        <w:tabs>
          <w:tab w:val="left" w:pos="720"/>
          <w:tab w:val="left" w:pos="2160"/>
          <w:tab w:val="left" w:pos="6480"/>
        </w:tabs>
        <w:ind w:left="576"/>
        <w:rPr>
          <w:rFonts w:cstheme="minorHAnsi"/>
          <w:sz w:val="22"/>
          <w:szCs w:val="22"/>
        </w:rPr>
      </w:pPr>
      <w:r w:rsidRPr="005A4395">
        <w:rPr>
          <w:rFonts w:cstheme="minorHAnsi"/>
          <w:sz w:val="22"/>
          <w:szCs w:val="22"/>
        </w:rPr>
        <w:t>The IMP will be supplied by the marketing</w:t>
      </w:r>
      <w:r w:rsidR="003252D1">
        <w:rPr>
          <w:rFonts w:cstheme="minorHAnsi"/>
          <w:sz w:val="22"/>
          <w:szCs w:val="22"/>
        </w:rPr>
        <w:t xml:space="preserve"> authorisation holder Alexion. </w:t>
      </w:r>
      <w:r w:rsidR="006C5D5B">
        <w:rPr>
          <w:rFonts w:cstheme="minorHAnsi"/>
          <w:sz w:val="22"/>
          <w:szCs w:val="22"/>
        </w:rPr>
        <w:t>It will be distributed to authorised sites by a sponsor-appointed agent with further details provided in the IMP manual. The initial supply will be sent to sites upon activation, with further supplies ordered by the site.</w:t>
      </w:r>
    </w:p>
    <w:p w14:paraId="7FA10018" w14:textId="77777777" w:rsidR="0086225F" w:rsidRPr="005A4395" w:rsidRDefault="0086225F" w:rsidP="005A4395">
      <w:pPr>
        <w:pStyle w:val="Heading4"/>
        <w:rPr>
          <w:rFonts w:cstheme="minorHAnsi"/>
          <w:sz w:val="22"/>
          <w:szCs w:val="22"/>
        </w:rPr>
      </w:pPr>
      <w:r w:rsidRPr="005A4395">
        <w:rPr>
          <w:rFonts w:cstheme="minorHAnsi"/>
          <w:sz w:val="22"/>
          <w:szCs w:val="22"/>
        </w:rPr>
        <w:t>Packing and Labelling</w:t>
      </w:r>
    </w:p>
    <w:p w14:paraId="5E8D8B48" w14:textId="77777777" w:rsidR="0086225F" w:rsidRPr="005A4395" w:rsidRDefault="001E77E7" w:rsidP="005A4395">
      <w:pPr>
        <w:ind w:left="576"/>
        <w:rPr>
          <w:rFonts w:cstheme="minorHAnsi"/>
          <w:sz w:val="22"/>
          <w:szCs w:val="22"/>
          <w:lang w:val="en-US"/>
        </w:rPr>
      </w:pPr>
      <w:r>
        <w:rPr>
          <w:rFonts w:cstheme="minorHAnsi"/>
          <w:sz w:val="22"/>
          <w:szCs w:val="22"/>
          <w:lang w:val="en-US"/>
        </w:rPr>
        <w:t xml:space="preserve">Commercially available </w:t>
      </w:r>
      <w:r w:rsidR="0086225F" w:rsidRPr="005A4395">
        <w:rPr>
          <w:rFonts w:cstheme="minorHAnsi"/>
          <w:sz w:val="22"/>
          <w:szCs w:val="22"/>
          <w:lang w:val="en-US"/>
        </w:rPr>
        <w:t xml:space="preserve">Ravulizumab (Ultomiris) </w:t>
      </w:r>
      <w:r>
        <w:rPr>
          <w:rFonts w:cstheme="minorHAnsi"/>
          <w:sz w:val="22"/>
          <w:szCs w:val="22"/>
          <w:lang w:val="en-US"/>
        </w:rPr>
        <w:t>will be</w:t>
      </w:r>
      <w:r w:rsidR="0086225F" w:rsidRPr="005A4395">
        <w:rPr>
          <w:rFonts w:cstheme="minorHAnsi"/>
          <w:sz w:val="22"/>
          <w:szCs w:val="22"/>
          <w:lang w:val="en-US"/>
        </w:rPr>
        <w:t xml:space="preserve"> supplied as 300mg concentrate for solution for infusion</w:t>
      </w:r>
      <w:r>
        <w:rPr>
          <w:rFonts w:cstheme="minorHAnsi"/>
          <w:sz w:val="22"/>
          <w:szCs w:val="22"/>
          <w:lang w:val="en-US"/>
        </w:rPr>
        <w:t>:</w:t>
      </w:r>
    </w:p>
    <w:p w14:paraId="77253F04" w14:textId="77777777" w:rsidR="0086225F" w:rsidRPr="005A4395" w:rsidRDefault="0086225F" w:rsidP="005A4395">
      <w:pPr>
        <w:ind w:left="576"/>
        <w:rPr>
          <w:rFonts w:cstheme="minorHAnsi"/>
          <w:color w:val="000000"/>
          <w:sz w:val="22"/>
          <w:szCs w:val="22"/>
        </w:rPr>
      </w:pPr>
      <w:r w:rsidRPr="005A4395">
        <w:rPr>
          <w:rFonts w:cstheme="minorHAnsi"/>
          <w:color w:val="000000"/>
          <w:sz w:val="22"/>
          <w:szCs w:val="22"/>
        </w:rPr>
        <w:t>30 mL of sterile concentrate in a vial with a stopper and a seal.</w:t>
      </w:r>
    </w:p>
    <w:p w14:paraId="6AEF71F0" w14:textId="77777777" w:rsidR="0086225F" w:rsidRPr="005A4395" w:rsidRDefault="006C5D5B" w:rsidP="005A4395">
      <w:pPr>
        <w:ind w:left="576"/>
        <w:rPr>
          <w:rFonts w:cstheme="minorHAnsi"/>
          <w:sz w:val="22"/>
          <w:szCs w:val="22"/>
          <w:lang w:val="en-US"/>
        </w:rPr>
      </w:pPr>
      <w:r>
        <w:rPr>
          <w:rFonts w:cstheme="minorHAnsi"/>
          <w:color w:val="000000"/>
          <w:sz w:val="22"/>
          <w:szCs w:val="22"/>
        </w:rPr>
        <w:t>Labelling will be in accordance with regulatory requirements.</w:t>
      </w:r>
    </w:p>
    <w:p w14:paraId="7EF2FD31" w14:textId="77777777" w:rsidR="0086225F" w:rsidRPr="005A4395" w:rsidRDefault="0086225F" w:rsidP="005A4395">
      <w:pPr>
        <w:pStyle w:val="Heading4"/>
        <w:rPr>
          <w:rFonts w:cstheme="minorHAnsi"/>
          <w:sz w:val="22"/>
          <w:szCs w:val="22"/>
        </w:rPr>
      </w:pPr>
      <w:r w:rsidRPr="005A4395">
        <w:rPr>
          <w:rFonts w:cstheme="minorHAnsi"/>
          <w:sz w:val="22"/>
          <w:szCs w:val="22"/>
        </w:rPr>
        <w:t xml:space="preserve"> Storage conditions</w:t>
      </w:r>
    </w:p>
    <w:p w14:paraId="4AE84E7D" w14:textId="77777777" w:rsidR="0086225F" w:rsidRPr="003252D1" w:rsidRDefault="001E77E7" w:rsidP="00727B4C">
      <w:pPr>
        <w:pStyle w:val="NormalWeb"/>
        <w:spacing w:before="0" w:beforeAutospacing="0" w:after="143" w:afterAutospacing="0"/>
        <w:ind w:left="576"/>
        <w:rPr>
          <w:rFonts w:cstheme="minorHAnsi"/>
          <w:sz w:val="22"/>
          <w:szCs w:val="22"/>
        </w:rPr>
      </w:pPr>
      <w:r>
        <w:rPr>
          <w:rFonts w:ascii="Verdana" w:hAnsi="Verdana" w:cstheme="minorHAnsi"/>
          <w:color w:val="000000"/>
          <w:sz w:val="22"/>
          <w:szCs w:val="22"/>
        </w:rPr>
        <w:t>To be stored as per SmPC.</w:t>
      </w:r>
      <w:r w:rsidR="0086225F" w:rsidRPr="005A4395">
        <w:rPr>
          <w:rFonts w:cstheme="minorHAnsi"/>
          <w:color w:val="000000"/>
          <w:sz w:val="22"/>
          <w:szCs w:val="22"/>
          <w:shd w:val="clear" w:color="auto" w:fill="FFFFFF"/>
        </w:rPr>
        <w:t xml:space="preserve"> </w:t>
      </w:r>
    </w:p>
    <w:p w14:paraId="4D17FDD5" w14:textId="77777777" w:rsidR="0086225F" w:rsidRPr="005A4395" w:rsidRDefault="0086225F" w:rsidP="005A4395">
      <w:pPr>
        <w:pStyle w:val="Heading4"/>
        <w:rPr>
          <w:rFonts w:cstheme="minorHAnsi"/>
          <w:sz w:val="22"/>
          <w:szCs w:val="22"/>
        </w:rPr>
      </w:pPr>
      <w:r w:rsidRPr="005A4395">
        <w:rPr>
          <w:rFonts w:cstheme="minorHAnsi"/>
          <w:sz w:val="22"/>
          <w:szCs w:val="22"/>
        </w:rPr>
        <w:t>Maximum duration of treatment of a participant</w:t>
      </w:r>
    </w:p>
    <w:p w14:paraId="2C71A7DA" w14:textId="77777777" w:rsidR="0086225F" w:rsidRPr="005A4395" w:rsidRDefault="0086225F" w:rsidP="005A4395">
      <w:pPr>
        <w:autoSpaceDE w:val="0"/>
        <w:autoSpaceDN w:val="0"/>
        <w:adjustRightInd w:val="0"/>
        <w:spacing w:after="120"/>
        <w:ind w:left="535"/>
        <w:rPr>
          <w:rFonts w:cstheme="minorHAnsi"/>
          <w:sz w:val="22"/>
          <w:szCs w:val="22"/>
        </w:rPr>
      </w:pPr>
      <w:r w:rsidRPr="005A4395">
        <w:rPr>
          <w:rFonts w:cstheme="minorHAnsi"/>
          <w:sz w:val="22"/>
          <w:szCs w:val="22"/>
        </w:rPr>
        <w:t xml:space="preserve">Participants will receive the IMP as a single intravenous infusion. </w:t>
      </w:r>
    </w:p>
    <w:p w14:paraId="1F411703" w14:textId="77777777" w:rsidR="0086225F" w:rsidRPr="005A4395" w:rsidRDefault="0086225F" w:rsidP="005A4395">
      <w:pPr>
        <w:pStyle w:val="Heading4"/>
        <w:rPr>
          <w:rFonts w:cstheme="minorHAnsi"/>
          <w:sz w:val="22"/>
          <w:szCs w:val="22"/>
        </w:rPr>
      </w:pPr>
      <w:r w:rsidRPr="005A4395">
        <w:rPr>
          <w:rFonts w:cstheme="minorHAnsi"/>
          <w:sz w:val="22"/>
          <w:szCs w:val="22"/>
        </w:rPr>
        <w:t xml:space="preserve"> Dose </w:t>
      </w:r>
    </w:p>
    <w:p w14:paraId="1F1C8623" w14:textId="77777777" w:rsidR="008141E9" w:rsidRDefault="0086225F" w:rsidP="00774AE1">
      <w:pPr>
        <w:pStyle w:val="NormalWeb"/>
        <w:spacing w:before="0" w:beforeAutospacing="0" w:after="143" w:afterAutospacing="0"/>
        <w:ind w:left="567"/>
        <w:rPr>
          <w:rFonts w:ascii="Verdana" w:hAnsi="Verdana" w:cstheme="minorHAnsi"/>
          <w:bCs/>
          <w:color w:val="000000"/>
          <w:sz w:val="22"/>
          <w:szCs w:val="22"/>
        </w:rPr>
      </w:pPr>
      <w:r w:rsidRPr="005A4395">
        <w:rPr>
          <w:rFonts w:ascii="Verdana" w:hAnsi="Verdana" w:cstheme="minorHAnsi"/>
          <w:bCs/>
          <w:color w:val="000000"/>
          <w:sz w:val="22"/>
          <w:szCs w:val="22"/>
        </w:rPr>
        <w:t>Ravulizumab is administered intravenously at a concentration of 5mg/ml through a 0.2µm filter; it should not be administered as an intravenous push or bolus injection.</w:t>
      </w:r>
    </w:p>
    <w:p w14:paraId="2452C176" w14:textId="77777777" w:rsidR="008141E9" w:rsidRDefault="008141E9" w:rsidP="00774AE1">
      <w:pPr>
        <w:pStyle w:val="NormalWeb"/>
        <w:spacing w:before="0" w:beforeAutospacing="0" w:after="143" w:afterAutospacing="0"/>
        <w:ind w:left="567"/>
        <w:rPr>
          <w:rFonts w:ascii="Verdana" w:hAnsi="Verdana" w:cstheme="minorHAnsi"/>
          <w:bCs/>
          <w:color w:val="000000"/>
          <w:sz w:val="22"/>
          <w:szCs w:val="22"/>
        </w:rPr>
      </w:pPr>
    </w:p>
    <w:p w14:paraId="15D4900E" w14:textId="77777777" w:rsidR="0086225F" w:rsidRPr="005A4395" w:rsidRDefault="0086225F" w:rsidP="00774AE1">
      <w:pPr>
        <w:pStyle w:val="NormalWeb"/>
        <w:spacing w:before="0" w:beforeAutospacing="0" w:after="143" w:afterAutospacing="0"/>
        <w:ind w:left="567"/>
        <w:rPr>
          <w:rFonts w:ascii="Verdana" w:hAnsi="Verdana" w:cstheme="minorHAnsi"/>
          <w:color w:val="000000"/>
          <w:sz w:val="22"/>
          <w:szCs w:val="22"/>
        </w:rPr>
      </w:pPr>
      <w:r w:rsidRPr="005A4395">
        <w:rPr>
          <w:rFonts w:ascii="Verdana" w:hAnsi="Verdana" w:cstheme="minorHAnsi"/>
          <w:bCs/>
          <w:color w:val="000000"/>
          <w:sz w:val="22"/>
          <w:szCs w:val="22"/>
        </w:rPr>
        <w:t>Ravulizumab weight-based dosing regimen</w:t>
      </w:r>
    </w:p>
    <w:tbl>
      <w:tblPr>
        <w:tblW w:w="6841" w:type="dxa"/>
        <w:tblInd w:w="611" w:type="dxa"/>
        <w:tblBorders>
          <w:top w:val="outset" w:sz="6" w:space="0" w:color="7B7B7B"/>
          <w:left w:val="outset" w:sz="6" w:space="0" w:color="7B7B7B"/>
          <w:bottom w:val="outset" w:sz="6" w:space="0" w:color="7B7B7B"/>
          <w:right w:val="outset" w:sz="6" w:space="0" w:color="7B7B7B"/>
        </w:tblBorders>
        <w:tblCellMar>
          <w:top w:w="40" w:type="dxa"/>
          <w:left w:w="40" w:type="dxa"/>
          <w:bottom w:w="40" w:type="dxa"/>
          <w:right w:w="40" w:type="dxa"/>
        </w:tblCellMar>
        <w:tblLook w:val="04A0" w:firstRow="1" w:lastRow="0" w:firstColumn="1" w:lastColumn="0" w:noHBand="0" w:noVBand="1"/>
      </w:tblPr>
      <w:tblGrid>
        <w:gridCol w:w="3420"/>
        <w:gridCol w:w="3421"/>
      </w:tblGrid>
      <w:tr w:rsidR="0086225F" w:rsidRPr="005A4395" w14:paraId="3BD25589" w14:textId="77777777" w:rsidTr="00774AE1">
        <w:tc>
          <w:tcPr>
            <w:tcW w:w="2500" w:type="pct"/>
            <w:tcBorders>
              <w:top w:val="outset" w:sz="6" w:space="0" w:color="7B7B7B"/>
              <w:left w:val="outset" w:sz="6" w:space="0" w:color="7B7B7B"/>
              <w:bottom w:val="outset" w:sz="6" w:space="0" w:color="7B7B7B"/>
              <w:right w:val="outset" w:sz="6" w:space="0" w:color="7B7B7B"/>
            </w:tcBorders>
            <w:shd w:val="clear" w:color="auto" w:fill="auto"/>
            <w:tcMar>
              <w:top w:w="30" w:type="dxa"/>
              <w:left w:w="30" w:type="dxa"/>
              <w:bottom w:w="30" w:type="dxa"/>
              <w:right w:w="30" w:type="dxa"/>
            </w:tcMar>
            <w:hideMark/>
          </w:tcPr>
          <w:p w14:paraId="16A727CE" w14:textId="77777777" w:rsidR="0086225F" w:rsidRPr="005A4395" w:rsidRDefault="0086225F" w:rsidP="005A4395">
            <w:pPr>
              <w:pStyle w:val="NormalWeb"/>
              <w:spacing w:before="0" w:beforeAutospacing="0" w:after="0" w:afterAutospacing="0"/>
              <w:rPr>
                <w:rFonts w:ascii="Verdana" w:hAnsi="Verdana" w:cstheme="minorHAnsi"/>
                <w:sz w:val="22"/>
                <w:szCs w:val="22"/>
              </w:rPr>
            </w:pPr>
            <w:r w:rsidRPr="005A4395">
              <w:rPr>
                <w:rFonts w:ascii="Verdana" w:hAnsi="Verdana" w:cstheme="minorHAnsi"/>
                <w:b/>
                <w:bCs/>
                <w:sz w:val="22"/>
                <w:szCs w:val="22"/>
              </w:rPr>
              <w:t>Body weight range (kg)</w:t>
            </w:r>
          </w:p>
        </w:tc>
        <w:tc>
          <w:tcPr>
            <w:tcW w:w="2500" w:type="pct"/>
            <w:tcBorders>
              <w:top w:val="outset" w:sz="6" w:space="0" w:color="7B7B7B"/>
              <w:left w:val="outset" w:sz="6" w:space="0" w:color="7B7B7B"/>
              <w:bottom w:val="outset" w:sz="6" w:space="0" w:color="7B7B7B"/>
              <w:right w:val="outset" w:sz="6" w:space="0" w:color="7B7B7B"/>
            </w:tcBorders>
            <w:shd w:val="clear" w:color="auto" w:fill="auto"/>
            <w:tcMar>
              <w:top w:w="30" w:type="dxa"/>
              <w:left w:w="30" w:type="dxa"/>
              <w:bottom w:w="30" w:type="dxa"/>
              <w:right w:w="30" w:type="dxa"/>
            </w:tcMar>
            <w:hideMark/>
          </w:tcPr>
          <w:p w14:paraId="25AEBE96" w14:textId="77777777" w:rsidR="0086225F" w:rsidRPr="005A4395" w:rsidRDefault="0086225F" w:rsidP="005A4395">
            <w:pPr>
              <w:pStyle w:val="NormalWeb"/>
              <w:spacing w:before="0" w:beforeAutospacing="0" w:after="0" w:afterAutospacing="0"/>
              <w:rPr>
                <w:rFonts w:ascii="Verdana" w:hAnsi="Verdana" w:cstheme="minorHAnsi"/>
                <w:sz w:val="22"/>
                <w:szCs w:val="22"/>
              </w:rPr>
            </w:pPr>
            <w:r w:rsidRPr="005A4395">
              <w:rPr>
                <w:rFonts w:ascii="Verdana" w:hAnsi="Verdana" w:cstheme="minorHAnsi"/>
                <w:b/>
                <w:bCs/>
                <w:sz w:val="22"/>
                <w:szCs w:val="22"/>
              </w:rPr>
              <w:t>Dose (mg)</w:t>
            </w:r>
          </w:p>
        </w:tc>
      </w:tr>
      <w:tr w:rsidR="0086225F" w:rsidRPr="005A4395" w14:paraId="74D65A48" w14:textId="77777777" w:rsidTr="00774AE1">
        <w:tc>
          <w:tcPr>
            <w:tcW w:w="2500" w:type="pct"/>
            <w:tcBorders>
              <w:top w:val="outset" w:sz="6" w:space="0" w:color="7B7B7B"/>
              <w:left w:val="outset" w:sz="6" w:space="0" w:color="7B7B7B"/>
              <w:bottom w:val="outset" w:sz="6" w:space="0" w:color="7B7B7B"/>
              <w:right w:val="outset" w:sz="6" w:space="0" w:color="7B7B7B"/>
            </w:tcBorders>
            <w:shd w:val="clear" w:color="auto" w:fill="auto"/>
            <w:tcMar>
              <w:top w:w="30" w:type="dxa"/>
              <w:left w:w="30" w:type="dxa"/>
              <w:bottom w:w="30" w:type="dxa"/>
              <w:right w:w="30" w:type="dxa"/>
            </w:tcMar>
            <w:hideMark/>
          </w:tcPr>
          <w:p w14:paraId="0F2848D5" w14:textId="77777777" w:rsidR="0086225F" w:rsidRPr="005A4395" w:rsidRDefault="0086225F" w:rsidP="005A4395">
            <w:pPr>
              <w:pStyle w:val="NormalWeb"/>
              <w:spacing w:before="0" w:beforeAutospacing="0" w:after="0" w:afterAutospacing="0"/>
              <w:rPr>
                <w:rFonts w:ascii="Verdana" w:hAnsi="Verdana" w:cstheme="minorHAnsi"/>
                <w:sz w:val="22"/>
                <w:szCs w:val="22"/>
              </w:rPr>
            </w:pPr>
            <w:r w:rsidRPr="005A4395">
              <w:rPr>
                <w:rFonts w:ascii="Verdana" w:hAnsi="Verdana" w:cstheme="minorHAnsi"/>
                <w:sz w:val="22"/>
                <w:szCs w:val="22"/>
              </w:rPr>
              <w:t>≥ 40 to &lt; 60</w:t>
            </w:r>
          </w:p>
        </w:tc>
        <w:tc>
          <w:tcPr>
            <w:tcW w:w="2500" w:type="pct"/>
            <w:tcBorders>
              <w:top w:val="outset" w:sz="6" w:space="0" w:color="7B7B7B"/>
              <w:left w:val="outset" w:sz="6" w:space="0" w:color="7B7B7B"/>
              <w:bottom w:val="outset" w:sz="6" w:space="0" w:color="7B7B7B"/>
              <w:right w:val="outset" w:sz="6" w:space="0" w:color="7B7B7B"/>
            </w:tcBorders>
            <w:shd w:val="clear" w:color="auto" w:fill="auto"/>
            <w:tcMar>
              <w:top w:w="30" w:type="dxa"/>
              <w:left w:w="30" w:type="dxa"/>
              <w:bottom w:w="30" w:type="dxa"/>
              <w:right w:w="30" w:type="dxa"/>
            </w:tcMar>
            <w:hideMark/>
          </w:tcPr>
          <w:p w14:paraId="177EC19D" w14:textId="77777777" w:rsidR="0086225F" w:rsidRPr="005A4395" w:rsidRDefault="0086225F" w:rsidP="005A4395">
            <w:pPr>
              <w:pStyle w:val="NormalWeb"/>
              <w:spacing w:before="0" w:beforeAutospacing="0" w:after="0" w:afterAutospacing="0"/>
              <w:rPr>
                <w:rFonts w:ascii="Verdana" w:hAnsi="Verdana" w:cstheme="minorHAnsi"/>
                <w:sz w:val="22"/>
                <w:szCs w:val="22"/>
              </w:rPr>
            </w:pPr>
            <w:r w:rsidRPr="005A4395">
              <w:rPr>
                <w:rFonts w:ascii="Verdana" w:hAnsi="Verdana" w:cstheme="minorHAnsi"/>
                <w:sz w:val="22"/>
                <w:szCs w:val="22"/>
              </w:rPr>
              <w:t>2,400</w:t>
            </w:r>
          </w:p>
        </w:tc>
      </w:tr>
      <w:tr w:rsidR="0086225F" w:rsidRPr="005A4395" w14:paraId="51BEC088" w14:textId="77777777" w:rsidTr="00774AE1">
        <w:tc>
          <w:tcPr>
            <w:tcW w:w="2500" w:type="pct"/>
            <w:tcBorders>
              <w:top w:val="outset" w:sz="6" w:space="0" w:color="7B7B7B"/>
              <w:left w:val="outset" w:sz="6" w:space="0" w:color="7B7B7B"/>
              <w:bottom w:val="outset" w:sz="6" w:space="0" w:color="7B7B7B"/>
              <w:right w:val="outset" w:sz="6" w:space="0" w:color="7B7B7B"/>
            </w:tcBorders>
            <w:shd w:val="clear" w:color="auto" w:fill="auto"/>
            <w:tcMar>
              <w:top w:w="30" w:type="dxa"/>
              <w:left w:w="30" w:type="dxa"/>
              <w:bottom w:w="30" w:type="dxa"/>
              <w:right w:w="30" w:type="dxa"/>
            </w:tcMar>
            <w:hideMark/>
          </w:tcPr>
          <w:p w14:paraId="5E52697A" w14:textId="77777777" w:rsidR="0086225F" w:rsidRPr="005A4395" w:rsidRDefault="0086225F" w:rsidP="005A4395">
            <w:pPr>
              <w:pStyle w:val="NormalWeb"/>
              <w:spacing w:before="0" w:beforeAutospacing="0" w:after="0" w:afterAutospacing="0"/>
              <w:rPr>
                <w:rFonts w:ascii="Verdana" w:hAnsi="Verdana" w:cstheme="minorHAnsi"/>
                <w:sz w:val="22"/>
                <w:szCs w:val="22"/>
              </w:rPr>
            </w:pPr>
            <w:r w:rsidRPr="005A4395">
              <w:rPr>
                <w:rFonts w:ascii="Verdana" w:hAnsi="Verdana" w:cstheme="minorHAnsi"/>
                <w:sz w:val="22"/>
                <w:szCs w:val="22"/>
              </w:rPr>
              <w:t>≥ 60 to &lt; 100</w:t>
            </w:r>
          </w:p>
        </w:tc>
        <w:tc>
          <w:tcPr>
            <w:tcW w:w="2500" w:type="pct"/>
            <w:tcBorders>
              <w:top w:val="outset" w:sz="6" w:space="0" w:color="7B7B7B"/>
              <w:left w:val="outset" w:sz="6" w:space="0" w:color="7B7B7B"/>
              <w:bottom w:val="outset" w:sz="6" w:space="0" w:color="7B7B7B"/>
              <w:right w:val="outset" w:sz="6" w:space="0" w:color="7B7B7B"/>
            </w:tcBorders>
            <w:shd w:val="clear" w:color="auto" w:fill="auto"/>
            <w:tcMar>
              <w:top w:w="30" w:type="dxa"/>
              <w:left w:w="30" w:type="dxa"/>
              <w:bottom w:w="30" w:type="dxa"/>
              <w:right w:w="30" w:type="dxa"/>
            </w:tcMar>
            <w:hideMark/>
          </w:tcPr>
          <w:p w14:paraId="1AA547C3" w14:textId="77777777" w:rsidR="0086225F" w:rsidRPr="005A4395" w:rsidRDefault="0086225F" w:rsidP="005A4395">
            <w:pPr>
              <w:pStyle w:val="NormalWeb"/>
              <w:spacing w:before="0" w:beforeAutospacing="0" w:after="0" w:afterAutospacing="0"/>
              <w:rPr>
                <w:rFonts w:ascii="Verdana" w:hAnsi="Verdana" w:cstheme="minorHAnsi"/>
                <w:sz w:val="22"/>
                <w:szCs w:val="22"/>
              </w:rPr>
            </w:pPr>
            <w:r w:rsidRPr="005A4395">
              <w:rPr>
                <w:rFonts w:ascii="Verdana" w:hAnsi="Verdana" w:cstheme="minorHAnsi"/>
                <w:sz w:val="22"/>
                <w:szCs w:val="22"/>
              </w:rPr>
              <w:t>2,700</w:t>
            </w:r>
          </w:p>
        </w:tc>
      </w:tr>
      <w:tr w:rsidR="0086225F" w:rsidRPr="005A4395" w14:paraId="678BA11F" w14:textId="77777777" w:rsidTr="00774AE1">
        <w:tc>
          <w:tcPr>
            <w:tcW w:w="2500" w:type="pct"/>
            <w:tcBorders>
              <w:top w:val="outset" w:sz="6" w:space="0" w:color="7B7B7B"/>
              <w:left w:val="outset" w:sz="6" w:space="0" w:color="7B7B7B"/>
              <w:bottom w:val="outset" w:sz="6" w:space="0" w:color="7B7B7B"/>
              <w:right w:val="outset" w:sz="6" w:space="0" w:color="7B7B7B"/>
            </w:tcBorders>
            <w:shd w:val="clear" w:color="auto" w:fill="auto"/>
            <w:tcMar>
              <w:top w:w="30" w:type="dxa"/>
              <w:left w:w="30" w:type="dxa"/>
              <w:bottom w:w="30" w:type="dxa"/>
              <w:right w:w="30" w:type="dxa"/>
            </w:tcMar>
            <w:hideMark/>
          </w:tcPr>
          <w:p w14:paraId="1DED0031" w14:textId="77777777" w:rsidR="0086225F" w:rsidRPr="005A4395" w:rsidRDefault="0086225F" w:rsidP="005A4395">
            <w:pPr>
              <w:pStyle w:val="NormalWeb"/>
              <w:spacing w:before="0" w:beforeAutospacing="0" w:after="0" w:afterAutospacing="0"/>
              <w:rPr>
                <w:rFonts w:ascii="Verdana" w:hAnsi="Verdana" w:cstheme="minorHAnsi"/>
                <w:sz w:val="22"/>
                <w:szCs w:val="22"/>
              </w:rPr>
            </w:pPr>
            <w:r w:rsidRPr="005A4395">
              <w:rPr>
                <w:rFonts w:ascii="Verdana" w:hAnsi="Verdana" w:cstheme="minorHAnsi"/>
                <w:sz w:val="22"/>
                <w:szCs w:val="22"/>
              </w:rPr>
              <w:t>≥ 100</w:t>
            </w:r>
          </w:p>
        </w:tc>
        <w:tc>
          <w:tcPr>
            <w:tcW w:w="2500" w:type="pct"/>
            <w:tcBorders>
              <w:top w:val="outset" w:sz="6" w:space="0" w:color="7B7B7B"/>
              <w:left w:val="outset" w:sz="6" w:space="0" w:color="7B7B7B"/>
              <w:bottom w:val="outset" w:sz="6" w:space="0" w:color="7B7B7B"/>
              <w:right w:val="outset" w:sz="6" w:space="0" w:color="7B7B7B"/>
            </w:tcBorders>
            <w:shd w:val="clear" w:color="auto" w:fill="auto"/>
            <w:tcMar>
              <w:top w:w="30" w:type="dxa"/>
              <w:left w:w="30" w:type="dxa"/>
              <w:bottom w:w="30" w:type="dxa"/>
              <w:right w:w="30" w:type="dxa"/>
            </w:tcMar>
            <w:hideMark/>
          </w:tcPr>
          <w:p w14:paraId="282D2906" w14:textId="77777777" w:rsidR="0086225F" w:rsidRPr="005A4395" w:rsidRDefault="0086225F" w:rsidP="005A4395">
            <w:pPr>
              <w:pStyle w:val="NormalWeb"/>
              <w:spacing w:before="0" w:beforeAutospacing="0" w:after="0" w:afterAutospacing="0"/>
              <w:rPr>
                <w:rFonts w:ascii="Verdana" w:hAnsi="Verdana" w:cstheme="minorHAnsi"/>
                <w:sz w:val="22"/>
                <w:szCs w:val="22"/>
              </w:rPr>
            </w:pPr>
            <w:r w:rsidRPr="005A4395">
              <w:rPr>
                <w:rFonts w:ascii="Verdana" w:hAnsi="Verdana" w:cstheme="minorHAnsi"/>
                <w:sz w:val="22"/>
                <w:szCs w:val="22"/>
              </w:rPr>
              <w:t>3,000</w:t>
            </w:r>
          </w:p>
        </w:tc>
      </w:tr>
    </w:tbl>
    <w:p w14:paraId="72B10936" w14:textId="77777777" w:rsidR="0086225F" w:rsidRPr="005A4395" w:rsidRDefault="0086225F" w:rsidP="00774AE1">
      <w:pPr>
        <w:pStyle w:val="NormalWeb"/>
        <w:spacing w:before="0" w:beforeAutospacing="0" w:after="143" w:afterAutospacing="0"/>
        <w:ind w:left="567"/>
        <w:rPr>
          <w:rFonts w:ascii="Verdana" w:hAnsi="Verdana" w:cstheme="minorHAnsi"/>
          <w:color w:val="000000"/>
          <w:sz w:val="22"/>
          <w:szCs w:val="22"/>
        </w:rPr>
      </w:pPr>
    </w:p>
    <w:p w14:paraId="0CBB4C7D" w14:textId="77777777" w:rsidR="0086225F" w:rsidRPr="005A4395" w:rsidRDefault="0086225F" w:rsidP="005A4395">
      <w:pPr>
        <w:pStyle w:val="Heading4"/>
        <w:rPr>
          <w:rFonts w:cstheme="minorHAnsi"/>
          <w:sz w:val="22"/>
          <w:szCs w:val="22"/>
        </w:rPr>
      </w:pPr>
      <w:r w:rsidRPr="005A4395">
        <w:rPr>
          <w:rFonts w:cstheme="minorHAnsi"/>
          <w:sz w:val="22"/>
          <w:szCs w:val="22"/>
        </w:rPr>
        <w:t xml:space="preserve">Dose modifications </w:t>
      </w:r>
    </w:p>
    <w:p w14:paraId="0872123C" w14:textId="77777777" w:rsidR="006C5D5B" w:rsidRPr="003252D1" w:rsidRDefault="006C5D5B" w:rsidP="006C5D5B">
      <w:pPr>
        <w:pStyle w:val="NormalWeb"/>
        <w:spacing w:before="0" w:beforeAutospacing="0" w:after="143" w:afterAutospacing="0"/>
        <w:ind w:left="567"/>
        <w:rPr>
          <w:rFonts w:ascii="Verdana" w:hAnsi="Verdana" w:cstheme="minorHAnsi"/>
          <w:color w:val="000000"/>
          <w:sz w:val="22"/>
          <w:szCs w:val="22"/>
        </w:rPr>
      </w:pPr>
      <w:r w:rsidRPr="005A4395">
        <w:rPr>
          <w:rFonts w:ascii="Verdana" w:hAnsi="Verdana" w:cstheme="minorHAnsi"/>
          <w:color w:val="000000"/>
          <w:sz w:val="22"/>
          <w:szCs w:val="22"/>
        </w:rPr>
        <w:t>No dose adjustment is required for patients aged 65 years or over, or for renal impairment.  The safety and efficacy of ravulizumab have not been studied in patients with hepatic impairment; however pharmacokinetic data suggest that no dose adjustment is required in pa</w:t>
      </w:r>
      <w:r>
        <w:rPr>
          <w:rFonts w:ascii="Verdana" w:hAnsi="Verdana" w:cstheme="minorHAnsi"/>
          <w:color w:val="000000"/>
          <w:sz w:val="22"/>
          <w:szCs w:val="22"/>
        </w:rPr>
        <w:t>tients with hepatic impairment.</w:t>
      </w:r>
    </w:p>
    <w:p w14:paraId="1B322B77" w14:textId="77777777" w:rsidR="00844096" w:rsidRDefault="0086225F" w:rsidP="002E7C9D">
      <w:pPr>
        <w:ind w:left="576"/>
        <w:rPr>
          <w:rFonts w:cstheme="minorHAnsi"/>
          <w:sz w:val="22"/>
          <w:szCs w:val="22"/>
        </w:rPr>
      </w:pPr>
      <w:r w:rsidRPr="005A4395">
        <w:rPr>
          <w:rFonts w:cstheme="minorHAnsi"/>
          <w:sz w:val="22"/>
          <w:szCs w:val="22"/>
        </w:rPr>
        <w:t xml:space="preserve">Dose modifications are not </w:t>
      </w:r>
      <w:r w:rsidR="00F04849">
        <w:rPr>
          <w:rFonts w:cstheme="minorHAnsi"/>
          <w:sz w:val="22"/>
          <w:szCs w:val="22"/>
        </w:rPr>
        <w:t xml:space="preserve">required </w:t>
      </w:r>
      <w:r w:rsidRPr="005A4395">
        <w:rPr>
          <w:rFonts w:cstheme="minorHAnsi"/>
          <w:sz w:val="22"/>
          <w:szCs w:val="22"/>
        </w:rPr>
        <w:t>for this trial.</w:t>
      </w:r>
    </w:p>
    <w:p w14:paraId="6EBA3963" w14:textId="77777777" w:rsidR="00D02FDE" w:rsidRDefault="00D02FDE" w:rsidP="002E7C9D">
      <w:pPr>
        <w:ind w:left="576"/>
        <w:rPr>
          <w:rFonts w:cstheme="minorHAnsi"/>
          <w:sz w:val="22"/>
          <w:szCs w:val="22"/>
        </w:rPr>
      </w:pPr>
    </w:p>
    <w:p w14:paraId="79387DE7" w14:textId="77777777" w:rsidR="00D02FDE" w:rsidRDefault="00D02FDE" w:rsidP="00D02FDE">
      <w:pPr>
        <w:pStyle w:val="Heading4"/>
        <w:rPr>
          <w:sz w:val="22"/>
        </w:rPr>
      </w:pPr>
      <w:r w:rsidRPr="00BB5E25">
        <w:rPr>
          <w:sz w:val="22"/>
        </w:rPr>
        <w:t>Side effects</w:t>
      </w:r>
    </w:p>
    <w:p w14:paraId="0742F956" w14:textId="77777777" w:rsidR="00076E18" w:rsidRPr="005A4395" w:rsidRDefault="00076E18" w:rsidP="00076E18">
      <w:pPr>
        <w:ind w:left="567"/>
        <w:rPr>
          <w:rFonts w:cstheme="minorHAnsi"/>
          <w:sz w:val="22"/>
          <w:szCs w:val="22"/>
        </w:rPr>
      </w:pPr>
      <w:r>
        <w:rPr>
          <w:rFonts w:cstheme="minorHAnsi"/>
          <w:sz w:val="22"/>
          <w:szCs w:val="22"/>
        </w:rPr>
        <w:t>Known reactions are summarised in section 4.8 of ravulizumab SmPC approved by the MHRA for use in this trial.</w:t>
      </w:r>
    </w:p>
    <w:p w14:paraId="2F6419CE" w14:textId="77777777" w:rsidR="00076E18" w:rsidRPr="00076E18" w:rsidRDefault="00076E18" w:rsidP="00076E18">
      <w:pPr>
        <w:rPr>
          <w:lang w:val="en-US"/>
        </w:rPr>
      </w:pPr>
    </w:p>
    <w:p w14:paraId="2E3ECB34" w14:textId="6D7D7EDA" w:rsidR="00844096" w:rsidRDefault="007C165A" w:rsidP="00844096">
      <w:pPr>
        <w:pStyle w:val="Heading4"/>
        <w:rPr>
          <w:sz w:val="22"/>
          <w:szCs w:val="22"/>
        </w:rPr>
      </w:pPr>
      <w:r>
        <w:rPr>
          <w:sz w:val="22"/>
          <w:szCs w:val="22"/>
        </w:rPr>
        <w:t>Management of Toxicities Associated with IMP</w:t>
      </w:r>
    </w:p>
    <w:p w14:paraId="3A065BCA" w14:textId="7E36D6E1" w:rsidR="003F5118" w:rsidRDefault="003F5118" w:rsidP="003F5118">
      <w:pPr>
        <w:ind w:left="567"/>
        <w:rPr>
          <w:rFonts w:cstheme="minorHAnsi"/>
          <w:sz w:val="22"/>
          <w:szCs w:val="22"/>
        </w:rPr>
      </w:pPr>
      <w:r>
        <w:rPr>
          <w:rFonts w:cstheme="minorHAnsi"/>
          <w:color w:val="000000"/>
        </w:rPr>
        <w:t>Information concerning toxicity and management of toxicity is described in the S</w:t>
      </w:r>
      <w:r w:rsidR="000631FF">
        <w:rPr>
          <w:rFonts w:cstheme="minorHAnsi"/>
          <w:color w:val="000000"/>
        </w:rPr>
        <w:t>m</w:t>
      </w:r>
      <w:r>
        <w:rPr>
          <w:rFonts w:cstheme="minorHAnsi"/>
          <w:color w:val="000000"/>
        </w:rPr>
        <w:t>PC</w:t>
      </w:r>
      <w:r>
        <w:rPr>
          <w:rFonts w:cstheme="minorHAnsi"/>
          <w:sz w:val="22"/>
          <w:szCs w:val="22"/>
        </w:rPr>
        <w:t>.</w:t>
      </w:r>
    </w:p>
    <w:p w14:paraId="20FC1C51" w14:textId="77777777" w:rsidR="003F5118" w:rsidRDefault="003F5118">
      <w:pPr>
        <w:ind w:left="567"/>
        <w:rPr>
          <w:lang w:val="en-US"/>
        </w:rPr>
      </w:pPr>
    </w:p>
    <w:p w14:paraId="2FF2CA42" w14:textId="555F2BCA" w:rsidR="00844096" w:rsidRDefault="007C165A" w:rsidP="00B7471D">
      <w:pPr>
        <w:ind w:left="567"/>
        <w:rPr>
          <w:sz w:val="22"/>
          <w:lang w:val="en-US"/>
        </w:rPr>
      </w:pPr>
      <w:r>
        <w:rPr>
          <w:lang w:val="en-US"/>
        </w:rPr>
        <w:t>Particular attention will be paid to the increased risk of bacterial meningitis with ravulizumab.</w:t>
      </w:r>
      <w:r w:rsidR="003F5118">
        <w:rPr>
          <w:sz w:val="22"/>
          <w:lang w:val="en-US"/>
        </w:rPr>
        <w:t xml:space="preserve"> </w:t>
      </w:r>
      <w:r w:rsidR="00844096">
        <w:rPr>
          <w:sz w:val="22"/>
          <w:lang w:val="en-US"/>
        </w:rPr>
        <w:t xml:space="preserve">Patients who </w:t>
      </w:r>
      <w:r>
        <w:rPr>
          <w:sz w:val="22"/>
          <w:lang w:val="en-US"/>
        </w:rPr>
        <w:t xml:space="preserve">have not been </w:t>
      </w:r>
      <w:r w:rsidR="00844096">
        <w:rPr>
          <w:sz w:val="22"/>
          <w:lang w:val="en-US"/>
        </w:rPr>
        <w:t xml:space="preserve">vaccinated against </w:t>
      </w:r>
      <w:r w:rsidR="00844096" w:rsidRPr="003252D1">
        <w:rPr>
          <w:i/>
          <w:sz w:val="22"/>
          <w:lang w:val="en-US"/>
        </w:rPr>
        <w:t xml:space="preserve">Neisseria </w:t>
      </w:r>
      <w:r w:rsidR="00844096">
        <w:rPr>
          <w:i/>
          <w:sz w:val="22"/>
          <w:lang w:val="en-US"/>
        </w:rPr>
        <w:t xml:space="preserve">meningitides </w:t>
      </w:r>
      <w:r>
        <w:rPr>
          <w:sz w:val="22"/>
          <w:lang w:val="en-US"/>
        </w:rPr>
        <w:t xml:space="preserve">with MenACWY and MenB during the last 5 years </w:t>
      </w:r>
      <w:r w:rsidR="00844096">
        <w:rPr>
          <w:sz w:val="22"/>
          <w:lang w:val="en-US"/>
        </w:rPr>
        <w:t xml:space="preserve">must receive appropriate antibiotic treatment until 2 weeks after vaccination (if not currently on antibiotics). Vaccinations should occur at approximately 28 days </w:t>
      </w:r>
      <w:r w:rsidR="008141E9">
        <w:rPr>
          <w:sz w:val="22"/>
          <w:lang w:val="en-US"/>
        </w:rPr>
        <w:t xml:space="preserve">(if patient is stable) </w:t>
      </w:r>
      <w:r w:rsidR="00844096">
        <w:rPr>
          <w:sz w:val="22"/>
          <w:lang w:val="en-US"/>
        </w:rPr>
        <w:t xml:space="preserve">and should be tetravalent </w:t>
      </w:r>
      <w:r>
        <w:rPr>
          <w:sz w:val="22"/>
          <w:lang w:val="en-US"/>
        </w:rPr>
        <w:t xml:space="preserve">ACWY </w:t>
      </w:r>
      <w:r w:rsidR="00844096">
        <w:rPr>
          <w:sz w:val="22"/>
          <w:lang w:val="en-US"/>
        </w:rPr>
        <w:t>vaccine plus a serotype B vaccine</w:t>
      </w:r>
      <w:r w:rsidR="00D02FDE">
        <w:rPr>
          <w:sz w:val="22"/>
          <w:lang w:val="en-US"/>
        </w:rPr>
        <w:t>.</w:t>
      </w:r>
      <w:r w:rsidR="001E77E7">
        <w:rPr>
          <w:sz w:val="22"/>
          <w:lang w:val="en-US"/>
        </w:rPr>
        <w:t xml:space="preserve"> If vaccinations are not administered, antibiotic prophylaxis should continue for 8 months post treatment.</w:t>
      </w:r>
    </w:p>
    <w:p w14:paraId="1046000D" w14:textId="77777777" w:rsidR="003F5118" w:rsidRDefault="003F5118" w:rsidP="00B7471D">
      <w:pPr>
        <w:ind w:left="567"/>
        <w:rPr>
          <w:sz w:val="22"/>
          <w:lang w:val="en-US"/>
        </w:rPr>
      </w:pPr>
    </w:p>
    <w:p w14:paraId="687C9D6E" w14:textId="77777777" w:rsidR="003F5118" w:rsidRPr="00DB43FD" w:rsidRDefault="003F5118" w:rsidP="00DB43FD">
      <w:pPr>
        <w:pStyle w:val="Heading4"/>
      </w:pPr>
      <w:r w:rsidRPr="00DB43FD">
        <w:t>Concomitant medications</w:t>
      </w:r>
    </w:p>
    <w:p w14:paraId="0FB07355" w14:textId="2A39E678" w:rsidR="003F5118" w:rsidRDefault="003F5118" w:rsidP="003F5118">
      <w:pPr>
        <w:ind w:left="567"/>
        <w:rPr>
          <w:rFonts w:cstheme="minorHAnsi"/>
          <w:sz w:val="22"/>
          <w:szCs w:val="22"/>
        </w:rPr>
      </w:pPr>
      <w:r>
        <w:rPr>
          <w:rFonts w:cstheme="minorHAnsi"/>
          <w:color w:val="000000"/>
        </w:rPr>
        <w:t>Details of drug-drug interactions are contained in the S</w:t>
      </w:r>
      <w:r w:rsidR="000631FF">
        <w:rPr>
          <w:rFonts w:cstheme="minorHAnsi"/>
          <w:color w:val="000000"/>
        </w:rPr>
        <w:t>m</w:t>
      </w:r>
      <w:r>
        <w:rPr>
          <w:rFonts w:cstheme="minorHAnsi"/>
          <w:color w:val="000000"/>
        </w:rPr>
        <w:t>PC</w:t>
      </w:r>
      <w:r>
        <w:rPr>
          <w:rFonts w:cstheme="minorHAnsi"/>
          <w:sz w:val="22"/>
          <w:szCs w:val="22"/>
        </w:rPr>
        <w:t>.</w:t>
      </w:r>
    </w:p>
    <w:p w14:paraId="7F454CB5" w14:textId="77777777" w:rsidR="003F5118" w:rsidRPr="00B7471D" w:rsidRDefault="003F5118" w:rsidP="00B7471D">
      <w:pPr>
        <w:ind w:left="567"/>
        <w:rPr>
          <w:sz w:val="22"/>
          <w:lang w:val="en-US"/>
        </w:rPr>
      </w:pPr>
    </w:p>
    <w:p w14:paraId="209CAAE0" w14:textId="77777777" w:rsidR="00844096" w:rsidRPr="005A4395" w:rsidRDefault="00844096" w:rsidP="00844096">
      <w:pPr>
        <w:rPr>
          <w:rFonts w:cstheme="minorHAnsi"/>
          <w:sz w:val="22"/>
          <w:szCs w:val="22"/>
        </w:rPr>
      </w:pPr>
    </w:p>
    <w:p w14:paraId="3554153D" w14:textId="77777777" w:rsidR="006C5D5B" w:rsidRPr="008141E9" w:rsidRDefault="0034406E" w:rsidP="00902978">
      <w:pPr>
        <w:pStyle w:val="Heading2"/>
        <w:rPr>
          <w:sz w:val="22"/>
        </w:rPr>
      </w:pPr>
      <w:bookmarkStart w:id="263" w:name="_Toc38375855"/>
      <w:r w:rsidRPr="008141E9">
        <w:rPr>
          <w:sz w:val="22"/>
        </w:rPr>
        <w:t>Active comparator products</w:t>
      </w:r>
      <w:bookmarkEnd w:id="263"/>
      <w:r w:rsidRPr="008141E9">
        <w:rPr>
          <w:sz w:val="22"/>
        </w:rPr>
        <w:t xml:space="preserve"> </w:t>
      </w:r>
    </w:p>
    <w:p w14:paraId="75BF9209" w14:textId="77777777" w:rsidR="00844096" w:rsidRPr="00844096" w:rsidRDefault="00844096" w:rsidP="00844096"/>
    <w:p w14:paraId="51524B0B" w14:textId="77777777" w:rsidR="006C5D5B" w:rsidRPr="005A4395" w:rsidRDefault="00844096" w:rsidP="006C5D5B">
      <w:pPr>
        <w:ind w:left="567"/>
        <w:rPr>
          <w:rFonts w:cstheme="minorHAnsi"/>
          <w:sz w:val="22"/>
          <w:szCs w:val="22"/>
          <w:lang w:val="en-US"/>
        </w:rPr>
      </w:pPr>
      <w:r>
        <w:rPr>
          <w:rFonts w:cstheme="minorHAnsi"/>
          <w:sz w:val="22"/>
          <w:szCs w:val="22"/>
        </w:rPr>
        <w:t xml:space="preserve">Baricitinib + </w:t>
      </w:r>
      <w:r w:rsidR="00A57230">
        <w:rPr>
          <w:rFonts w:cstheme="minorHAnsi"/>
          <w:sz w:val="22"/>
          <w:szCs w:val="22"/>
        </w:rPr>
        <w:t>standard of care</w:t>
      </w:r>
      <w:r>
        <w:rPr>
          <w:rFonts w:cstheme="minorHAnsi"/>
          <w:sz w:val="22"/>
          <w:szCs w:val="22"/>
        </w:rPr>
        <w:t xml:space="preserve"> </w:t>
      </w:r>
      <w:r w:rsidR="006C5D5B" w:rsidRPr="005A4395">
        <w:rPr>
          <w:rFonts w:cstheme="minorHAnsi"/>
          <w:sz w:val="22"/>
          <w:szCs w:val="22"/>
        </w:rPr>
        <w:t xml:space="preserve">will be actively compared to standard of care </w:t>
      </w:r>
      <w:r w:rsidR="00A57230">
        <w:rPr>
          <w:rFonts w:cstheme="minorHAnsi"/>
          <w:sz w:val="22"/>
          <w:szCs w:val="22"/>
        </w:rPr>
        <w:t>alone</w:t>
      </w:r>
      <w:r w:rsidR="006C5D5B" w:rsidRPr="005A4395">
        <w:rPr>
          <w:rFonts w:cstheme="minorHAnsi"/>
          <w:sz w:val="22"/>
          <w:szCs w:val="22"/>
        </w:rPr>
        <w:t>.</w:t>
      </w:r>
      <w:r w:rsidR="00D95C27" w:rsidRPr="00D95C27">
        <w:rPr>
          <w:rFonts w:cstheme="minorHAnsi"/>
          <w:sz w:val="22"/>
          <w:szCs w:val="22"/>
        </w:rPr>
        <w:t xml:space="preserve"> </w:t>
      </w:r>
      <w:r w:rsidR="00D95C27">
        <w:rPr>
          <w:rFonts w:cstheme="minorHAnsi"/>
          <w:sz w:val="22"/>
          <w:szCs w:val="22"/>
        </w:rPr>
        <w:t xml:space="preserve">Ravulizumab + </w:t>
      </w:r>
      <w:r w:rsidR="00A57230">
        <w:rPr>
          <w:rFonts w:cstheme="minorHAnsi"/>
          <w:sz w:val="22"/>
          <w:szCs w:val="22"/>
        </w:rPr>
        <w:t>standard of care</w:t>
      </w:r>
      <w:r w:rsidR="00D95C27">
        <w:rPr>
          <w:rFonts w:cstheme="minorHAnsi"/>
          <w:sz w:val="22"/>
          <w:szCs w:val="22"/>
        </w:rPr>
        <w:t xml:space="preserve"> </w:t>
      </w:r>
      <w:r w:rsidR="00D95C27" w:rsidRPr="005A4395">
        <w:rPr>
          <w:rFonts w:cstheme="minorHAnsi"/>
          <w:sz w:val="22"/>
          <w:szCs w:val="22"/>
        </w:rPr>
        <w:t xml:space="preserve">will be actively compared to standard of care </w:t>
      </w:r>
      <w:r w:rsidR="00A57230">
        <w:rPr>
          <w:rFonts w:cstheme="minorHAnsi"/>
          <w:sz w:val="22"/>
          <w:szCs w:val="22"/>
        </w:rPr>
        <w:t>alone</w:t>
      </w:r>
      <w:r w:rsidR="00D95C27" w:rsidRPr="005A4395">
        <w:rPr>
          <w:rFonts w:cstheme="minorHAnsi"/>
          <w:sz w:val="22"/>
          <w:szCs w:val="22"/>
        </w:rPr>
        <w:t>.</w:t>
      </w:r>
      <w:r w:rsidR="00B000F2">
        <w:rPr>
          <w:rFonts w:cstheme="minorHAnsi"/>
          <w:sz w:val="22"/>
          <w:szCs w:val="22"/>
        </w:rPr>
        <w:t xml:space="preserve"> No comparisons will be made between active arms in this platform trial.</w:t>
      </w:r>
    </w:p>
    <w:p w14:paraId="5D15D4DD" w14:textId="77777777" w:rsidR="0086225F" w:rsidRPr="005A4395" w:rsidRDefault="0086225F" w:rsidP="005A4395">
      <w:pPr>
        <w:rPr>
          <w:rFonts w:cstheme="minorHAnsi"/>
          <w:sz w:val="22"/>
          <w:szCs w:val="22"/>
          <w:lang w:val="en-US"/>
        </w:rPr>
      </w:pPr>
    </w:p>
    <w:p w14:paraId="29940365" w14:textId="77777777" w:rsidR="00361A57" w:rsidRPr="005A4395" w:rsidRDefault="00A37881" w:rsidP="005A4395">
      <w:pPr>
        <w:pStyle w:val="Heading2"/>
        <w:rPr>
          <w:rFonts w:cstheme="minorHAnsi"/>
          <w:sz w:val="22"/>
          <w:szCs w:val="22"/>
        </w:rPr>
      </w:pPr>
      <w:bookmarkStart w:id="264" w:name="_Toc468701230"/>
      <w:bookmarkStart w:id="265" w:name="_Toc38375856"/>
      <w:r w:rsidRPr="005A4395">
        <w:rPr>
          <w:rFonts w:cstheme="minorHAnsi"/>
          <w:sz w:val="22"/>
          <w:szCs w:val="22"/>
        </w:rPr>
        <w:t>Accountability and dispensing</w:t>
      </w:r>
      <w:bookmarkEnd w:id="264"/>
      <w:bookmarkEnd w:id="265"/>
      <w:r w:rsidRPr="005A4395">
        <w:rPr>
          <w:rFonts w:cstheme="minorHAnsi"/>
          <w:sz w:val="22"/>
          <w:szCs w:val="22"/>
        </w:rPr>
        <w:t xml:space="preserve"> </w:t>
      </w:r>
    </w:p>
    <w:p w14:paraId="2E52FCC1" w14:textId="77777777" w:rsidR="006C5D5B" w:rsidRDefault="006C5D5B" w:rsidP="006C5D5B">
      <w:pPr>
        <w:pStyle w:val="Heading3"/>
        <w:rPr>
          <w:rFonts w:cstheme="minorHAnsi"/>
          <w:sz w:val="22"/>
          <w:szCs w:val="22"/>
        </w:rPr>
      </w:pPr>
      <w:bookmarkStart w:id="266" w:name="_Toc38375857"/>
      <w:r>
        <w:rPr>
          <w:rFonts w:cstheme="minorHAnsi"/>
          <w:sz w:val="22"/>
          <w:szCs w:val="22"/>
        </w:rPr>
        <w:t>Dispensing</w:t>
      </w:r>
      <w:bookmarkEnd w:id="266"/>
    </w:p>
    <w:p w14:paraId="40B74165" w14:textId="77777777" w:rsidR="006C5D5B" w:rsidRPr="008141E9" w:rsidRDefault="006C5D5B" w:rsidP="006C5D5B">
      <w:pPr>
        <w:rPr>
          <w:sz w:val="22"/>
        </w:rPr>
      </w:pPr>
      <w:r w:rsidRPr="008141E9">
        <w:rPr>
          <w:sz w:val="22"/>
        </w:rPr>
        <w:t>IMP</w:t>
      </w:r>
      <w:r w:rsidR="00EB28DE" w:rsidRPr="008141E9">
        <w:rPr>
          <w:sz w:val="22"/>
        </w:rPr>
        <w:t>s</w:t>
      </w:r>
      <w:r w:rsidRPr="008141E9">
        <w:rPr>
          <w:sz w:val="22"/>
        </w:rPr>
        <w:t xml:space="preserve"> will be </w:t>
      </w:r>
      <w:r w:rsidR="001E77E7" w:rsidRPr="008141E9">
        <w:rPr>
          <w:sz w:val="22"/>
        </w:rPr>
        <w:t>supplied against a</w:t>
      </w:r>
      <w:r w:rsidRPr="008141E9">
        <w:rPr>
          <w:sz w:val="22"/>
        </w:rPr>
        <w:t xml:space="preserve"> prescription.</w:t>
      </w:r>
    </w:p>
    <w:p w14:paraId="51548BE5" w14:textId="77777777" w:rsidR="006C5D5B" w:rsidRDefault="006C5D5B" w:rsidP="006C5D5B">
      <w:pPr>
        <w:rPr>
          <w:rFonts w:cstheme="minorHAnsi"/>
          <w:color w:val="FF0000"/>
          <w:sz w:val="22"/>
          <w:szCs w:val="22"/>
        </w:rPr>
      </w:pPr>
    </w:p>
    <w:p w14:paraId="33879F9E" w14:textId="77777777" w:rsidR="006C5D5B" w:rsidRPr="006C5D5B" w:rsidRDefault="006C5D5B" w:rsidP="006C5D5B">
      <w:pPr>
        <w:rPr>
          <w:rFonts w:cstheme="minorHAnsi"/>
          <w:sz w:val="22"/>
          <w:szCs w:val="22"/>
        </w:rPr>
      </w:pPr>
      <w:r w:rsidRPr="006C5D5B">
        <w:rPr>
          <w:rFonts w:cstheme="minorHAnsi"/>
          <w:sz w:val="22"/>
          <w:szCs w:val="22"/>
        </w:rPr>
        <w:t>Refer to the IMP manual for details regarding ordering, stock levels, temperature monitoring and quarantine procedures.</w:t>
      </w:r>
    </w:p>
    <w:p w14:paraId="7503388D" w14:textId="77777777" w:rsidR="006C5D5B" w:rsidRPr="005A4395" w:rsidRDefault="006C5D5B" w:rsidP="006C5D5B">
      <w:pPr>
        <w:pStyle w:val="Heading3"/>
        <w:rPr>
          <w:rFonts w:cstheme="minorHAnsi"/>
          <w:sz w:val="22"/>
          <w:szCs w:val="22"/>
        </w:rPr>
      </w:pPr>
      <w:bookmarkStart w:id="267" w:name="_Toc38375858"/>
      <w:r w:rsidRPr="005A4395">
        <w:rPr>
          <w:rFonts w:cstheme="minorHAnsi"/>
          <w:sz w:val="22"/>
          <w:szCs w:val="22"/>
        </w:rPr>
        <w:lastRenderedPageBreak/>
        <w:t>Drug accountability</w:t>
      </w:r>
      <w:bookmarkEnd w:id="267"/>
      <w:r w:rsidRPr="005A4395">
        <w:rPr>
          <w:rFonts w:cstheme="minorHAnsi"/>
          <w:sz w:val="22"/>
          <w:szCs w:val="22"/>
        </w:rPr>
        <w:t xml:space="preserve"> </w:t>
      </w:r>
    </w:p>
    <w:p w14:paraId="179D765B" w14:textId="77777777" w:rsidR="006C5D5B" w:rsidRPr="006C5D5B" w:rsidRDefault="006C5D5B" w:rsidP="006C5D5B">
      <w:pPr>
        <w:rPr>
          <w:rFonts w:cstheme="minorHAnsi"/>
          <w:sz w:val="22"/>
          <w:szCs w:val="22"/>
        </w:rPr>
      </w:pPr>
      <w:r w:rsidRPr="006C5D5B">
        <w:rPr>
          <w:rFonts w:cstheme="minorHAnsi"/>
          <w:sz w:val="22"/>
          <w:szCs w:val="22"/>
        </w:rPr>
        <w:t>Accountability records detailing receipt</w:t>
      </w:r>
      <w:r w:rsidR="00EB28DE">
        <w:rPr>
          <w:rFonts w:cstheme="minorHAnsi"/>
          <w:sz w:val="22"/>
          <w:szCs w:val="22"/>
        </w:rPr>
        <w:t>,</w:t>
      </w:r>
      <w:r w:rsidR="00076E18">
        <w:rPr>
          <w:rFonts w:cstheme="minorHAnsi"/>
          <w:sz w:val="22"/>
          <w:szCs w:val="22"/>
        </w:rPr>
        <w:t xml:space="preserve"> </w:t>
      </w:r>
      <w:r w:rsidR="00EB28DE">
        <w:rPr>
          <w:rFonts w:cstheme="minorHAnsi"/>
          <w:sz w:val="22"/>
          <w:szCs w:val="22"/>
        </w:rPr>
        <w:t>storage,</w:t>
      </w:r>
      <w:r w:rsidRPr="006C5D5B">
        <w:rPr>
          <w:rFonts w:cstheme="minorHAnsi"/>
          <w:sz w:val="22"/>
          <w:szCs w:val="22"/>
        </w:rPr>
        <w:t xml:space="preserve"> dispensing </w:t>
      </w:r>
      <w:r w:rsidR="00EB28DE">
        <w:rPr>
          <w:rFonts w:cstheme="minorHAnsi"/>
          <w:sz w:val="22"/>
          <w:szCs w:val="22"/>
        </w:rPr>
        <w:t xml:space="preserve">and administration </w:t>
      </w:r>
      <w:r w:rsidRPr="006C5D5B">
        <w:rPr>
          <w:rFonts w:cstheme="minorHAnsi"/>
          <w:sz w:val="22"/>
          <w:szCs w:val="22"/>
        </w:rPr>
        <w:t>will be maintained by the participating site.</w:t>
      </w:r>
    </w:p>
    <w:p w14:paraId="0ED241BA" w14:textId="77777777" w:rsidR="006C5D5B" w:rsidRPr="005A4395" w:rsidRDefault="006C5D5B" w:rsidP="006C5D5B">
      <w:pPr>
        <w:pStyle w:val="Heading3"/>
        <w:rPr>
          <w:rFonts w:cstheme="minorHAnsi"/>
          <w:sz w:val="22"/>
          <w:szCs w:val="22"/>
        </w:rPr>
      </w:pPr>
      <w:bookmarkStart w:id="268" w:name="_Toc38375859"/>
      <w:r w:rsidRPr="005A4395">
        <w:rPr>
          <w:rFonts w:cstheme="minorHAnsi"/>
          <w:sz w:val="22"/>
          <w:szCs w:val="22"/>
        </w:rPr>
        <w:t>Returns and destruction</w:t>
      </w:r>
      <w:bookmarkEnd w:id="268"/>
      <w:r w:rsidRPr="005A4395">
        <w:rPr>
          <w:rFonts w:cstheme="minorHAnsi"/>
          <w:sz w:val="22"/>
          <w:szCs w:val="22"/>
        </w:rPr>
        <w:t xml:space="preserve">  </w:t>
      </w:r>
    </w:p>
    <w:p w14:paraId="333026AE" w14:textId="77777777" w:rsidR="006C5D5B" w:rsidRPr="006C5D5B" w:rsidRDefault="006C5D5B" w:rsidP="006C5D5B">
      <w:pPr>
        <w:rPr>
          <w:rFonts w:cstheme="minorHAnsi"/>
          <w:sz w:val="22"/>
          <w:szCs w:val="22"/>
        </w:rPr>
      </w:pPr>
      <w:r w:rsidRPr="006C5D5B">
        <w:rPr>
          <w:rFonts w:cstheme="minorHAnsi"/>
          <w:sz w:val="22"/>
          <w:szCs w:val="22"/>
        </w:rPr>
        <w:t>The nature of this study means that the return of IMPs dispensed to hospital wards may not be possible and returns are not, therefore, a formal sponsor requirement.  As all IMPs are dosed as inpatients, evidence of dosing may be obtained from hospital administration records.</w:t>
      </w:r>
    </w:p>
    <w:p w14:paraId="5948BE32" w14:textId="77777777" w:rsidR="006C5D5B" w:rsidRPr="006C5D5B" w:rsidRDefault="006C5D5B" w:rsidP="006C5D5B">
      <w:pPr>
        <w:rPr>
          <w:rFonts w:cstheme="minorHAnsi"/>
          <w:sz w:val="22"/>
          <w:szCs w:val="22"/>
        </w:rPr>
      </w:pPr>
    </w:p>
    <w:p w14:paraId="56B56DF6" w14:textId="77777777" w:rsidR="006C5D5B" w:rsidRPr="006C5D5B" w:rsidRDefault="006C5D5B" w:rsidP="006C5D5B">
      <w:pPr>
        <w:rPr>
          <w:rFonts w:cstheme="minorHAnsi"/>
          <w:sz w:val="22"/>
          <w:szCs w:val="22"/>
        </w:rPr>
      </w:pPr>
      <w:r w:rsidRPr="006C5D5B">
        <w:rPr>
          <w:rFonts w:cstheme="minorHAnsi"/>
          <w:sz w:val="22"/>
          <w:szCs w:val="22"/>
        </w:rPr>
        <w:t>If returns are made, destruction according to local procedures is permitted, after successful local reconciliation and documentation.  No further sponsor approval is required.</w:t>
      </w:r>
    </w:p>
    <w:p w14:paraId="0948627E" w14:textId="77777777" w:rsidR="006C5D5B" w:rsidRPr="006C5D5B" w:rsidRDefault="006C5D5B" w:rsidP="006C5D5B">
      <w:pPr>
        <w:rPr>
          <w:rFonts w:cstheme="minorHAnsi"/>
          <w:sz w:val="22"/>
          <w:szCs w:val="22"/>
        </w:rPr>
      </w:pPr>
    </w:p>
    <w:p w14:paraId="38F7335F" w14:textId="77777777" w:rsidR="006C5D5B" w:rsidRPr="006C5D5B" w:rsidRDefault="006C5D5B" w:rsidP="006C5D5B">
      <w:pPr>
        <w:rPr>
          <w:rFonts w:cstheme="minorHAnsi"/>
          <w:sz w:val="22"/>
          <w:szCs w:val="22"/>
        </w:rPr>
      </w:pPr>
      <w:r w:rsidRPr="006C5D5B">
        <w:rPr>
          <w:rFonts w:cstheme="minorHAnsi"/>
          <w:sz w:val="22"/>
          <w:szCs w:val="22"/>
        </w:rPr>
        <w:t>Refer to IMP manual for further details.</w:t>
      </w:r>
    </w:p>
    <w:p w14:paraId="7E7A94CE" w14:textId="77777777" w:rsidR="00467FA0" w:rsidRPr="005A4395" w:rsidRDefault="00467FA0" w:rsidP="005A4395">
      <w:pPr>
        <w:rPr>
          <w:rFonts w:cstheme="minorHAnsi"/>
          <w:color w:val="FF0000"/>
          <w:sz w:val="22"/>
          <w:szCs w:val="22"/>
        </w:rPr>
      </w:pPr>
    </w:p>
    <w:p w14:paraId="3FABA61C" w14:textId="77777777" w:rsidR="0034406E" w:rsidRDefault="0034406E" w:rsidP="0034406E">
      <w:pPr>
        <w:pStyle w:val="Heading1"/>
        <w:rPr>
          <w:rFonts w:cstheme="minorHAnsi"/>
          <w:sz w:val="22"/>
          <w:szCs w:val="22"/>
        </w:rPr>
      </w:pPr>
      <w:bookmarkStart w:id="269" w:name="_Toc468701231"/>
      <w:bookmarkStart w:id="270" w:name="_Toc37751342"/>
      <w:bookmarkStart w:id="271" w:name="_Toc38375860"/>
      <w:bookmarkStart w:id="272" w:name="_Toc468701232"/>
      <w:r w:rsidRPr="005A4395">
        <w:rPr>
          <w:rFonts w:cstheme="minorHAnsi"/>
          <w:sz w:val="22"/>
          <w:szCs w:val="22"/>
        </w:rPr>
        <w:t>Procedures and assessments</w:t>
      </w:r>
      <w:bookmarkEnd w:id="269"/>
      <w:bookmarkEnd w:id="270"/>
      <w:bookmarkEnd w:id="271"/>
    </w:p>
    <w:p w14:paraId="37106301" w14:textId="77777777" w:rsidR="00DB6926" w:rsidRDefault="00DB6926" w:rsidP="00DB6926"/>
    <w:p w14:paraId="0AB2E73F" w14:textId="77777777" w:rsidR="00DB6926" w:rsidRPr="00CA6D0D" w:rsidRDefault="00DB6926" w:rsidP="00DB6926">
      <w:pPr>
        <w:rPr>
          <w:sz w:val="22"/>
          <w:szCs w:val="22"/>
        </w:rPr>
      </w:pPr>
      <w:r w:rsidRPr="00CA6D0D">
        <w:rPr>
          <w:sz w:val="22"/>
          <w:szCs w:val="22"/>
        </w:rPr>
        <w:t xml:space="preserve">Trial assessments and procedures will be performed by suitably qualified and delegated trial personnel as described in </w:t>
      </w:r>
      <w:r w:rsidR="00EC3186">
        <w:rPr>
          <w:sz w:val="22"/>
          <w:szCs w:val="22"/>
        </w:rPr>
        <w:t xml:space="preserve">detail in </w:t>
      </w:r>
      <w:r w:rsidRPr="00CA6D0D">
        <w:rPr>
          <w:sz w:val="22"/>
          <w:szCs w:val="22"/>
        </w:rPr>
        <w:t xml:space="preserve">the </w:t>
      </w:r>
      <w:r w:rsidR="00CC4F8A">
        <w:rPr>
          <w:sz w:val="22"/>
          <w:szCs w:val="22"/>
        </w:rPr>
        <w:t xml:space="preserve">Trial Procedures Manual </w:t>
      </w:r>
      <w:r w:rsidRPr="00CA6D0D">
        <w:rPr>
          <w:sz w:val="22"/>
          <w:szCs w:val="22"/>
        </w:rPr>
        <w:t>TPM.</w:t>
      </w:r>
    </w:p>
    <w:p w14:paraId="0C5E131D" w14:textId="77777777" w:rsidR="000F4F46" w:rsidRPr="005A4395" w:rsidRDefault="008A06D1" w:rsidP="0086380D">
      <w:pPr>
        <w:pStyle w:val="Heading2"/>
        <w:ind w:hanging="540"/>
        <w:rPr>
          <w:rFonts w:cstheme="minorHAnsi"/>
          <w:sz w:val="22"/>
          <w:szCs w:val="22"/>
        </w:rPr>
      </w:pPr>
      <w:bookmarkStart w:id="273" w:name="_Toc38375861"/>
      <w:r w:rsidRPr="005A4395">
        <w:rPr>
          <w:rFonts w:cstheme="minorHAnsi"/>
          <w:sz w:val="22"/>
          <w:szCs w:val="22"/>
        </w:rPr>
        <w:t>Participant</w:t>
      </w:r>
      <w:r w:rsidR="000F4F46" w:rsidRPr="005A4395">
        <w:rPr>
          <w:rFonts w:cstheme="minorHAnsi"/>
          <w:sz w:val="22"/>
          <w:szCs w:val="22"/>
        </w:rPr>
        <w:t xml:space="preserve"> identification</w:t>
      </w:r>
      <w:bookmarkEnd w:id="272"/>
      <w:bookmarkEnd w:id="273"/>
      <w:r w:rsidR="000F4F46" w:rsidRPr="005A4395">
        <w:rPr>
          <w:rFonts w:cstheme="minorHAnsi"/>
          <w:sz w:val="22"/>
          <w:szCs w:val="22"/>
        </w:rPr>
        <w:t xml:space="preserve"> </w:t>
      </w:r>
    </w:p>
    <w:p w14:paraId="100FEDFE" w14:textId="77777777" w:rsidR="000F4F46" w:rsidRDefault="000F4F46" w:rsidP="005A4395">
      <w:pPr>
        <w:rPr>
          <w:rFonts w:cstheme="minorHAnsi"/>
          <w:sz w:val="22"/>
          <w:szCs w:val="22"/>
        </w:rPr>
      </w:pPr>
    </w:p>
    <w:p w14:paraId="4E29F46D" w14:textId="77777777" w:rsidR="008141E9" w:rsidRPr="00EB1235" w:rsidRDefault="008141E9" w:rsidP="008141E9">
      <w:pPr>
        <w:pStyle w:val="RightPar1"/>
        <w:tabs>
          <w:tab w:val="clear" w:pos="-720"/>
          <w:tab w:val="clear" w:pos="0"/>
          <w:tab w:val="clear" w:pos="720"/>
        </w:tabs>
        <w:suppressAutoHyphens w:val="0"/>
        <w:spacing w:after="120"/>
        <w:ind w:left="0"/>
        <w:rPr>
          <w:rFonts w:ascii="Verdana" w:hAnsi="Verdana" w:cs="Calibri"/>
          <w:sz w:val="22"/>
          <w:szCs w:val="22"/>
        </w:rPr>
      </w:pPr>
      <w:r w:rsidRPr="00EB1235">
        <w:rPr>
          <w:rFonts w:ascii="Verdana" w:hAnsi="Verdana" w:cs="Calibri"/>
          <w:sz w:val="22"/>
          <w:szCs w:val="22"/>
        </w:rPr>
        <w:t xml:space="preserve">Potential patients will be identified by an attending clinician upon arrival to the participating hospital if they are strongly suspected to be or are COVID-19 positive. Suitable patients will be approached and referred to the research team if appropriate. This may be achieved by reviewing inpatient medical notes </w:t>
      </w:r>
      <w:r>
        <w:rPr>
          <w:rFonts w:ascii="Verdana" w:hAnsi="Verdana" w:cstheme="minorHAnsi"/>
          <w:sz w:val="22"/>
          <w:szCs w:val="22"/>
        </w:rPr>
        <w:t xml:space="preserve">(by a member of the clinical team or suitably qualified, delegated team member) </w:t>
      </w:r>
      <w:r w:rsidRPr="00EB1235">
        <w:rPr>
          <w:rFonts w:ascii="Verdana" w:hAnsi="Verdana" w:cs="Calibri"/>
          <w:sz w:val="22"/>
          <w:szCs w:val="22"/>
        </w:rPr>
        <w:t>or by discussion with clinical teams regarding their inpatients. Patients will be referred to the research team if they are interested in participating in this clinical trial.</w:t>
      </w:r>
    </w:p>
    <w:p w14:paraId="3A92DA8E" w14:textId="77777777" w:rsidR="008141E9" w:rsidRPr="00EB1235" w:rsidRDefault="008141E9" w:rsidP="008141E9">
      <w:pPr>
        <w:pStyle w:val="RightPar1"/>
        <w:tabs>
          <w:tab w:val="clear" w:pos="-720"/>
          <w:tab w:val="clear" w:pos="0"/>
          <w:tab w:val="clear" w:pos="720"/>
        </w:tabs>
        <w:suppressAutoHyphens w:val="0"/>
        <w:spacing w:after="120"/>
        <w:ind w:left="0"/>
        <w:rPr>
          <w:rFonts w:ascii="Verdana" w:hAnsi="Verdana" w:cs="Calibri"/>
          <w:sz w:val="22"/>
          <w:szCs w:val="22"/>
        </w:rPr>
      </w:pPr>
      <w:r w:rsidRPr="00EB1235">
        <w:rPr>
          <w:rFonts w:ascii="Verdana" w:hAnsi="Verdana" w:cs="Calibri"/>
          <w:sz w:val="22"/>
          <w:szCs w:val="22"/>
        </w:rPr>
        <w:t>There will be study advertisements placed in clinical areas, web-based (online/generic Trust emails/newsletters) and social media platforms. Research team members will monitor admissions, electronic track boards in the emergency department and admissions ward and may receive COVID result alerts to identify potential participants.</w:t>
      </w:r>
    </w:p>
    <w:p w14:paraId="2ED75513" w14:textId="77777777" w:rsidR="008141E9" w:rsidRPr="00EB1235" w:rsidRDefault="008141E9" w:rsidP="008141E9">
      <w:pPr>
        <w:pStyle w:val="RightPar1"/>
        <w:tabs>
          <w:tab w:val="clear" w:pos="-720"/>
          <w:tab w:val="clear" w:pos="0"/>
          <w:tab w:val="clear" w:pos="720"/>
        </w:tabs>
        <w:suppressAutoHyphens w:val="0"/>
        <w:spacing w:after="120"/>
        <w:ind w:left="0"/>
        <w:rPr>
          <w:rFonts w:ascii="Verdana" w:hAnsi="Verdana" w:cs="Calibri"/>
          <w:bCs/>
          <w:color w:val="FF0000"/>
          <w:sz w:val="22"/>
          <w:szCs w:val="22"/>
        </w:rPr>
      </w:pPr>
      <w:r w:rsidRPr="00EB1235">
        <w:rPr>
          <w:rFonts w:ascii="Verdana" w:hAnsi="Verdana" w:cs="Calibri"/>
          <w:sz w:val="22"/>
          <w:szCs w:val="22"/>
        </w:rPr>
        <w:t xml:space="preserve">Once contact has been made with the patient, the research team will outline and explain the aims of the trial. A copy of the Patient Information Sheet will then be given to the patient who will have the opportunity to consider the information and discuss the trial with the trial staff and raise any queries before consenting to participate in the trial. </w:t>
      </w:r>
    </w:p>
    <w:p w14:paraId="15E78B6D" w14:textId="77777777" w:rsidR="008141E9" w:rsidRPr="005A4395" w:rsidRDefault="008141E9" w:rsidP="005A4395">
      <w:pPr>
        <w:rPr>
          <w:rFonts w:cstheme="minorHAnsi"/>
          <w:sz w:val="22"/>
          <w:szCs w:val="22"/>
        </w:rPr>
      </w:pPr>
    </w:p>
    <w:p w14:paraId="6EDCA00C" w14:textId="77777777" w:rsidR="00965B30" w:rsidRPr="00FF20BF" w:rsidRDefault="00B87B54" w:rsidP="0086380D">
      <w:pPr>
        <w:pStyle w:val="Heading2"/>
        <w:ind w:hanging="540"/>
        <w:rPr>
          <w:rFonts w:cstheme="minorHAnsi"/>
          <w:sz w:val="22"/>
          <w:szCs w:val="22"/>
        </w:rPr>
      </w:pPr>
      <w:bookmarkStart w:id="274" w:name="_Toc468701233"/>
      <w:bookmarkStart w:id="275" w:name="_Toc38375862"/>
      <w:r w:rsidRPr="00FF20BF">
        <w:rPr>
          <w:rFonts w:cstheme="minorHAnsi"/>
          <w:sz w:val="22"/>
          <w:szCs w:val="22"/>
        </w:rPr>
        <w:t>Consent</w:t>
      </w:r>
      <w:bookmarkEnd w:id="274"/>
      <w:bookmarkEnd w:id="275"/>
      <w:r w:rsidR="00965B30" w:rsidRPr="00FF20BF">
        <w:rPr>
          <w:rFonts w:cstheme="minorHAnsi"/>
          <w:sz w:val="22"/>
          <w:szCs w:val="22"/>
        </w:rPr>
        <w:t xml:space="preserve"> </w:t>
      </w:r>
    </w:p>
    <w:p w14:paraId="20F4E931" w14:textId="77777777" w:rsidR="004F18B9" w:rsidRPr="005A4395" w:rsidRDefault="004F18B9" w:rsidP="005A4395">
      <w:pPr>
        <w:rPr>
          <w:rFonts w:cstheme="minorHAnsi"/>
          <w:sz w:val="22"/>
          <w:szCs w:val="22"/>
        </w:rPr>
      </w:pPr>
    </w:p>
    <w:p w14:paraId="6EA2C7F4" w14:textId="77777777" w:rsidR="00DC67FD" w:rsidRPr="004A5FE9" w:rsidRDefault="00DC67FD" w:rsidP="00DC67FD">
      <w:pPr>
        <w:autoSpaceDE w:val="0"/>
        <w:autoSpaceDN w:val="0"/>
        <w:adjustRightInd w:val="0"/>
        <w:rPr>
          <w:rFonts w:cs="Arial"/>
          <w:color w:val="000000"/>
          <w:sz w:val="22"/>
          <w:szCs w:val="23"/>
          <w:lang w:eastAsia="en-GB"/>
        </w:rPr>
      </w:pPr>
      <w:r w:rsidRPr="004A5FE9">
        <w:rPr>
          <w:rFonts w:cs="Arial"/>
          <w:color w:val="000000"/>
          <w:sz w:val="22"/>
          <w:szCs w:val="23"/>
          <w:lang w:eastAsia="en-GB"/>
        </w:rPr>
        <w:t xml:space="preserve">Informed consent should be obtained from each patient before enrolment into the study. In line with other urgent COVID -19 trials such as RECOVERY if the patient lacks capacity to give consent due to the severity of their medical condition (e.g. acute respiratory failure or delerium), then consent may be obtained from a relative </w:t>
      </w:r>
      <w:r w:rsidRPr="004A5FE9">
        <w:rPr>
          <w:rFonts w:cs="Arial"/>
          <w:color w:val="000000"/>
          <w:sz w:val="22"/>
          <w:szCs w:val="23"/>
          <w:lang w:eastAsia="en-GB"/>
        </w:rPr>
        <w:lastRenderedPageBreak/>
        <w:t xml:space="preserve">acting as the patient’s legally designated representative. Further consent will then be sought with the patient if they recover sufficiently. </w:t>
      </w:r>
    </w:p>
    <w:p w14:paraId="75DDBC98" w14:textId="77777777" w:rsidR="00DC67FD" w:rsidRPr="004A5FE9" w:rsidRDefault="00DC67FD" w:rsidP="00DC67FD">
      <w:pPr>
        <w:autoSpaceDE w:val="0"/>
        <w:autoSpaceDN w:val="0"/>
        <w:adjustRightInd w:val="0"/>
        <w:rPr>
          <w:rFonts w:cs="Arial"/>
          <w:color w:val="000000"/>
          <w:sz w:val="22"/>
          <w:szCs w:val="23"/>
          <w:lang w:eastAsia="en-GB"/>
        </w:rPr>
      </w:pPr>
    </w:p>
    <w:p w14:paraId="56991538" w14:textId="77777777" w:rsidR="000A7633" w:rsidRPr="00F224DA" w:rsidRDefault="00DC67FD" w:rsidP="00DC67FD">
      <w:pPr>
        <w:tabs>
          <w:tab w:val="left" w:pos="2160"/>
          <w:tab w:val="left" w:pos="6480"/>
        </w:tabs>
        <w:rPr>
          <w:rFonts w:cstheme="minorHAnsi"/>
          <w:sz w:val="22"/>
          <w:szCs w:val="22"/>
          <w:highlight w:val="magenta"/>
        </w:rPr>
      </w:pPr>
      <w:r w:rsidRPr="004A5FE9">
        <w:rPr>
          <w:rFonts w:cs="Arial"/>
          <w:color w:val="000000"/>
          <w:sz w:val="22"/>
          <w:szCs w:val="23"/>
          <w:lang w:eastAsia="en-GB"/>
        </w:rPr>
        <w:t>Due to the poor outcomes in COVID-19 patients who require ventilation (&gt;50% mortality in one cohort), patients who lack capacity to consent due to severe disease (e.g. severe hypoxia), and for whom a relative to act as the legally designated representative is not immediately available, randomisation and consequent treatment will proceed with consent provided by a treating clinician (independent of the clinician seeking to enrol the patient) who will act as the legally designated representative. Consent will then be obtained from the patient’s personal legally designated representative (or directly from the patient if they recover promptly) at the earliest opportunity.</w:t>
      </w:r>
      <w:r w:rsidRPr="004A5FE9">
        <w:rPr>
          <w:rFonts w:ascii="Arial" w:hAnsi="Arial" w:cs="Arial"/>
          <w:color w:val="000000"/>
          <w:sz w:val="22"/>
          <w:szCs w:val="23"/>
          <w:lang w:eastAsia="en-GB"/>
        </w:rPr>
        <w:t xml:space="preserve"> </w:t>
      </w:r>
    </w:p>
    <w:p w14:paraId="49CFE4E1" w14:textId="77777777" w:rsidR="0042201B" w:rsidRPr="005A4395" w:rsidRDefault="0042201B" w:rsidP="005A4395">
      <w:pPr>
        <w:tabs>
          <w:tab w:val="left" w:pos="2160"/>
          <w:tab w:val="left" w:pos="6480"/>
        </w:tabs>
        <w:rPr>
          <w:rFonts w:cstheme="minorHAnsi"/>
          <w:color w:val="FF0000"/>
          <w:sz w:val="22"/>
          <w:szCs w:val="22"/>
        </w:rPr>
      </w:pPr>
    </w:p>
    <w:p w14:paraId="478C55EB" w14:textId="77777777" w:rsidR="005A4B44" w:rsidRPr="005A4395" w:rsidRDefault="005A4B44" w:rsidP="0086380D">
      <w:pPr>
        <w:pStyle w:val="Heading2"/>
        <w:ind w:hanging="540"/>
        <w:rPr>
          <w:rFonts w:cstheme="minorHAnsi"/>
          <w:sz w:val="22"/>
          <w:szCs w:val="22"/>
        </w:rPr>
      </w:pPr>
      <w:bookmarkStart w:id="276" w:name="_Toc468701234"/>
      <w:bookmarkStart w:id="277" w:name="_Toc38375863"/>
      <w:r w:rsidRPr="005A4395">
        <w:rPr>
          <w:rFonts w:cstheme="minorHAnsi"/>
          <w:sz w:val="22"/>
          <w:szCs w:val="22"/>
        </w:rPr>
        <w:t>Screening evaluation</w:t>
      </w:r>
      <w:bookmarkEnd w:id="276"/>
      <w:bookmarkEnd w:id="277"/>
    </w:p>
    <w:p w14:paraId="6DC8EB77" w14:textId="77777777" w:rsidR="005A4B44" w:rsidRPr="005A4395" w:rsidRDefault="00B000F2" w:rsidP="005A4395">
      <w:pPr>
        <w:pStyle w:val="Heading3"/>
        <w:rPr>
          <w:rFonts w:cstheme="minorHAnsi"/>
          <w:sz w:val="22"/>
          <w:szCs w:val="22"/>
        </w:rPr>
      </w:pPr>
      <w:r>
        <w:rPr>
          <w:rFonts w:cstheme="minorHAnsi"/>
          <w:sz w:val="22"/>
          <w:szCs w:val="22"/>
        </w:rPr>
        <w:t xml:space="preserve"> </w:t>
      </w:r>
      <w:bookmarkStart w:id="278" w:name="_Toc38375864"/>
      <w:r w:rsidR="002E1F41" w:rsidRPr="005A4395">
        <w:rPr>
          <w:rFonts w:cstheme="minorHAnsi"/>
          <w:sz w:val="22"/>
          <w:szCs w:val="22"/>
        </w:rPr>
        <w:t>Screening Assessments</w:t>
      </w:r>
      <w:r w:rsidR="00E0435F" w:rsidRPr="005A4395">
        <w:rPr>
          <w:rFonts w:cstheme="minorHAnsi"/>
          <w:sz w:val="22"/>
          <w:szCs w:val="22"/>
        </w:rPr>
        <w:t xml:space="preserve"> (Day </w:t>
      </w:r>
      <w:r w:rsidR="009C58CC" w:rsidRPr="005A4395">
        <w:rPr>
          <w:rFonts w:cstheme="minorHAnsi"/>
          <w:sz w:val="22"/>
          <w:szCs w:val="22"/>
        </w:rPr>
        <w:t>-2</w:t>
      </w:r>
      <w:r w:rsidR="0086225F" w:rsidRPr="005A4395">
        <w:rPr>
          <w:rFonts w:cstheme="minorHAnsi"/>
          <w:sz w:val="22"/>
          <w:szCs w:val="22"/>
        </w:rPr>
        <w:t xml:space="preserve"> to </w:t>
      </w:r>
      <w:r w:rsidR="00DB4548">
        <w:rPr>
          <w:rFonts w:cstheme="minorHAnsi"/>
          <w:sz w:val="22"/>
          <w:szCs w:val="22"/>
        </w:rPr>
        <w:t>D</w:t>
      </w:r>
      <w:r w:rsidR="0086225F" w:rsidRPr="005A4395">
        <w:rPr>
          <w:rFonts w:cstheme="minorHAnsi"/>
          <w:sz w:val="22"/>
          <w:szCs w:val="22"/>
        </w:rPr>
        <w:t xml:space="preserve">ay </w:t>
      </w:r>
      <w:r w:rsidR="00F224DA">
        <w:rPr>
          <w:rFonts w:cstheme="minorHAnsi"/>
          <w:sz w:val="22"/>
          <w:szCs w:val="22"/>
        </w:rPr>
        <w:t>-1</w:t>
      </w:r>
      <w:r w:rsidR="00E0435F" w:rsidRPr="005A4395">
        <w:rPr>
          <w:rFonts w:cstheme="minorHAnsi"/>
          <w:sz w:val="22"/>
          <w:szCs w:val="22"/>
        </w:rPr>
        <w:t>)</w:t>
      </w:r>
      <w:bookmarkEnd w:id="278"/>
    </w:p>
    <w:p w14:paraId="4FFE1EED" w14:textId="77777777" w:rsidR="008E665A" w:rsidRPr="005A4395" w:rsidRDefault="002E1F41" w:rsidP="005A4395">
      <w:pPr>
        <w:rPr>
          <w:rFonts w:cstheme="minorHAnsi"/>
          <w:color w:val="FF0000"/>
          <w:sz w:val="22"/>
          <w:szCs w:val="22"/>
        </w:rPr>
      </w:pPr>
      <w:r w:rsidRPr="005A4395">
        <w:rPr>
          <w:rFonts w:cstheme="minorHAnsi"/>
          <w:sz w:val="22"/>
          <w:szCs w:val="22"/>
        </w:rPr>
        <w:t>Trial specific assessments will only be conducted after written informed consent</w:t>
      </w:r>
      <w:r w:rsidR="00E0435F" w:rsidRPr="005A4395">
        <w:rPr>
          <w:rFonts w:cstheme="minorHAnsi"/>
          <w:sz w:val="22"/>
          <w:szCs w:val="22"/>
        </w:rPr>
        <w:t xml:space="preserve"> has been provided</w:t>
      </w:r>
      <w:r w:rsidRPr="005A4395">
        <w:rPr>
          <w:rFonts w:cstheme="minorHAnsi"/>
          <w:sz w:val="22"/>
          <w:szCs w:val="22"/>
        </w:rPr>
        <w:t>.</w:t>
      </w:r>
      <w:r w:rsidR="00002A8C" w:rsidRPr="005A4395">
        <w:rPr>
          <w:rFonts w:cstheme="minorHAnsi"/>
          <w:sz w:val="22"/>
          <w:szCs w:val="22"/>
        </w:rPr>
        <w:t xml:space="preserve"> </w:t>
      </w:r>
      <w:r w:rsidR="0086225F" w:rsidRPr="005A4395">
        <w:rPr>
          <w:rFonts w:cstheme="minorHAnsi"/>
          <w:sz w:val="22"/>
          <w:szCs w:val="22"/>
        </w:rPr>
        <w:t>Due to the urgent nature of the study, it is anticipated that screening and baseline assessments will occur on the same day for most participants.</w:t>
      </w:r>
    </w:p>
    <w:p w14:paraId="62F55D1C" w14:textId="77777777" w:rsidR="00557C9C" w:rsidRPr="005A4395" w:rsidRDefault="00557C9C" w:rsidP="005A4395">
      <w:pPr>
        <w:rPr>
          <w:rFonts w:cstheme="minorHAnsi"/>
          <w:sz w:val="22"/>
          <w:szCs w:val="22"/>
        </w:rPr>
      </w:pPr>
    </w:p>
    <w:p w14:paraId="7A01F467" w14:textId="77777777" w:rsidR="00203614" w:rsidRPr="005A4395" w:rsidRDefault="00FF20BF" w:rsidP="005A4395">
      <w:pPr>
        <w:rPr>
          <w:rFonts w:cstheme="minorHAnsi"/>
          <w:sz w:val="22"/>
          <w:szCs w:val="22"/>
        </w:rPr>
      </w:pPr>
      <w:r>
        <w:rPr>
          <w:rFonts w:cstheme="minorHAnsi"/>
          <w:sz w:val="22"/>
          <w:szCs w:val="22"/>
        </w:rPr>
        <w:t>The results of s</w:t>
      </w:r>
      <w:r w:rsidR="00203614" w:rsidRPr="005A4395">
        <w:rPr>
          <w:rFonts w:cstheme="minorHAnsi"/>
          <w:sz w:val="22"/>
          <w:szCs w:val="22"/>
        </w:rPr>
        <w:t xml:space="preserve">creening tests must be </w:t>
      </w:r>
      <w:r>
        <w:rPr>
          <w:rFonts w:cstheme="minorHAnsi"/>
          <w:sz w:val="22"/>
          <w:szCs w:val="22"/>
        </w:rPr>
        <w:t xml:space="preserve">available </w:t>
      </w:r>
      <w:r w:rsidR="00203614" w:rsidRPr="005A4395">
        <w:rPr>
          <w:rFonts w:cstheme="minorHAnsi"/>
          <w:sz w:val="22"/>
          <w:szCs w:val="22"/>
        </w:rPr>
        <w:t>before</w:t>
      </w:r>
      <w:r>
        <w:rPr>
          <w:rFonts w:cstheme="minorHAnsi"/>
          <w:sz w:val="22"/>
          <w:szCs w:val="22"/>
        </w:rPr>
        <w:t xml:space="preserve"> randomisation and</w:t>
      </w:r>
      <w:r w:rsidR="00203614" w:rsidRPr="005A4395">
        <w:rPr>
          <w:rFonts w:cstheme="minorHAnsi"/>
          <w:sz w:val="22"/>
          <w:szCs w:val="22"/>
        </w:rPr>
        <w:t xml:space="preserve"> IMP dosing. Baseline tests will be done but </w:t>
      </w:r>
      <w:r>
        <w:rPr>
          <w:rFonts w:cstheme="minorHAnsi"/>
          <w:sz w:val="22"/>
          <w:szCs w:val="22"/>
        </w:rPr>
        <w:t>results do not need to be available</w:t>
      </w:r>
      <w:r w:rsidR="00203614" w:rsidRPr="005A4395">
        <w:rPr>
          <w:rFonts w:cstheme="minorHAnsi"/>
          <w:sz w:val="22"/>
          <w:szCs w:val="22"/>
        </w:rPr>
        <w:t xml:space="preserve"> before dosing</w:t>
      </w:r>
      <w:r w:rsidR="0086225F" w:rsidRPr="005A4395">
        <w:rPr>
          <w:rFonts w:cstheme="minorHAnsi"/>
          <w:sz w:val="22"/>
          <w:szCs w:val="22"/>
        </w:rPr>
        <w:t>.</w:t>
      </w:r>
    </w:p>
    <w:p w14:paraId="380A0F93" w14:textId="77777777" w:rsidR="00203614" w:rsidRPr="005A4395" w:rsidRDefault="00203614" w:rsidP="005A4395">
      <w:pPr>
        <w:rPr>
          <w:rFonts w:cstheme="minorHAnsi"/>
          <w:sz w:val="22"/>
          <w:szCs w:val="22"/>
        </w:rPr>
      </w:pPr>
    </w:p>
    <w:p w14:paraId="7504537D" w14:textId="77777777" w:rsidR="008E665A" w:rsidRPr="005A4395" w:rsidRDefault="008E665A" w:rsidP="005A4395">
      <w:pPr>
        <w:rPr>
          <w:rFonts w:cstheme="minorHAnsi"/>
          <w:sz w:val="22"/>
          <w:szCs w:val="22"/>
        </w:rPr>
      </w:pPr>
      <w:bookmarkStart w:id="279" w:name="_Toc468701237"/>
      <w:r w:rsidRPr="005A4395">
        <w:rPr>
          <w:rFonts w:cstheme="minorHAnsi"/>
          <w:sz w:val="22"/>
          <w:szCs w:val="22"/>
        </w:rPr>
        <w:t>The screening/baseline visit</w:t>
      </w:r>
      <w:r w:rsidR="002E638A" w:rsidRPr="005A4395">
        <w:rPr>
          <w:rFonts w:cstheme="minorHAnsi"/>
          <w:sz w:val="22"/>
          <w:szCs w:val="22"/>
        </w:rPr>
        <w:t xml:space="preserve"> will</w:t>
      </w:r>
      <w:r w:rsidRPr="005A4395">
        <w:rPr>
          <w:rFonts w:cstheme="minorHAnsi"/>
          <w:sz w:val="22"/>
          <w:szCs w:val="22"/>
        </w:rPr>
        <w:t xml:space="preserve"> take place </w:t>
      </w:r>
      <w:r w:rsidR="002E638A" w:rsidRPr="005A4395">
        <w:rPr>
          <w:rFonts w:cstheme="minorHAnsi"/>
          <w:sz w:val="22"/>
          <w:szCs w:val="22"/>
        </w:rPr>
        <w:t xml:space="preserve">on inpatient wards/appropriate </w:t>
      </w:r>
      <w:r w:rsidR="00FA53D4">
        <w:rPr>
          <w:rFonts w:cstheme="minorHAnsi"/>
          <w:sz w:val="22"/>
          <w:szCs w:val="22"/>
        </w:rPr>
        <w:t xml:space="preserve">facilities </w:t>
      </w:r>
      <w:r w:rsidR="002E638A" w:rsidRPr="005A4395">
        <w:rPr>
          <w:rFonts w:cstheme="minorHAnsi"/>
          <w:sz w:val="22"/>
          <w:szCs w:val="22"/>
        </w:rPr>
        <w:t>in the hospital</w:t>
      </w:r>
      <w:r w:rsidRPr="005A4395">
        <w:rPr>
          <w:rFonts w:cstheme="minorHAnsi"/>
          <w:sz w:val="22"/>
          <w:szCs w:val="22"/>
        </w:rPr>
        <w:t>. The following procedures will be performed at this visit:</w:t>
      </w:r>
    </w:p>
    <w:p w14:paraId="4203E17D" w14:textId="77777777" w:rsidR="008E665A" w:rsidRPr="005A4395" w:rsidRDefault="008E665A" w:rsidP="005A4395">
      <w:pPr>
        <w:rPr>
          <w:rFonts w:cstheme="minorHAnsi"/>
          <w:sz w:val="22"/>
          <w:szCs w:val="22"/>
        </w:rPr>
      </w:pPr>
    </w:p>
    <w:p w14:paraId="29EE54A6" w14:textId="77777777" w:rsidR="008E665A" w:rsidRPr="005A4395" w:rsidRDefault="00EB0504" w:rsidP="005A4395">
      <w:pPr>
        <w:rPr>
          <w:rFonts w:cstheme="minorHAnsi"/>
          <w:sz w:val="22"/>
          <w:szCs w:val="22"/>
        </w:rPr>
      </w:pPr>
      <w:r w:rsidRPr="005A4395">
        <w:rPr>
          <w:rFonts w:cstheme="minorHAnsi"/>
          <w:sz w:val="22"/>
          <w:szCs w:val="22"/>
        </w:rPr>
        <w:t>S</w:t>
      </w:r>
      <w:r w:rsidR="008E665A" w:rsidRPr="005A4395">
        <w:rPr>
          <w:rFonts w:cstheme="minorHAnsi"/>
          <w:sz w:val="22"/>
          <w:szCs w:val="22"/>
        </w:rPr>
        <w:t xml:space="preserve">creening </w:t>
      </w:r>
      <w:r w:rsidR="00143B30" w:rsidRPr="005A4395">
        <w:rPr>
          <w:rFonts w:cstheme="minorHAnsi"/>
          <w:sz w:val="22"/>
          <w:szCs w:val="22"/>
        </w:rPr>
        <w:t>procedures</w:t>
      </w:r>
      <w:r w:rsidR="008E665A" w:rsidRPr="005A4395">
        <w:rPr>
          <w:rFonts w:cstheme="minorHAnsi"/>
          <w:sz w:val="22"/>
          <w:szCs w:val="22"/>
        </w:rPr>
        <w:t>:</w:t>
      </w:r>
    </w:p>
    <w:p w14:paraId="37322EC9" w14:textId="77777777" w:rsidR="00143B30" w:rsidRPr="005A4395" w:rsidRDefault="00143B30" w:rsidP="00B508FA">
      <w:pPr>
        <w:numPr>
          <w:ilvl w:val="0"/>
          <w:numId w:val="21"/>
        </w:numPr>
        <w:ind w:left="1440"/>
        <w:rPr>
          <w:rFonts w:cstheme="minorHAnsi"/>
          <w:sz w:val="22"/>
          <w:szCs w:val="22"/>
        </w:rPr>
      </w:pPr>
      <w:r w:rsidRPr="005A4395">
        <w:rPr>
          <w:rFonts w:cstheme="minorHAnsi"/>
          <w:sz w:val="22"/>
          <w:szCs w:val="22"/>
        </w:rPr>
        <w:t>Consent</w:t>
      </w:r>
    </w:p>
    <w:p w14:paraId="1B399DA1" w14:textId="77777777" w:rsidR="00143B30" w:rsidRPr="005A4395" w:rsidRDefault="00FF20BF" w:rsidP="00B508FA">
      <w:pPr>
        <w:numPr>
          <w:ilvl w:val="0"/>
          <w:numId w:val="21"/>
        </w:numPr>
        <w:ind w:left="1440"/>
        <w:rPr>
          <w:rFonts w:cstheme="minorHAnsi"/>
          <w:sz w:val="22"/>
          <w:szCs w:val="22"/>
        </w:rPr>
      </w:pPr>
      <w:r>
        <w:rPr>
          <w:rFonts w:cstheme="minorHAnsi"/>
          <w:sz w:val="22"/>
          <w:szCs w:val="22"/>
        </w:rPr>
        <w:t>Review of</w:t>
      </w:r>
      <w:r w:rsidR="00143B30" w:rsidRPr="005A4395">
        <w:rPr>
          <w:rFonts w:cstheme="minorHAnsi"/>
          <w:sz w:val="22"/>
          <w:szCs w:val="22"/>
        </w:rPr>
        <w:t xml:space="preserve"> medical history and examination</w:t>
      </w:r>
      <w:r w:rsidR="00D447E1">
        <w:rPr>
          <w:rFonts w:cstheme="minorHAnsi"/>
          <w:sz w:val="22"/>
          <w:szCs w:val="22"/>
        </w:rPr>
        <w:t xml:space="preserve"> and whole medical record</w:t>
      </w:r>
      <w:r w:rsidR="00143B30" w:rsidRPr="005A4395">
        <w:rPr>
          <w:rFonts w:cstheme="minorHAnsi"/>
          <w:sz w:val="22"/>
          <w:szCs w:val="22"/>
        </w:rPr>
        <w:t xml:space="preserve"> </w:t>
      </w:r>
    </w:p>
    <w:p w14:paraId="0C60DD58" w14:textId="77777777" w:rsidR="00143B30" w:rsidRPr="005A4395" w:rsidRDefault="00143B30" w:rsidP="00B508FA">
      <w:pPr>
        <w:numPr>
          <w:ilvl w:val="0"/>
          <w:numId w:val="21"/>
        </w:numPr>
        <w:ind w:left="1440" w:hanging="381"/>
        <w:rPr>
          <w:rFonts w:cstheme="minorHAnsi"/>
          <w:sz w:val="22"/>
          <w:szCs w:val="22"/>
        </w:rPr>
      </w:pPr>
      <w:r w:rsidRPr="005A4395">
        <w:rPr>
          <w:rFonts w:cstheme="minorHAnsi"/>
          <w:sz w:val="22"/>
          <w:szCs w:val="22"/>
        </w:rPr>
        <w:t>Medication review</w:t>
      </w:r>
    </w:p>
    <w:p w14:paraId="7B1820C1" w14:textId="77777777" w:rsidR="00B000F2" w:rsidRDefault="008E665A" w:rsidP="00B508FA">
      <w:pPr>
        <w:pStyle w:val="ListParagraph"/>
        <w:numPr>
          <w:ilvl w:val="0"/>
          <w:numId w:val="71"/>
        </w:numPr>
        <w:ind w:left="1485" w:hanging="426"/>
        <w:rPr>
          <w:rFonts w:ascii="Verdana" w:hAnsi="Verdana" w:cstheme="minorHAnsi"/>
          <w:sz w:val="22"/>
          <w:szCs w:val="22"/>
        </w:rPr>
      </w:pPr>
      <w:r w:rsidRPr="00FF20BF">
        <w:rPr>
          <w:rFonts w:ascii="Verdana" w:hAnsi="Verdana" w:cstheme="minorHAnsi"/>
          <w:sz w:val="22"/>
          <w:szCs w:val="22"/>
        </w:rPr>
        <w:t>Full blood count (including differential white cell count)</w:t>
      </w:r>
      <w:r w:rsidR="0097649D">
        <w:rPr>
          <w:rFonts w:ascii="Verdana" w:hAnsi="Verdana" w:cstheme="minorHAnsi"/>
          <w:sz w:val="22"/>
          <w:szCs w:val="22"/>
        </w:rPr>
        <w:t>*</w:t>
      </w:r>
    </w:p>
    <w:p w14:paraId="67AD7742" w14:textId="77777777" w:rsidR="0097649D" w:rsidRPr="00B508FA" w:rsidRDefault="001E77E7" w:rsidP="00B508FA">
      <w:pPr>
        <w:numPr>
          <w:ilvl w:val="0"/>
          <w:numId w:val="21"/>
        </w:numPr>
        <w:ind w:left="1440" w:hanging="381"/>
        <w:rPr>
          <w:rFonts w:cstheme="minorHAnsi"/>
          <w:sz w:val="22"/>
          <w:szCs w:val="22"/>
        </w:rPr>
      </w:pPr>
      <w:r w:rsidRPr="00B508FA">
        <w:rPr>
          <w:rFonts w:cstheme="minorHAnsi"/>
          <w:sz w:val="22"/>
          <w:szCs w:val="22"/>
        </w:rPr>
        <w:t xml:space="preserve">Calculated </w:t>
      </w:r>
      <w:r w:rsidR="00B508FA">
        <w:rPr>
          <w:rFonts w:cstheme="minorHAnsi"/>
          <w:sz w:val="22"/>
          <w:szCs w:val="22"/>
        </w:rPr>
        <w:t>Cockcroft Gault</w:t>
      </w:r>
      <w:r w:rsidR="00B508FA" w:rsidRPr="00B508FA">
        <w:rPr>
          <w:rFonts w:cstheme="minorHAnsi"/>
          <w:sz w:val="22"/>
          <w:szCs w:val="22"/>
        </w:rPr>
        <w:t xml:space="preserve"> </w:t>
      </w:r>
      <w:r w:rsidR="00955D3D">
        <w:rPr>
          <w:rFonts w:cstheme="minorHAnsi"/>
          <w:sz w:val="22"/>
          <w:szCs w:val="22"/>
        </w:rPr>
        <w:t>creatinine clearance</w:t>
      </w:r>
      <w:r w:rsidRPr="00B508FA">
        <w:rPr>
          <w:rFonts w:cstheme="minorHAnsi"/>
          <w:sz w:val="22"/>
          <w:szCs w:val="22"/>
        </w:rPr>
        <w:t xml:space="preserve">* </w:t>
      </w:r>
    </w:p>
    <w:p w14:paraId="04C51598" w14:textId="77777777" w:rsidR="0097649D" w:rsidRPr="0097649D" w:rsidRDefault="008E665A" w:rsidP="00B508FA">
      <w:pPr>
        <w:pStyle w:val="ListParagraph"/>
        <w:numPr>
          <w:ilvl w:val="0"/>
          <w:numId w:val="71"/>
        </w:numPr>
        <w:ind w:left="1485" w:hanging="426"/>
        <w:rPr>
          <w:rFonts w:ascii="Verdana" w:hAnsi="Verdana" w:cstheme="minorHAnsi"/>
          <w:sz w:val="22"/>
          <w:szCs w:val="22"/>
        </w:rPr>
      </w:pPr>
      <w:r w:rsidRPr="0097649D">
        <w:rPr>
          <w:rFonts w:ascii="Verdana" w:hAnsi="Verdana" w:cstheme="minorHAnsi"/>
          <w:sz w:val="22"/>
          <w:szCs w:val="22"/>
        </w:rPr>
        <w:t>ALT</w:t>
      </w:r>
      <w:r w:rsidR="0097649D">
        <w:rPr>
          <w:rFonts w:ascii="Verdana" w:hAnsi="Verdana" w:cstheme="minorHAnsi"/>
          <w:sz w:val="22"/>
          <w:szCs w:val="22"/>
        </w:rPr>
        <w:t>*</w:t>
      </w:r>
      <w:r w:rsidR="00203614" w:rsidRPr="0097649D">
        <w:rPr>
          <w:rFonts w:ascii="Verdana" w:hAnsi="Verdana" w:cstheme="minorHAnsi"/>
          <w:sz w:val="22"/>
          <w:szCs w:val="22"/>
        </w:rPr>
        <w:t xml:space="preserve"> or AST</w:t>
      </w:r>
      <w:r w:rsidR="0097649D">
        <w:rPr>
          <w:rFonts w:ascii="Verdana" w:hAnsi="Verdana" w:cstheme="minorHAnsi"/>
          <w:sz w:val="22"/>
          <w:szCs w:val="22"/>
        </w:rPr>
        <w:t>*</w:t>
      </w:r>
    </w:p>
    <w:p w14:paraId="17DA09F0" w14:textId="77777777" w:rsidR="008E665A" w:rsidRPr="0097649D" w:rsidRDefault="008E665A" w:rsidP="00B508FA">
      <w:pPr>
        <w:pStyle w:val="ListParagraph"/>
        <w:numPr>
          <w:ilvl w:val="0"/>
          <w:numId w:val="71"/>
        </w:numPr>
        <w:ind w:left="1485" w:hanging="426"/>
        <w:rPr>
          <w:rFonts w:ascii="Verdana" w:hAnsi="Verdana" w:cstheme="minorHAnsi"/>
          <w:sz w:val="22"/>
          <w:szCs w:val="22"/>
        </w:rPr>
      </w:pPr>
      <w:r w:rsidRPr="0097649D">
        <w:rPr>
          <w:rFonts w:ascii="Verdana" w:hAnsi="Verdana" w:cstheme="minorHAnsi"/>
          <w:sz w:val="22"/>
          <w:szCs w:val="22"/>
        </w:rPr>
        <w:t>CRP</w:t>
      </w:r>
      <w:r w:rsidR="0097649D">
        <w:rPr>
          <w:rFonts w:ascii="Verdana" w:hAnsi="Verdana" w:cstheme="minorHAnsi"/>
          <w:sz w:val="22"/>
          <w:szCs w:val="22"/>
        </w:rPr>
        <w:t>*</w:t>
      </w:r>
    </w:p>
    <w:p w14:paraId="22BC0BFD" w14:textId="77777777" w:rsidR="004F60F0" w:rsidRDefault="004F60F0" w:rsidP="00B508FA">
      <w:pPr>
        <w:pStyle w:val="ListParagraph"/>
        <w:numPr>
          <w:ilvl w:val="0"/>
          <w:numId w:val="21"/>
        </w:numPr>
        <w:spacing w:after="200" w:line="276" w:lineRule="auto"/>
        <w:ind w:left="1440" w:hanging="381"/>
        <w:rPr>
          <w:rFonts w:ascii="Verdana" w:hAnsi="Verdana" w:cstheme="minorHAnsi"/>
          <w:sz w:val="22"/>
          <w:szCs w:val="22"/>
        </w:rPr>
      </w:pPr>
      <w:r w:rsidRPr="005A4395">
        <w:rPr>
          <w:rFonts w:ascii="Verdana" w:hAnsi="Verdana" w:cstheme="minorHAnsi"/>
          <w:sz w:val="22"/>
          <w:szCs w:val="22"/>
        </w:rPr>
        <w:t>Chest X-ray</w:t>
      </w:r>
      <w:r w:rsidR="0097649D">
        <w:rPr>
          <w:rFonts w:ascii="Verdana" w:hAnsi="Verdana" w:cstheme="minorHAnsi"/>
          <w:sz w:val="22"/>
          <w:szCs w:val="22"/>
        </w:rPr>
        <w:t>*</w:t>
      </w:r>
      <w:r w:rsidR="0034406E">
        <w:rPr>
          <w:rFonts w:ascii="Verdana" w:hAnsi="Verdana" w:cstheme="minorHAnsi"/>
          <w:sz w:val="22"/>
          <w:szCs w:val="22"/>
        </w:rPr>
        <w:t>*</w:t>
      </w:r>
    </w:p>
    <w:p w14:paraId="2324AD8C" w14:textId="77777777" w:rsidR="00F06793" w:rsidRDefault="00F06793" w:rsidP="00B508FA">
      <w:pPr>
        <w:pStyle w:val="ListParagraph"/>
        <w:numPr>
          <w:ilvl w:val="0"/>
          <w:numId w:val="21"/>
        </w:numPr>
        <w:spacing w:after="200" w:line="276" w:lineRule="auto"/>
        <w:ind w:left="1440" w:hanging="381"/>
        <w:rPr>
          <w:rFonts w:ascii="Verdana" w:hAnsi="Verdana" w:cstheme="minorHAnsi"/>
          <w:sz w:val="22"/>
          <w:szCs w:val="22"/>
        </w:rPr>
      </w:pPr>
      <w:r>
        <w:rPr>
          <w:rFonts w:ascii="Verdana" w:hAnsi="Verdana" w:cstheme="minorHAnsi"/>
          <w:sz w:val="22"/>
          <w:szCs w:val="22"/>
        </w:rPr>
        <w:t>Pregn</w:t>
      </w:r>
      <w:r w:rsidR="00A86821">
        <w:rPr>
          <w:rFonts w:ascii="Verdana" w:hAnsi="Verdana" w:cstheme="minorHAnsi"/>
          <w:sz w:val="22"/>
          <w:szCs w:val="22"/>
        </w:rPr>
        <w:t>ancy test (blood</w:t>
      </w:r>
      <w:r>
        <w:rPr>
          <w:rFonts w:ascii="Verdana" w:hAnsi="Verdana" w:cstheme="minorHAnsi"/>
          <w:sz w:val="22"/>
          <w:szCs w:val="22"/>
        </w:rPr>
        <w:t>)</w:t>
      </w:r>
      <w:r w:rsidR="00623065">
        <w:rPr>
          <w:rFonts w:ascii="Verdana" w:hAnsi="Verdana" w:cstheme="minorHAnsi"/>
          <w:sz w:val="22"/>
          <w:szCs w:val="22"/>
        </w:rPr>
        <w:t>***</w:t>
      </w:r>
    </w:p>
    <w:p w14:paraId="51229605" w14:textId="77777777" w:rsidR="0097649D" w:rsidRDefault="0097649D" w:rsidP="00B508FA">
      <w:pPr>
        <w:pStyle w:val="ListParagraph"/>
        <w:numPr>
          <w:ilvl w:val="0"/>
          <w:numId w:val="21"/>
        </w:numPr>
        <w:spacing w:after="200" w:line="276" w:lineRule="auto"/>
        <w:ind w:left="1440" w:hanging="381"/>
        <w:rPr>
          <w:rFonts w:ascii="Verdana" w:hAnsi="Verdana" w:cstheme="minorHAnsi"/>
          <w:sz w:val="22"/>
          <w:szCs w:val="22"/>
        </w:rPr>
      </w:pPr>
      <w:r>
        <w:rPr>
          <w:rFonts w:ascii="Verdana" w:hAnsi="Verdana" w:cstheme="minorHAnsi"/>
          <w:sz w:val="22"/>
          <w:szCs w:val="22"/>
        </w:rPr>
        <w:t>Eligibility check of inclusion/exclusion criteria</w:t>
      </w:r>
    </w:p>
    <w:p w14:paraId="4BDFCF12" w14:textId="6417D601" w:rsidR="00DB43FD" w:rsidRPr="005A4395" w:rsidRDefault="00DB43FD" w:rsidP="00B508FA">
      <w:pPr>
        <w:pStyle w:val="ListParagraph"/>
        <w:numPr>
          <w:ilvl w:val="0"/>
          <w:numId w:val="21"/>
        </w:numPr>
        <w:spacing w:after="200" w:line="276" w:lineRule="auto"/>
        <w:ind w:left="1440" w:hanging="381"/>
        <w:rPr>
          <w:rFonts w:ascii="Verdana" w:hAnsi="Verdana" w:cstheme="minorHAnsi"/>
          <w:sz w:val="22"/>
          <w:szCs w:val="22"/>
        </w:rPr>
      </w:pPr>
      <w:r>
        <w:rPr>
          <w:rFonts w:ascii="Verdana" w:hAnsi="Verdana" w:cstheme="minorHAnsi"/>
          <w:sz w:val="22"/>
          <w:szCs w:val="22"/>
        </w:rPr>
        <w:t>ECOG and MRC scores</w:t>
      </w:r>
    </w:p>
    <w:p w14:paraId="36E22691" w14:textId="77777777" w:rsidR="0034406E" w:rsidRDefault="00350FE1" w:rsidP="005A4395">
      <w:pPr>
        <w:spacing w:after="200" w:line="276" w:lineRule="auto"/>
        <w:rPr>
          <w:rFonts w:cstheme="minorHAnsi"/>
          <w:sz w:val="22"/>
          <w:szCs w:val="22"/>
        </w:rPr>
      </w:pPr>
      <w:r>
        <w:rPr>
          <w:rFonts w:cstheme="minorHAnsi"/>
          <w:sz w:val="22"/>
          <w:szCs w:val="22"/>
        </w:rPr>
        <w:t>*</w:t>
      </w:r>
      <w:r w:rsidR="00515AFF" w:rsidRPr="005A4395">
        <w:rPr>
          <w:rFonts w:cstheme="minorHAnsi"/>
          <w:sz w:val="22"/>
          <w:szCs w:val="22"/>
        </w:rPr>
        <w:t xml:space="preserve">The results of </w:t>
      </w:r>
      <w:r w:rsidR="0097649D">
        <w:rPr>
          <w:rFonts w:cstheme="minorHAnsi"/>
          <w:sz w:val="22"/>
          <w:szCs w:val="22"/>
        </w:rPr>
        <w:t xml:space="preserve">these tests </w:t>
      </w:r>
      <w:r w:rsidR="00515AFF" w:rsidRPr="005A4395">
        <w:rPr>
          <w:rFonts w:cstheme="minorHAnsi"/>
          <w:sz w:val="22"/>
          <w:szCs w:val="22"/>
        </w:rPr>
        <w:t>acquired up to 48hr before consent may be used to complete the screening and eligibility process.</w:t>
      </w:r>
      <w:r w:rsidR="0097649D">
        <w:rPr>
          <w:rFonts w:cstheme="minorHAnsi"/>
          <w:sz w:val="22"/>
          <w:szCs w:val="22"/>
        </w:rPr>
        <w:t xml:space="preserve"> </w:t>
      </w:r>
    </w:p>
    <w:p w14:paraId="1CEE5FF8" w14:textId="0AD04904" w:rsidR="00515AFF" w:rsidRDefault="0034406E" w:rsidP="005A4395">
      <w:pPr>
        <w:spacing w:after="200" w:line="276" w:lineRule="auto"/>
        <w:rPr>
          <w:rFonts w:cstheme="minorHAnsi"/>
          <w:sz w:val="22"/>
          <w:szCs w:val="22"/>
        </w:rPr>
      </w:pPr>
      <w:r>
        <w:rPr>
          <w:rFonts w:cstheme="minorHAnsi"/>
          <w:sz w:val="22"/>
          <w:szCs w:val="22"/>
        </w:rPr>
        <w:t>**</w:t>
      </w:r>
      <w:r w:rsidR="00567C38">
        <w:rPr>
          <w:rFonts w:cstheme="minorHAnsi"/>
          <w:sz w:val="22"/>
          <w:szCs w:val="22"/>
        </w:rPr>
        <w:t xml:space="preserve">Clinically indicated chest X-ray will be used for radiology score. The TACTIC-R research protocol does </w:t>
      </w:r>
      <w:r w:rsidR="00567C38" w:rsidRPr="00885058">
        <w:rPr>
          <w:rFonts w:cstheme="minorHAnsi"/>
          <w:sz w:val="22"/>
          <w:szCs w:val="22"/>
          <w:u w:val="single"/>
        </w:rPr>
        <w:t>NOT</w:t>
      </w:r>
      <w:r w:rsidR="00567C38">
        <w:rPr>
          <w:rFonts w:cstheme="minorHAnsi"/>
          <w:sz w:val="22"/>
          <w:szCs w:val="22"/>
        </w:rPr>
        <w:t xml:space="preserve"> mandate a chest X-ray is done</w:t>
      </w:r>
      <w:r w:rsidR="0097649D">
        <w:rPr>
          <w:rFonts w:cstheme="minorHAnsi"/>
          <w:sz w:val="22"/>
          <w:szCs w:val="22"/>
        </w:rPr>
        <w:t>.</w:t>
      </w:r>
    </w:p>
    <w:p w14:paraId="7FE47805" w14:textId="77777777" w:rsidR="00623065" w:rsidRPr="005A4395" w:rsidRDefault="00623065" w:rsidP="005A4395">
      <w:pPr>
        <w:spacing w:after="200" w:line="276" w:lineRule="auto"/>
        <w:rPr>
          <w:rFonts w:cstheme="minorHAnsi"/>
          <w:sz w:val="22"/>
          <w:szCs w:val="22"/>
        </w:rPr>
      </w:pPr>
      <w:r>
        <w:rPr>
          <w:rFonts w:cstheme="minorHAnsi"/>
          <w:sz w:val="22"/>
          <w:szCs w:val="22"/>
        </w:rPr>
        <w:t>***</w:t>
      </w:r>
      <w:r w:rsidR="004A5FE9">
        <w:rPr>
          <w:rFonts w:cstheme="minorHAnsi"/>
          <w:sz w:val="22"/>
          <w:szCs w:val="22"/>
        </w:rPr>
        <w:t xml:space="preserve">Pregnancy test will not be done on post-menopausal women (for the purposes of this trial, postmenopausal is defined as being amenorrhoeic for greater than 2 </w:t>
      </w:r>
      <w:r w:rsidR="004A5FE9">
        <w:rPr>
          <w:rFonts w:cstheme="minorHAnsi"/>
          <w:sz w:val="22"/>
          <w:szCs w:val="22"/>
        </w:rPr>
        <w:lastRenderedPageBreak/>
        <w:t>years with appropriate clinical profile, e.g. age appropriate, history of vasomotor symptoms)</w:t>
      </w:r>
    </w:p>
    <w:p w14:paraId="1675A15D" w14:textId="7283968A" w:rsidR="008E665A" w:rsidRPr="005A4395" w:rsidRDefault="00D064BA" w:rsidP="005A4395">
      <w:pPr>
        <w:spacing w:after="200" w:line="276" w:lineRule="auto"/>
        <w:rPr>
          <w:rFonts w:cstheme="minorHAnsi"/>
          <w:sz w:val="22"/>
          <w:szCs w:val="22"/>
        </w:rPr>
      </w:pPr>
      <w:r w:rsidRPr="005A4395">
        <w:rPr>
          <w:rFonts w:cstheme="minorHAnsi"/>
          <w:sz w:val="22"/>
          <w:szCs w:val="22"/>
        </w:rPr>
        <w:t xml:space="preserve">Eligible subjects should be randomised </w:t>
      </w:r>
      <w:r w:rsidR="0034406E">
        <w:rPr>
          <w:rFonts w:cstheme="minorHAnsi"/>
          <w:sz w:val="22"/>
          <w:szCs w:val="22"/>
        </w:rPr>
        <w:t xml:space="preserve">as soon as possible after eligibility is confirmed, </w:t>
      </w:r>
      <w:r w:rsidRPr="005A4395">
        <w:rPr>
          <w:rFonts w:cstheme="minorHAnsi"/>
          <w:sz w:val="22"/>
          <w:szCs w:val="22"/>
        </w:rPr>
        <w:t>with dosing occurring on the same day where possible.</w:t>
      </w:r>
    </w:p>
    <w:p w14:paraId="39BC1DDD" w14:textId="77777777" w:rsidR="008E665A" w:rsidRPr="005A4395" w:rsidRDefault="00B508FA" w:rsidP="005A4395">
      <w:pPr>
        <w:pStyle w:val="Heading3"/>
        <w:rPr>
          <w:rFonts w:cstheme="minorHAnsi"/>
          <w:sz w:val="22"/>
          <w:szCs w:val="22"/>
        </w:rPr>
      </w:pPr>
      <w:bookmarkStart w:id="280" w:name="_Toc36473867"/>
      <w:r>
        <w:rPr>
          <w:rFonts w:cstheme="minorHAnsi"/>
          <w:sz w:val="22"/>
          <w:szCs w:val="22"/>
        </w:rPr>
        <w:t xml:space="preserve"> </w:t>
      </w:r>
      <w:bookmarkStart w:id="281" w:name="_Toc38375865"/>
      <w:r w:rsidR="008E665A" w:rsidRPr="005A4395">
        <w:rPr>
          <w:rFonts w:cstheme="minorHAnsi"/>
          <w:sz w:val="22"/>
          <w:szCs w:val="22"/>
        </w:rPr>
        <w:t>Participant Randomisation</w:t>
      </w:r>
      <w:bookmarkEnd w:id="280"/>
      <w:bookmarkEnd w:id="281"/>
    </w:p>
    <w:p w14:paraId="00D28027" w14:textId="77777777" w:rsidR="008E665A" w:rsidRPr="00A86821" w:rsidRDefault="00D8510A" w:rsidP="005A4395">
      <w:pPr>
        <w:rPr>
          <w:rFonts w:cstheme="minorHAnsi"/>
          <w:color w:val="FF0000"/>
          <w:sz w:val="24"/>
          <w:szCs w:val="22"/>
        </w:rPr>
      </w:pPr>
      <w:r w:rsidRPr="00A86821">
        <w:rPr>
          <w:sz w:val="22"/>
        </w:rPr>
        <w:t>All patients screened for the trial will be assigned a unique participant ID number</w:t>
      </w:r>
    </w:p>
    <w:p w14:paraId="268B1BFB" w14:textId="77777777" w:rsidR="008E665A" w:rsidRDefault="00AF5D57" w:rsidP="005A4395">
      <w:pPr>
        <w:rPr>
          <w:rFonts w:cstheme="minorHAnsi"/>
          <w:sz w:val="22"/>
          <w:szCs w:val="22"/>
        </w:rPr>
      </w:pPr>
      <w:r w:rsidRPr="005A4395">
        <w:rPr>
          <w:rFonts w:cstheme="minorHAnsi"/>
          <w:sz w:val="22"/>
          <w:szCs w:val="22"/>
        </w:rPr>
        <w:t xml:space="preserve">All screening tests must be </w:t>
      </w:r>
      <w:r w:rsidR="000A2FEB">
        <w:rPr>
          <w:rFonts w:cstheme="minorHAnsi"/>
          <w:sz w:val="22"/>
          <w:szCs w:val="22"/>
        </w:rPr>
        <w:t>available</w:t>
      </w:r>
      <w:r w:rsidR="000A2FEB" w:rsidRPr="005A4395">
        <w:rPr>
          <w:rFonts w:cstheme="minorHAnsi"/>
          <w:sz w:val="22"/>
          <w:szCs w:val="22"/>
        </w:rPr>
        <w:t xml:space="preserve"> </w:t>
      </w:r>
      <w:r w:rsidRPr="005A4395">
        <w:rPr>
          <w:rFonts w:cstheme="minorHAnsi"/>
          <w:sz w:val="22"/>
          <w:szCs w:val="22"/>
        </w:rPr>
        <w:t xml:space="preserve">and checked by the </w:t>
      </w:r>
      <w:r w:rsidR="00E84435">
        <w:rPr>
          <w:rFonts w:cstheme="minorHAnsi"/>
          <w:sz w:val="22"/>
          <w:szCs w:val="22"/>
        </w:rPr>
        <w:t xml:space="preserve">delegated </w:t>
      </w:r>
      <w:r w:rsidRPr="005A4395">
        <w:rPr>
          <w:rFonts w:cstheme="minorHAnsi"/>
          <w:sz w:val="22"/>
          <w:szCs w:val="22"/>
        </w:rPr>
        <w:t xml:space="preserve">trial doctor before </w:t>
      </w:r>
      <w:r w:rsidR="008E665A" w:rsidRPr="005A4395">
        <w:rPr>
          <w:rFonts w:cstheme="minorHAnsi"/>
          <w:sz w:val="22"/>
          <w:szCs w:val="22"/>
        </w:rPr>
        <w:t xml:space="preserve">randomisation. The PI or delegate must sign the CRF to confirm eligibility after the screening process has been completed. </w:t>
      </w:r>
    </w:p>
    <w:p w14:paraId="41BD2E6C" w14:textId="77777777" w:rsidR="008141E9" w:rsidRPr="005A4395" w:rsidRDefault="008141E9" w:rsidP="005A4395">
      <w:pPr>
        <w:rPr>
          <w:rFonts w:cstheme="minorHAnsi"/>
          <w:sz w:val="22"/>
          <w:szCs w:val="22"/>
        </w:rPr>
      </w:pPr>
    </w:p>
    <w:p w14:paraId="11AABA18" w14:textId="77777777" w:rsidR="00911E7D" w:rsidRPr="003A0570" w:rsidRDefault="00A86821" w:rsidP="00911E7D">
      <w:pPr>
        <w:rPr>
          <w:rFonts w:cstheme="minorHAnsi"/>
          <w:sz w:val="22"/>
          <w:szCs w:val="22"/>
        </w:rPr>
      </w:pPr>
      <w:r>
        <w:rPr>
          <w:rFonts w:cstheme="minorHAnsi"/>
          <w:sz w:val="22"/>
          <w:szCs w:val="22"/>
        </w:rPr>
        <w:t xml:space="preserve">Suitable </w:t>
      </w:r>
      <w:r w:rsidR="00D8510A">
        <w:rPr>
          <w:rFonts w:cstheme="minorHAnsi"/>
          <w:sz w:val="22"/>
          <w:szCs w:val="22"/>
        </w:rPr>
        <w:t>p</w:t>
      </w:r>
      <w:r w:rsidR="00911E7D" w:rsidRPr="005A4395">
        <w:rPr>
          <w:rFonts w:cstheme="minorHAnsi"/>
          <w:sz w:val="22"/>
          <w:szCs w:val="22"/>
        </w:rPr>
        <w:t>a</w:t>
      </w:r>
      <w:r w:rsidR="004D3178">
        <w:rPr>
          <w:rFonts w:cstheme="minorHAnsi"/>
          <w:sz w:val="22"/>
          <w:szCs w:val="22"/>
        </w:rPr>
        <w:t>rticipants will be</w:t>
      </w:r>
      <w:r w:rsidR="00D8510A">
        <w:rPr>
          <w:rFonts w:cstheme="minorHAnsi"/>
          <w:sz w:val="22"/>
          <w:szCs w:val="22"/>
        </w:rPr>
        <w:t xml:space="preserve"> subsequently </w:t>
      </w:r>
      <w:r w:rsidR="00911E7D" w:rsidRPr="005A4395">
        <w:rPr>
          <w:rFonts w:cstheme="minorHAnsi"/>
          <w:sz w:val="22"/>
          <w:szCs w:val="22"/>
        </w:rPr>
        <w:t>randomised</w:t>
      </w:r>
      <w:r w:rsidR="005E248A">
        <w:rPr>
          <w:rFonts w:cstheme="minorHAnsi"/>
          <w:sz w:val="22"/>
          <w:szCs w:val="22"/>
        </w:rPr>
        <w:t xml:space="preserve"> at the participants’ research site</w:t>
      </w:r>
      <w:r w:rsidR="00911E7D" w:rsidRPr="005A4395">
        <w:rPr>
          <w:rFonts w:cstheme="minorHAnsi"/>
          <w:sz w:val="22"/>
          <w:szCs w:val="22"/>
        </w:rPr>
        <w:t xml:space="preserve"> using a web-based online system</w:t>
      </w:r>
      <w:r w:rsidR="00911E7D">
        <w:rPr>
          <w:rFonts w:cstheme="minorHAnsi"/>
          <w:sz w:val="22"/>
          <w:szCs w:val="22"/>
        </w:rPr>
        <w:t>.</w:t>
      </w:r>
      <w:r w:rsidR="00D8510A">
        <w:rPr>
          <w:rFonts w:cstheme="minorHAnsi"/>
          <w:sz w:val="22"/>
          <w:szCs w:val="22"/>
        </w:rPr>
        <w:t xml:space="preserve"> </w:t>
      </w:r>
      <w:r>
        <w:rPr>
          <w:rFonts w:cstheme="minorHAnsi"/>
          <w:sz w:val="22"/>
          <w:szCs w:val="22"/>
        </w:rPr>
        <w:t>R</w:t>
      </w:r>
      <w:r w:rsidR="00911E7D" w:rsidRPr="004E1C58">
        <w:rPr>
          <w:sz w:val="22"/>
        </w:rPr>
        <w:t xml:space="preserve">andomisation notifications will be sent via email to research staff at the </w:t>
      </w:r>
      <w:r w:rsidR="00D8510A">
        <w:rPr>
          <w:sz w:val="22"/>
        </w:rPr>
        <w:t xml:space="preserve">participating </w:t>
      </w:r>
      <w:r w:rsidR="00911E7D" w:rsidRPr="004E1C58">
        <w:rPr>
          <w:sz w:val="22"/>
        </w:rPr>
        <w:t>site including pharmacy</w:t>
      </w:r>
      <w:r w:rsidR="00D8510A">
        <w:rPr>
          <w:sz w:val="22"/>
        </w:rPr>
        <w:t xml:space="preserve"> as well as to the trial coordinator</w:t>
      </w:r>
      <w:r w:rsidR="00911E7D" w:rsidRPr="004E1C58">
        <w:rPr>
          <w:sz w:val="22"/>
        </w:rPr>
        <w:t>. Notifications will include information on drug allocation for the randomised patient</w:t>
      </w:r>
      <w:r w:rsidR="00911E7D">
        <w:t>.</w:t>
      </w:r>
      <w:r w:rsidR="003A0570">
        <w:t xml:space="preserve"> </w:t>
      </w:r>
      <w:r w:rsidR="003A0570" w:rsidRPr="00CA6D0D">
        <w:rPr>
          <w:sz w:val="22"/>
        </w:rPr>
        <w:t xml:space="preserve">Further details can be found in the </w:t>
      </w:r>
      <w:r w:rsidR="00734801" w:rsidRPr="00CA6D0D">
        <w:rPr>
          <w:sz w:val="22"/>
        </w:rPr>
        <w:t>TPM</w:t>
      </w:r>
      <w:r w:rsidR="003A0570" w:rsidRPr="00CA6D0D">
        <w:rPr>
          <w:sz w:val="22"/>
        </w:rPr>
        <w:t>.</w:t>
      </w:r>
    </w:p>
    <w:p w14:paraId="5DB1E636" w14:textId="77777777" w:rsidR="008E665A" w:rsidRPr="005A4395" w:rsidRDefault="008E665A" w:rsidP="005A4395">
      <w:pPr>
        <w:rPr>
          <w:rFonts w:cstheme="minorHAnsi"/>
          <w:color w:val="FF0000"/>
          <w:sz w:val="22"/>
          <w:szCs w:val="22"/>
        </w:rPr>
      </w:pPr>
    </w:p>
    <w:p w14:paraId="0CD98800" w14:textId="77777777" w:rsidR="008E665A" w:rsidRPr="005A4395" w:rsidRDefault="008E665A" w:rsidP="0086380D">
      <w:pPr>
        <w:pStyle w:val="Heading2"/>
        <w:ind w:hanging="540"/>
        <w:rPr>
          <w:rFonts w:cstheme="minorHAnsi"/>
          <w:sz w:val="22"/>
          <w:szCs w:val="22"/>
        </w:rPr>
      </w:pPr>
      <w:bookmarkStart w:id="282" w:name="_Toc468701235"/>
      <w:bookmarkStart w:id="283" w:name="_Toc36473868"/>
      <w:bookmarkStart w:id="284" w:name="_Toc38375866"/>
      <w:r w:rsidRPr="005A4395">
        <w:rPr>
          <w:rFonts w:cstheme="minorHAnsi"/>
          <w:sz w:val="22"/>
          <w:szCs w:val="22"/>
        </w:rPr>
        <w:t>Baseline Assessments</w:t>
      </w:r>
      <w:bookmarkEnd w:id="282"/>
      <w:r w:rsidRPr="005A4395">
        <w:rPr>
          <w:rFonts w:cstheme="minorHAnsi"/>
          <w:sz w:val="22"/>
          <w:szCs w:val="22"/>
        </w:rPr>
        <w:t xml:space="preserve"> (Day </w:t>
      </w:r>
      <w:r w:rsidR="00DB4548">
        <w:rPr>
          <w:rFonts w:cstheme="minorHAnsi"/>
          <w:sz w:val="22"/>
          <w:szCs w:val="22"/>
        </w:rPr>
        <w:t xml:space="preserve">-2 to Day </w:t>
      </w:r>
      <w:r w:rsidR="00F224DA">
        <w:rPr>
          <w:rFonts w:cstheme="minorHAnsi"/>
          <w:sz w:val="22"/>
          <w:szCs w:val="22"/>
        </w:rPr>
        <w:t>-1</w:t>
      </w:r>
      <w:r w:rsidRPr="005A4395">
        <w:rPr>
          <w:rFonts w:cstheme="minorHAnsi"/>
          <w:sz w:val="22"/>
          <w:szCs w:val="22"/>
        </w:rPr>
        <w:t>)</w:t>
      </w:r>
      <w:bookmarkEnd w:id="283"/>
      <w:bookmarkEnd w:id="284"/>
    </w:p>
    <w:p w14:paraId="10432E70" w14:textId="77777777" w:rsidR="008E665A" w:rsidRPr="005A4395" w:rsidRDefault="008E665A" w:rsidP="005A4395">
      <w:pPr>
        <w:rPr>
          <w:rFonts w:cstheme="minorHAnsi"/>
          <w:color w:val="FF0000"/>
          <w:sz w:val="22"/>
          <w:szCs w:val="22"/>
        </w:rPr>
      </w:pPr>
    </w:p>
    <w:p w14:paraId="7C592845" w14:textId="77777777" w:rsidR="008E665A" w:rsidRPr="005A4395" w:rsidRDefault="008E665A" w:rsidP="005A4395">
      <w:pPr>
        <w:rPr>
          <w:rFonts w:cstheme="minorHAnsi"/>
          <w:sz w:val="22"/>
          <w:szCs w:val="22"/>
        </w:rPr>
      </w:pPr>
      <w:r w:rsidRPr="005A4395">
        <w:rPr>
          <w:rFonts w:cstheme="minorHAnsi"/>
          <w:sz w:val="22"/>
          <w:szCs w:val="22"/>
        </w:rPr>
        <w:t xml:space="preserve">The following assessments will be </w:t>
      </w:r>
      <w:r w:rsidR="00911E7D">
        <w:rPr>
          <w:rFonts w:cstheme="minorHAnsi"/>
          <w:sz w:val="22"/>
          <w:szCs w:val="22"/>
        </w:rPr>
        <w:t>undertaken</w:t>
      </w:r>
      <w:r w:rsidRPr="005A4395">
        <w:rPr>
          <w:rFonts w:cstheme="minorHAnsi"/>
          <w:sz w:val="22"/>
          <w:szCs w:val="22"/>
        </w:rPr>
        <w:t xml:space="preserve"> </w:t>
      </w:r>
      <w:r w:rsidR="000A2FEB">
        <w:rPr>
          <w:rFonts w:cstheme="minorHAnsi"/>
          <w:sz w:val="22"/>
          <w:szCs w:val="22"/>
        </w:rPr>
        <w:t xml:space="preserve">either at the time of screening or soon after randomisation </w:t>
      </w:r>
      <w:r w:rsidRPr="005A4395">
        <w:rPr>
          <w:rFonts w:cstheme="minorHAnsi"/>
          <w:sz w:val="22"/>
          <w:szCs w:val="22"/>
        </w:rPr>
        <w:t>and the data points to be recorded at baseline are:</w:t>
      </w:r>
    </w:p>
    <w:p w14:paraId="036AD801" w14:textId="77777777" w:rsidR="008E665A" w:rsidRPr="005A4395" w:rsidRDefault="008E665A" w:rsidP="005A4395">
      <w:pPr>
        <w:pStyle w:val="ListParagraph"/>
        <w:numPr>
          <w:ilvl w:val="0"/>
          <w:numId w:val="32"/>
        </w:numPr>
        <w:spacing w:after="200" w:line="276" w:lineRule="auto"/>
        <w:rPr>
          <w:rFonts w:ascii="Verdana" w:hAnsi="Verdana" w:cstheme="minorHAnsi"/>
          <w:sz w:val="22"/>
          <w:szCs w:val="22"/>
        </w:rPr>
      </w:pPr>
      <w:r w:rsidRPr="005A4395">
        <w:rPr>
          <w:rFonts w:ascii="Verdana" w:hAnsi="Verdana" w:cstheme="minorHAnsi"/>
          <w:sz w:val="22"/>
          <w:szCs w:val="22"/>
        </w:rPr>
        <w:t xml:space="preserve">Days since </w:t>
      </w:r>
      <w:r w:rsidR="000A15AA" w:rsidRPr="005A4395">
        <w:rPr>
          <w:rFonts w:ascii="Verdana" w:hAnsi="Verdana" w:cstheme="minorHAnsi"/>
          <w:sz w:val="22"/>
          <w:szCs w:val="22"/>
        </w:rPr>
        <w:t>onset of symptoms</w:t>
      </w:r>
    </w:p>
    <w:p w14:paraId="34ED586F" w14:textId="77777777" w:rsidR="008E665A" w:rsidRPr="00D02FDE" w:rsidRDefault="000A15AA" w:rsidP="005A4395">
      <w:pPr>
        <w:pStyle w:val="ListParagraph"/>
        <w:numPr>
          <w:ilvl w:val="0"/>
          <w:numId w:val="32"/>
        </w:numPr>
        <w:spacing w:after="200" w:line="276" w:lineRule="auto"/>
        <w:rPr>
          <w:rFonts w:ascii="Verdana" w:hAnsi="Verdana" w:cstheme="minorHAnsi"/>
          <w:sz w:val="22"/>
          <w:szCs w:val="22"/>
        </w:rPr>
      </w:pPr>
      <w:r w:rsidRPr="00D02FDE">
        <w:rPr>
          <w:rFonts w:ascii="Verdana" w:hAnsi="Verdana" w:cstheme="minorHAnsi"/>
          <w:sz w:val="22"/>
          <w:szCs w:val="22"/>
        </w:rPr>
        <w:t xml:space="preserve">Demographics and </w:t>
      </w:r>
      <w:r w:rsidR="00911E7D" w:rsidRPr="00D02FDE">
        <w:rPr>
          <w:rFonts w:ascii="Verdana" w:hAnsi="Verdana" w:cstheme="minorHAnsi"/>
          <w:sz w:val="22"/>
          <w:szCs w:val="22"/>
        </w:rPr>
        <w:t>anthropomorphic</w:t>
      </w:r>
      <w:r w:rsidR="00AB6B9A" w:rsidRPr="00D02FDE">
        <w:rPr>
          <w:rFonts w:ascii="Verdana" w:hAnsi="Verdana" w:cstheme="minorHAnsi"/>
          <w:sz w:val="22"/>
          <w:szCs w:val="22"/>
        </w:rPr>
        <w:t xml:space="preserve"> data</w:t>
      </w:r>
      <w:r w:rsidR="00077C48" w:rsidRPr="00D02FDE">
        <w:rPr>
          <w:rFonts w:ascii="Verdana" w:hAnsi="Verdana" w:cstheme="minorHAnsi"/>
          <w:sz w:val="22"/>
          <w:szCs w:val="22"/>
        </w:rPr>
        <w:t xml:space="preserve"> (age, height, weight etc) </w:t>
      </w:r>
    </w:p>
    <w:p w14:paraId="10666B66" w14:textId="77777777" w:rsidR="0086225F" w:rsidRPr="00A86821" w:rsidRDefault="0097649D" w:rsidP="000A7633">
      <w:pPr>
        <w:pStyle w:val="ListParagraph"/>
        <w:numPr>
          <w:ilvl w:val="0"/>
          <w:numId w:val="32"/>
        </w:numPr>
        <w:spacing w:after="200" w:line="276" w:lineRule="auto"/>
        <w:rPr>
          <w:rFonts w:ascii="Verdana" w:eastAsia="Times New Roman" w:hAnsi="Verdana" w:cs="Times New Roman"/>
          <w:sz w:val="22"/>
          <w:szCs w:val="22"/>
        </w:rPr>
      </w:pPr>
      <w:r>
        <w:rPr>
          <w:rFonts w:ascii="Verdana" w:hAnsi="Verdana" w:cstheme="minorHAnsi"/>
          <w:sz w:val="22"/>
          <w:szCs w:val="22"/>
        </w:rPr>
        <w:t>V</w:t>
      </w:r>
      <w:r w:rsidR="0086225F" w:rsidRPr="005A4395">
        <w:rPr>
          <w:rFonts w:ascii="Verdana" w:hAnsi="Verdana" w:cstheme="minorHAnsi"/>
          <w:sz w:val="22"/>
          <w:szCs w:val="22"/>
        </w:rPr>
        <w:t>ital signs</w:t>
      </w:r>
      <w:r>
        <w:rPr>
          <w:rFonts w:ascii="Verdana" w:hAnsi="Verdana" w:cstheme="minorHAnsi"/>
          <w:sz w:val="22"/>
          <w:szCs w:val="22"/>
        </w:rPr>
        <w:t xml:space="preserve"> (from medical records</w:t>
      </w:r>
      <w:r w:rsidR="00C5251C">
        <w:rPr>
          <w:rFonts w:ascii="Verdana" w:hAnsi="Verdana" w:cstheme="minorHAnsi"/>
          <w:sz w:val="22"/>
          <w:szCs w:val="22"/>
        </w:rPr>
        <w:t xml:space="preserve"> for e.g.</w:t>
      </w:r>
      <w:r w:rsidR="004A5FE9" w:rsidRPr="008A07A7">
        <w:rPr>
          <w:rFonts w:ascii="Verdana" w:eastAsia="Times New Roman" w:hAnsi="Verdana" w:cs="Times New Roman"/>
          <w:sz w:val="22"/>
          <w:szCs w:val="22"/>
        </w:rPr>
        <w:t xml:space="preserve"> heart rate, pulse, temperature etc as defined in TPM</w:t>
      </w:r>
      <w:r w:rsidR="00C5251C">
        <w:rPr>
          <w:rFonts w:ascii="Verdana" w:eastAsia="Times New Roman" w:hAnsi="Verdana" w:cs="Times New Roman"/>
          <w:sz w:val="22"/>
          <w:szCs w:val="22"/>
        </w:rPr>
        <w:t>)</w:t>
      </w:r>
    </w:p>
    <w:p w14:paraId="4432F010" w14:textId="77777777" w:rsidR="009937A6" w:rsidRPr="005A4395" w:rsidRDefault="0097649D" w:rsidP="005A4395">
      <w:pPr>
        <w:pStyle w:val="ListParagraph"/>
        <w:numPr>
          <w:ilvl w:val="0"/>
          <w:numId w:val="32"/>
        </w:numPr>
        <w:spacing w:after="200" w:line="276" w:lineRule="auto"/>
        <w:rPr>
          <w:rFonts w:ascii="Verdana" w:hAnsi="Verdana" w:cstheme="minorHAnsi"/>
          <w:sz w:val="22"/>
          <w:szCs w:val="22"/>
        </w:rPr>
      </w:pPr>
      <w:r>
        <w:rPr>
          <w:rFonts w:ascii="Verdana" w:hAnsi="Verdana" w:cstheme="minorHAnsi"/>
          <w:sz w:val="22"/>
          <w:szCs w:val="22"/>
        </w:rPr>
        <w:t xml:space="preserve">Document current position on </w:t>
      </w:r>
      <w:r w:rsidR="009937A6" w:rsidRPr="005A4395">
        <w:rPr>
          <w:rFonts w:ascii="Verdana" w:hAnsi="Verdana" w:cstheme="minorHAnsi"/>
          <w:sz w:val="22"/>
          <w:szCs w:val="22"/>
        </w:rPr>
        <w:t>7-point ordinal scale</w:t>
      </w:r>
    </w:p>
    <w:p w14:paraId="71305EA4" w14:textId="77777777" w:rsidR="0097649D" w:rsidRDefault="0097649D" w:rsidP="0097649D">
      <w:pPr>
        <w:pStyle w:val="ListParagraph"/>
        <w:numPr>
          <w:ilvl w:val="0"/>
          <w:numId w:val="32"/>
        </w:numPr>
        <w:spacing w:after="200" w:line="276" w:lineRule="auto"/>
        <w:rPr>
          <w:rFonts w:ascii="Verdana" w:hAnsi="Verdana" w:cstheme="minorHAnsi"/>
          <w:sz w:val="22"/>
          <w:szCs w:val="22"/>
        </w:rPr>
      </w:pPr>
      <w:r>
        <w:rPr>
          <w:rFonts w:ascii="Verdana" w:hAnsi="Verdana" w:cstheme="minorHAnsi"/>
          <w:sz w:val="22"/>
          <w:szCs w:val="22"/>
        </w:rPr>
        <w:t xml:space="preserve">Obtain </w:t>
      </w:r>
      <w:r w:rsidR="00975C0E" w:rsidRPr="005A4395">
        <w:rPr>
          <w:rFonts w:ascii="Verdana" w:hAnsi="Verdana" w:cstheme="minorHAnsi"/>
          <w:sz w:val="22"/>
          <w:szCs w:val="22"/>
        </w:rPr>
        <w:t>COVID-19 RTPCR result (if</w:t>
      </w:r>
      <w:r w:rsidR="00975C0E" w:rsidRPr="0097649D">
        <w:rPr>
          <w:rFonts w:ascii="Verdana" w:hAnsi="Verdana" w:cstheme="minorHAnsi"/>
          <w:sz w:val="22"/>
          <w:szCs w:val="22"/>
        </w:rPr>
        <w:t xml:space="preserve"> </w:t>
      </w:r>
      <w:r w:rsidRPr="0097649D">
        <w:rPr>
          <w:rFonts w:ascii="Verdana" w:hAnsi="Verdana" w:cstheme="minorHAnsi"/>
          <w:sz w:val="22"/>
          <w:szCs w:val="22"/>
        </w:rPr>
        <w:t>available</w:t>
      </w:r>
      <w:r w:rsidR="00975C0E" w:rsidRPr="005A4395">
        <w:rPr>
          <w:rFonts w:ascii="Verdana" w:hAnsi="Verdana" w:cstheme="minorHAnsi"/>
          <w:sz w:val="22"/>
          <w:szCs w:val="22"/>
        </w:rPr>
        <w:t>)</w:t>
      </w:r>
    </w:p>
    <w:p w14:paraId="67ABA8B2" w14:textId="77777777" w:rsidR="0097649D" w:rsidRDefault="0097649D" w:rsidP="00181700">
      <w:pPr>
        <w:pStyle w:val="ListParagraph"/>
        <w:numPr>
          <w:ilvl w:val="0"/>
          <w:numId w:val="32"/>
        </w:numPr>
        <w:spacing w:after="200" w:line="276" w:lineRule="auto"/>
        <w:rPr>
          <w:rFonts w:ascii="Verdana" w:hAnsi="Verdana" w:cstheme="minorHAnsi"/>
          <w:sz w:val="22"/>
          <w:szCs w:val="22"/>
        </w:rPr>
      </w:pPr>
      <w:r>
        <w:rPr>
          <w:rFonts w:ascii="Verdana" w:hAnsi="Verdana" w:cstheme="minorHAnsi"/>
          <w:sz w:val="22"/>
          <w:szCs w:val="22"/>
        </w:rPr>
        <w:t xml:space="preserve">Extraction of clinical data from medical records (e.g. </w:t>
      </w:r>
      <w:r w:rsidR="00A15F8A">
        <w:rPr>
          <w:rFonts w:ascii="Verdana" w:hAnsi="Verdana" w:cstheme="minorHAnsi"/>
          <w:sz w:val="22"/>
          <w:szCs w:val="22"/>
        </w:rPr>
        <w:t xml:space="preserve">other </w:t>
      </w:r>
      <w:r>
        <w:rPr>
          <w:rFonts w:ascii="Verdana" w:hAnsi="Verdana" w:cstheme="minorHAnsi"/>
          <w:sz w:val="22"/>
          <w:szCs w:val="22"/>
        </w:rPr>
        <w:t>bloods, radiology, etc.)</w:t>
      </w:r>
    </w:p>
    <w:p w14:paraId="3F739CE4" w14:textId="4982F0CE" w:rsidR="00EB5383" w:rsidRDefault="00955D3D" w:rsidP="00181700">
      <w:pPr>
        <w:pStyle w:val="ListParagraph"/>
        <w:numPr>
          <w:ilvl w:val="0"/>
          <w:numId w:val="32"/>
        </w:numPr>
        <w:spacing w:after="200" w:line="276" w:lineRule="auto"/>
        <w:rPr>
          <w:rFonts w:ascii="Verdana" w:hAnsi="Verdana" w:cstheme="minorHAnsi"/>
          <w:sz w:val="22"/>
          <w:szCs w:val="22"/>
        </w:rPr>
      </w:pPr>
      <w:r>
        <w:rPr>
          <w:rFonts w:ascii="Verdana" w:hAnsi="Verdana" w:cstheme="minorHAnsi"/>
          <w:sz w:val="22"/>
          <w:szCs w:val="22"/>
        </w:rPr>
        <w:t>Optional r</w:t>
      </w:r>
      <w:r w:rsidR="00EB5383">
        <w:rPr>
          <w:rFonts w:ascii="Verdana" w:hAnsi="Verdana" w:cstheme="minorHAnsi"/>
          <w:sz w:val="22"/>
          <w:szCs w:val="22"/>
        </w:rPr>
        <w:t xml:space="preserve">esearch </w:t>
      </w:r>
      <w:r>
        <w:rPr>
          <w:rFonts w:ascii="Verdana" w:hAnsi="Verdana" w:cstheme="minorHAnsi"/>
          <w:sz w:val="22"/>
          <w:szCs w:val="22"/>
        </w:rPr>
        <w:t xml:space="preserve">blood </w:t>
      </w:r>
      <w:r w:rsidR="00EB5383">
        <w:rPr>
          <w:rFonts w:ascii="Verdana" w:hAnsi="Verdana" w:cstheme="minorHAnsi"/>
          <w:sz w:val="22"/>
          <w:szCs w:val="22"/>
        </w:rPr>
        <w:t>samples</w:t>
      </w:r>
      <w:ins w:id="285" w:author="IBW" w:date="2020-05-14T14:10:00Z">
        <w:r w:rsidR="00B05691">
          <w:rPr>
            <w:rFonts w:ascii="Verdana" w:hAnsi="Verdana" w:cstheme="minorHAnsi"/>
            <w:sz w:val="22"/>
            <w:szCs w:val="22"/>
          </w:rPr>
          <w:t xml:space="preserve"> and/or venous endothelial cell sampling </w:t>
        </w:r>
      </w:ins>
      <w:r w:rsidR="00EB5383">
        <w:rPr>
          <w:rFonts w:ascii="Verdana" w:hAnsi="Verdana" w:cstheme="minorHAnsi"/>
          <w:sz w:val="22"/>
          <w:szCs w:val="22"/>
        </w:rPr>
        <w:t xml:space="preserve"> (where units have capability)^</w:t>
      </w:r>
    </w:p>
    <w:p w14:paraId="3A345804" w14:textId="7B1C8F80" w:rsidR="00DB43FD" w:rsidRPr="00DB43FD" w:rsidRDefault="00DB43FD" w:rsidP="00DB43FD">
      <w:pPr>
        <w:pStyle w:val="ListParagraph"/>
        <w:numPr>
          <w:ilvl w:val="0"/>
          <w:numId w:val="32"/>
        </w:numPr>
        <w:spacing w:after="200" w:line="276" w:lineRule="auto"/>
        <w:rPr>
          <w:rFonts w:ascii="Verdana" w:hAnsi="Verdana" w:cstheme="minorHAnsi"/>
          <w:sz w:val="22"/>
          <w:szCs w:val="22"/>
        </w:rPr>
      </w:pPr>
      <w:r>
        <w:rPr>
          <w:rFonts w:ascii="Verdana" w:hAnsi="Verdana" w:cstheme="minorHAnsi"/>
          <w:sz w:val="22"/>
          <w:szCs w:val="22"/>
        </w:rPr>
        <w:t>ECOG and MRC scores</w:t>
      </w:r>
    </w:p>
    <w:p w14:paraId="5156A3B4" w14:textId="77777777" w:rsidR="00EB5383" w:rsidRPr="00EB5383" w:rsidRDefault="00EB5383" w:rsidP="00EB5383">
      <w:pPr>
        <w:spacing w:after="200" w:line="276" w:lineRule="auto"/>
        <w:rPr>
          <w:rFonts w:cstheme="minorHAnsi"/>
          <w:sz w:val="22"/>
          <w:szCs w:val="22"/>
        </w:rPr>
      </w:pPr>
      <w:r>
        <w:rPr>
          <w:rFonts w:cstheme="minorHAnsi"/>
          <w:sz w:val="22"/>
          <w:szCs w:val="22"/>
        </w:rPr>
        <w:t xml:space="preserve">^Research </w:t>
      </w:r>
      <w:r w:rsidR="00955D3D">
        <w:rPr>
          <w:rFonts w:cstheme="minorHAnsi"/>
          <w:sz w:val="22"/>
          <w:szCs w:val="22"/>
        </w:rPr>
        <w:t xml:space="preserve">blood </w:t>
      </w:r>
      <w:r>
        <w:rPr>
          <w:rFonts w:cstheme="minorHAnsi"/>
          <w:sz w:val="22"/>
          <w:szCs w:val="22"/>
        </w:rPr>
        <w:t>samples at baseline are optional.</w:t>
      </w:r>
    </w:p>
    <w:p w14:paraId="03D3182C" w14:textId="02DC5AA8" w:rsidR="0097649D" w:rsidRPr="0097649D" w:rsidRDefault="00F85E3B" w:rsidP="0097649D">
      <w:pPr>
        <w:spacing w:after="200" w:line="276" w:lineRule="auto"/>
        <w:rPr>
          <w:rFonts w:cstheme="minorHAnsi"/>
          <w:sz w:val="22"/>
          <w:szCs w:val="22"/>
        </w:rPr>
      </w:pPr>
      <w:r>
        <w:rPr>
          <w:rFonts w:cstheme="minorHAnsi"/>
          <w:sz w:val="22"/>
          <w:szCs w:val="22"/>
        </w:rPr>
        <w:t xml:space="preserve">At selected sites, research </w:t>
      </w:r>
      <w:r w:rsidR="00955D3D">
        <w:rPr>
          <w:rFonts w:cstheme="minorHAnsi"/>
          <w:sz w:val="22"/>
          <w:szCs w:val="22"/>
        </w:rPr>
        <w:t xml:space="preserve">blood </w:t>
      </w:r>
      <w:r>
        <w:rPr>
          <w:rFonts w:cstheme="minorHAnsi"/>
          <w:sz w:val="22"/>
          <w:szCs w:val="22"/>
        </w:rPr>
        <w:t xml:space="preserve">samples </w:t>
      </w:r>
      <w:r w:rsidR="0097649D">
        <w:rPr>
          <w:rFonts w:cstheme="minorHAnsi"/>
          <w:sz w:val="22"/>
          <w:szCs w:val="22"/>
        </w:rPr>
        <w:t xml:space="preserve">may be taken for assays of </w:t>
      </w:r>
      <w:r w:rsidR="00955D3D">
        <w:rPr>
          <w:rFonts w:cstheme="minorHAnsi"/>
          <w:sz w:val="22"/>
          <w:szCs w:val="22"/>
        </w:rPr>
        <w:t xml:space="preserve">blood </w:t>
      </w:r>
      <w:r w:rsidR="0097649D">
        <w:rPr>
          <w:rFonts w:cstheme="minorHAnsi"/>
          <w:sz w:val="22"/>
          <w:szCs w:val="22"/>
        </w:rPr>
        <w:t>biomarkers of response including but not confined to immunological and genomic transcriptomic and cellular analyses for future analysis</w:t>
      </w:r>
      <w:ins w:id="286" w:author="IBW" w:date="2020-05-14T14:12:00Z">
        <w:r w:rsidR="00B05691">
          <w:rPr>
            <w:rFonts w:cstheme="minorHAnsi"/>
            <w:sz w:val="22"/>
            <w:szCs w:val="22"/>
          </w:rPr>
          <w:t xml:space="preserve">. Venous endothelial cells may also be collected to </w:t>
        </w:r>
      </w:ins>
      <w:ins w:id="287" w:author="IBW" w:date="2020-05-14T14:13:00Z">
        <w:r w:rsidR="00B05691">
          <w:rPr>
            <w:rFonts w:cstheme="minorHAnsi"/>
            <w:sz w:val="22"/>
            <w:szCs w:val="22"/>
          </w:rPr>
          <w:t>determine</w:t>
        </w:r>
      </w:ins>
      <w:ins w:id="288" w:author="IBW" w:date="2020-05-14T14:12:00Z">
        <w:r w:rsidR="00B05691">
          <w:rPr>
            <w:rFonts w:cstheme="minorHAnsi"/>
            <w:sz w:val="22"/>
            <w:szCs w:val="22"/>
          </w:rPr>
          <w:t xml:space="preserve"> the </w:t>
        </w:r>
      </w:ins>
      <w:ins w:id="289" w:author="IBW" w:date="2020-05-14T14:13:00Z">
        <w:r w:rsidR="00B05691">
          <w:rPr>
            <w:rFonts w:cstheme="minorHAnsi"/>
            <w:sz w:val="22"/>
            <w:szCs w:val="22"/>
          </w:rPr>
          <w:t>systemic vascular response</w:t>
        </w:r>
      </w:ins>
      <w:ins w:id="290" w:author="IBW" w:date="2020-05-14T14:12:00Z">
        <w:r w:rsidR="00B05691">
          <w:rPr>
            <w:rFonts w:cstheme="minorHAnsi"/>
            <w:sz w:val="22"/>
            <w:szCs w:val="22"/>
          </w:rPr>
          <w:t xml:space="preserve"> to immune activation an</w:t>
        </w:r>
      </w:ins>
      <w:ins w:id="291" w:author="IBW" w:date="2020-05-14T14:13:00Z">
        <w:r w:rsidR="00B05691">
          <w:rPr>
            <w:rFonts w:cstheme="minorHAnsi"/>
            <w:sz w:val="22"/>
            <w:szCs w:val="22"/>
          </w:rPr>
          <w:t>d treatment effects</w:t>
        </w:r>
      </w:ins>
      <w:r w:rsidR="0097649D">
        <w:rPr>
          <w:rFonts w:cstheme="minorHAnsi"/>
          <w:sz w:val="22"/>
          <w:szCs w:val="22"/>
        </w:rPr>
        <w:t>.</w:t>
      </w:r>
      <w:r w:rsidR="00B866DC">
        <w:rPr>
          <w:rFonts w:cstheme="minorHAnsi"/>
          <w:sz w:val="22"/>
          <w:szCs w:val="22"/>
        </w:rPr>
        <w:t xml:space="preserve"> This will be recorded in the CRF.</w:t>
      </w:r>
    </w:p>
    <w:p w14:paraId="5452F30D" w14:textId="77777777" w:rsidR="00104988" w:rsidRDefault="00E0435F" w:rsidP="005A4395">
      <w:pPr>
        <w:spacing w:after="200" w:line="276" w:lineRule="auto"/>
        <w:rPr>
          <w:rFonts w:cstheme="minorHAnsi"/>
          <w:sz w:val="22"/>
          <w:szCs w:val="22"/>
        </w:rPr>
      </w:pPr>
      <w:r w:rsidRPr="005A4395">
        <w:rPr>
          <w:rFonts w:cstheme="minorHAnsi"/>
          <w:sz w:val="22"/>
          <w:szCs w:val="22"/>
        </w:rPr>
        <w:t xml:space="preserve">After randomisation </w:t>
      </w:r>
      <w:r w:rsidR="00104988">
        <w:rPr>
          <w:rFonts w:cstheme="minorHAnsi"/>
          <w:sz w:val="22"/>
          <w:szCs w:val="22"/>
        </w:rPr>
        <w:t xml:space="preserve">all </w:t>
      </w:r>
      <w:r w:rsidRPr="005A4395">
        <w:rPr>
          <w:rFonts w:cstheme="minorHAnsi"/>
          <w:sz w:val="22"/>
          <w:szCs w:val="22"/>
        </w:rPr>
        <w:t xml:space="preserve">patients will receive </w:t>
      </w:r>
      <w:r w:rsidR="00D02FDE">
        <w:rPr>
          <w:rFonts w:cstheme="minorHAnsi"/>
          <w:sz w:val="22"/>
          <w:szCs w:val="22"/>
        </w:rPr>
        <w:t>b</w:t>
      </w:r>
      <w:r w:rsidR="00104988">
        <w:rPr>
          <w:rFonts w:cstheme="minorHAnsi"/>
          <w:sz w:val="22"/>
          <w:szCs w:val="22"/>
        </w:rPr>
        <w:t>aricitinib or ravulizumab according to the randomi</w:t>
      </w:r>
      <w:r w:rsidR="00D02FDE">
        <w:rPr>
          <w:rFonts w:cstheme="minorHAnsi"/>
          <w:sz w:val="22"/>
          <w:szCs w:val="22"/>
        </w:rPr>
        <w:t>s</w:t>
      </w:r>
      <w:r w:rsidR="00104988">
        <w:rPr>
          <w:rFonts w:cstheme="minorHAnsi"/>
          <w:sz w:val="22"/>
          <w:szCs w:val="22"/>
        </w:rPr>
        <w:t>ation schedule</w:t>
      </w:r>
      <w:r w:rsidR="001E77E7">
        <w:rPr>
          <w:rFonts w:cstheme="minorHAnsi"/>
          <w:sz w:val="22"/>
          <w:szCs w:val="22"/>
        </w:rPr>
        <w:t>, plus all ongoing standard of care treatment</w:t>
      </w:r>
      <w:r w:rsidR="00104988">
        <w:rPr>
          <w:rFonts w:cstheme="minorHAnsi"/>
          <w:sz w:val="22"/>
          <w:szCs w:val="22"/>
        </w:rPr>
        <w:t xml:space="preserve">. </w:t>
      </w:r>
    </w:p>
    <w:p w14:paraId="0D4313DD" w14:textId="77777777" w:rsidR="000A2FEB" w:rsidRDefault="000A2FEB" w:rsidP="005A4395">
      <w:pPr>
        <w:spacing w:after="200" w:line="276" w:lineRule="auto"/>
        <w:rPr>
          <w:rFonts w:cstheme="minorHAnsi"/>
          <w:sz w:val="22"/>
          <w:szCs w:val="22"/>
        </w:rPr>
      </w:pPr>
    </w:p>
    <w:p w14:paraId="6C8A6225" w14:textId="77777777" w:rsidR="002104C7" w:rsidRPr="005A4395" w:rsidRDefault="002104C7" w:rsidP="005A4395">
      <w:pPr>
        <w:spacing w:after="200" w:line="276" w:lineRule="auto"/>
        <w:rPr>
          <w:rFonts w:cstheme="minorHAnsi"/>
          <w:sz w:val="22"/>
          <w:szCs w:val="22"/>
        </w:rPr>
      </w:pPr>
    </w:p>
    <w:p w14:paraId="615DCC77" w14:textId="77777777" w:rsidR="008E665A" w:rsidRPr="005A4395" w:rsidRDefault="008E665A" w:rsidP="0086380D">
      <w:pPr>
        <w:pStyle w:val="Heading2"/>
        <w:ind w:hanging="540"/>
        <w:rPr>
          <w:rFonts w:cstheme="minorHAnsi"/>
          <w:sz w:val="22"/>
          <w:szCs w:val="22"/>
        </w:rPr>
      </w:pPr>
      <w:bookmarkStart w:id="292" w:name="_Toc468701236"/>
      <w:bookmarkStart w:id="293" w:name="_Toc36473869"/>
      <w:bookmarkStart w:id="294" w:name="_Toc38375867"/>
      <w:r w:rsidRPr="005A4395">
        <w:rPr>
          <w:rFonts w:cstheme="minorHAnsi"/>
          <w:sz w:val="22"/>
          <w:szCs w:val="22"/>
        </w:rPr>
        <w:lastRenderedPageBreak/>
        <w:t>Trial assessments</w:t>
      </w:r>
      <w:bookmarkEnd w:id="292"/>
      <w:bookmarkEnd w:id="293"/>
      <w:bookmarkEnd w:id="294"/>
    </w:p>
    <w:p w14:paraId="6679E07F" w14:textId="77777777" w:rsidR="008E665A" w:rsidRPr="005A4395" w:rsidRDefault="008E665A" w:rsidP="005A4395">
      <w:pPr>
        <w:rPr>
          <w:rFonts w:cstheme="minorHAnsi"/>
          <w:sz w:val="22"/>
          <w:szCs w:val="22"/>
        </w:rPr>
      </w:pPr>
    </w:p>
    <w:p w14:paraId="6CA65E39" w14:textId="77777777" w:rsidR="008E665A" w:rsidRPr="005A4395" w:rsidRDefault="008E665A" w:rsidP="005A4395">
      <w:pPr>
        <w:rPr>
          <w:rFonts w:cstheme="minorHAnsi"/>
          <w:sz w:val="22"/>
          <w:szCs w:val="22"/>
        </w:rPr>
      </w:pPr>
      <w:r w:rsidRPr="005A4395">
        <w:rPr>
          <w:rFonts w:cstheme="minorHAnsi"/>
          <w:sz w:val="22"/>
          <w:szCs w:val="22"/>
        </w:rPr>
        <w:t xml:space="preserve">Trial visits will be </w:t>
      </w:r>
      <w:r w:rsidR="00C02744">
        <w:rPr>
          <w:rFonts w:cstheme="minorHAnsi"/>
          <w:sz w:val="22"/>
          <w:szCs w:val="22"/>
        </w:rPr>
        <w:t>conducted at</w:t>
      </w:r>
      <w:r w:rsidRPr="005A4395">
        <w:rPr>
          <w:rFonts w:cstheme="minorHAnsi"/>
          <w:sz w:val="22"/>
          <w:szCs w:val="22"/>
        </w:rPr>
        <w:t xml:space="preserve"> the trial sites.</w:t>
      </w:r>
    </w:p>
    <w:p w14:paraId="457994BC" w14:textId="77777777" w:rsidR="008E665A" w:rsidRPr="005A4395" w:rsidRDefault="00B866DC" w:rsidP="005A4395">
      <w:pPr>
        <w:pStyle w:val="Heading3"/>
        <w:rPr>
          <w:rFonts w:cstheme="minorHAnsi"/>
          <w:sz w:val="22"/>
          <w:szCs w:val="22"/>
        </w:rPr>
      </w:pPr>
      <w:bookmarkStart w:id="295" w:name="_Toc36473870"/>
      <w:bookmarkStart w:id="296" w:name="_Toc38375868"/>
      <w:r>
        <w:rPr>
          <w:rFonts w:cstheme="minorHAnsi"/>
          <w:sz w:val="22"/>
          <w:szCs w:val="22"/>
        </w:rPr>
        <w:t xml:space="preserve"> </w:t>
      </w:r>
      <w:r w:rsidR="008E665A" w:rsidRPr="005A4395">
        <w:rPr>
          <w:rFonts w:cstheme="minorHAnsi"/>
          <w:sz w:val="22"/>
          <w:szCs w:val="22"/>
        </w:rPr>
        <w:t xml:space="preserve">Timing of </w:t>
      </w:r>
      <w:r w:rsidR="00975C0E" w:rsidRPr="005A4395">
        <w:rPr>
          <w:rFonts w:cstheme="minorHAnsi"/>
          <w:sz w:val="22"/>
          <w:szCs w:val="22"/>
        </w:rPr>
        <w:t xml:space="preserve">in hospital </w:t>
      </w:r>
      <w:r w:rsidR="008E665A" w:rsidRPr="005A4395">
        <w:rPr>
          <w:rFonts w:cstheme="minorHAnsi"/>
          <w:sz w:val="22"/>
          <w:szCs w:val="22"/>
        </w:rPr>
        <w:t>assessments</w:t>
      </w:r>
      <w:bookmarkEnd w:id="295"/>
      <w:bookmarkEnd w:id="296"/>
    </w:p>
    <w:p w14:paraId="644BDD04" w14:textId="77777777" w:rsidR="008E665A" w:rsidRPr="005A4395" w:rsidRDefault="00975C0E" w:rsidP="005A4395">
      <w:pPr>
        <w:rPr>
          <w:rFonts w:cstheme="minorHAnsi"/>
          <w:sz w:val="22"/>
          <w:szCs w:val="22"/>
        </w:rPr>
      </w:pPr>
      <w:r w:rsidRPr="005A4395">
        <w:rPr>
          <w:rFonts w:cstheme="minorHAnsi"/>
          <w:sz w:val="22"/>
          <w:szCs w:val="22"/>
        </w:rPr>
        <w:t>Daily assessments will be done days 2-14 (or until discharge, whichever comes sooner):</w:t>
      </w:r>
    </w:p>
    <w:p w14:paraId="4D6AD1CC" w14:textId="77777777" w:rsidR="00975C0E" w:rsidRPr="005A4395" w:rsidRDefault="00975C0E" w:rsidP="005A4395">
      <w:pPr>
        <w:rPr>
          <w:rFonts w:cstheme="minorHAnsi"/>
          <w:sz w:val="22"/>
          <w:szCs w:val="22"/>
        </w:rPr>
      </w:pPr>
    </w:p>
    <w:p w14:paraId="15FF55CE" w14:textId="77777777" w:rsidR="00975C0E" w:rsidRPr="004D3178" w:rsidRDefault="00975C0E" w:rsidP="004D3178">
      <w:pPr>
        <w:pStyle w:val="ListParagraph"/>
        <w:numPr>
          <w:ilvl w:val="0"/>
          <w:numId w:val="78"/>
        </w:numPr>
        <w:rPr>
          <w:rFonts w:ascii="Verdana" w:eastAsia="Times New Roman" w:hAnsi="Verdana" w:cs="Times New Roman"/>
          <w:sz w:val="22"/>
          <w:szCs w:val="22"/>
        </w:rPr>
      </w:pPr>
      <w:r w:rsidRPr="005A4395">
        <w:rPr>
          <w:rFonts w:ascii="Verdana" w:hAnsi="Verdana" w:cstheme="minorHAnsi"/>
          <w:sz w:val="22"/>
          <w:szCs w:val="22"/>
        </w:rPr>
        <w:t>Vital signs</w:t>
      </w:r>
      <w:r w:rsidR="0097649D">
        <w:rPr>
          <w:rFonts w:ascii="Verdana" w:hAnsi="Verdana" w:cstheme="minorHAnsi"/>
          <w:sz w:val="22"/>
          <w:szCs w:val="22"/>
        </w:rPr>
        <w:t xml:space="preserve"> (from medical records</w:t>
      </w:r>
      <w:r w:rsidR="00C5251C">
        <w:rPr>
          <w:rFonts w:ascii="Verdana" w:hAnsi="Verdana" w:cstheme="minorHAnsi"/>
          <w:sz w:val="22"/>
          <w:szCs w:val="22"/>
        </w:rPr>
        <w:t xml:space="preserve"> </w:t>
      </w:r>
      <w:r w:rsidR="00C5251C">
        <w:rPr>
          <w:rFonts w:ascii="Verdana" w:eastAsia="Times New Roman" w:hAnsi="Verdana" w:cs="Times New Roman"/>
          <w:sz w:val="22"/>
          <w:szCs w:val="22"/>
        </w:rPr>
        <w:t xml:space="preserve">for e.g. </w:t>
      </w:r>
      <w:r w:rsidR="004A5FE9" w:rsidRPr="008A07A7">
        <w:rPr>
          <w:rFonts w:ascii="Verdana" w:eastAsia="Times New Roman" w:hAnsi="Verdana" w:cs="Times New Roman"/>
          <w:sz w:val="22"/>
          <w:szCs w:val="22"/>
        </w:rPr>
        <w:t>heart rate, pulse, temperature etc as defined in TPM</w:t>
      </w:r>
      <w:r w:rsidR="00C5251C">
        <w:rPr>
          <w:rFonts w:ascii="Verdana" w:eastAsia="Times New Roman" w:hAnsi="Verdana" w:cs="Times New Roman"/>
          <w:sz w:val="22"/>
          <w:szCs w:val="22"/>
        </w:rPr>
        <w:t>)</w:t>
      </w:r>
    </w:p>
    <w:p w14:paraId="7F8B7961" w14:textId="77777777" w:rsidR="0097649D" w:rsidRDefault="0097649D" w:rsidP="005A4395">
      <w:pPr>
        <w:pStyle w:val="ListParagraph"/>
        <w:numPr>
          <w:ilvl w:val="0"/>
          <w:numId w:val="61"/>
        </w:numPr>
        <w:rPr>
          <w:rFonts w:ascii="Verdana" w:hAnsi="Verdana" w:cstheme="minorHAnsi"/>
          <w:sz w:val="22"/>
          <w:szCs w:val="22"/>
        </w:rPr>
      </w:pPr>
      <w:r>
        <w:rPr>
          <w:rFonts w:ascii="Verdana" w:hAnsi="Verdana" w:cstheme="minorHAnsi"/>
          <w:sz w:val="22"/>
          <w:szCs w:val="22"/>
        </w:rPr>
        <w:t>Document current position on 7-point ordinal scale</w:t>
      </w:r>
    </w:p>
    <w:p w14:paraId="24BC6B43" w14:textId="77777777" w:rsidR="0097649D" w:rsidRDefault="0097649D" w:rsidP="005A4395">
      <w:pPr>
        <w:pStyle w:val="ListParagraph"/>
        <w:numPr>
          <w:ilvl w:val="0"/>
          <w:numId w:val="61"/>
        </w:numPr>
        <w:rPr>
          <w:rFonts w:ascii="Verdana" w:hAnsi="Verdana" w:cstheme="minorHAnsi"/>
          <w:sz w:val="22"/>
          <w:szCs w:val="22"/>
        </w:rPr>
      </w:pPr>
      <w:r>
        <w:rPr>
          <w:rFonts w:ascii="Verdana" w:hAnsi="Verdana" w:cstheme="minorHAnsi"/>
          <w:sz w:val="22"/>
          <w:szCs w:val="22"/>
        </w:rPr>
        <w:t xml:space="preserve">Obtain COVID-19 RTPCR results (if </w:t>
      </w:r>
      <w:r w:rsidRPr="0097649D">
        <w:rPr>
          <w:rFonts w:ascii="Verdana" w:hAnsi="Verdana" w:cstheme="minorHAnsi"/>
          <w:sz w:val="22"/>
          <w:szCs w:val="22"/>
        </w:rPr>
        <w:t>available</w:t>
      </w:r>
      <w:r>
        <w:rPr>
          <w:rFonts w:ascii="Verdana" w:hAnsi="Verdana" w:cstheme="minorHAnsi"/>
          <w:sz w:val="22"/>
          <w:szCs w:val="22"/>
        </w:rPr>
        <w:t>)</w:t>
      </w:r>
    </w:p>
    <w:p w14:paraId="6B6BA7E7" w14:textId="77777777" w:rsidR="00975C0E" w:rsidRPr="005A4395" w:rsidRDefault="00975C0E" w:rsidP="005A4395">
      <w:pPr>
        <w:pStyle w:val="ListParagraph"/>
        <w:numPr>
          <w:ilvl w:val="0"/>
          <w:numId w:val="61"/>
        </w:numPr>
        <w:rPr>
          <w:rFonts w:ascii="Verdana" w:hAnsi="Verdana" w:cstheme="minorHAnsi"/>
          <w:sz w:val="22"/>
          <w:szCs w:val="22"/>
        </w:rPr>
      </w:pPr>
      <w:r w:rsidRPr="005A4395">
        <w:rPr>
          <w:rFonts w:ascii="Verdana" w:hAnsi="Verdana" w:cstheme="minorHAnsi"/>
          <w:sz w:val="22"/>
          <w:szCs w:val="22"/>
        </w:rPr>
        <w:t>Review of adverse events</w:t>
      </w:r>
    </w:p>
    <w:p w14:paraId="1C153C76" w14:textId="77777777" w:rsidR="008E665A" w:rsidRPr="005A4395" w:rsidRDefault="008E665A" w:rsidP="005A4395">
      <w:pPr>
        <w:rPr>
          <w:rFonts w:cstheme="minorHAnsi"/>
          <w:sz w:val="22"/>
          <w:szCs w:val="22"/>
        </w:rPr>
      </w:pPr>
    </w:p>
    <w:p w14:paraId="75BD31F0" w14:textId="77777777" w:rsidR="00975C0E" w:rsidRPr="005A4395" w:rsidRDefault="00975C0E" w:rsidP="005A4395">
      <w:pPr>
        <w:rPr>
          <w:rFonts w:cstheme="minorHAnsi"/>
          <w:sz w:val="22"/>
          <w:szCs w:val="22"/>
        </w:rPr>
      </w:pPr>
      <w:r w:rsidRPr="005A4395">
        <w:rPr>
          <w:rFonts w:cstheme="minorHAnsi"/>
          <w:sz w:val="22"/>
          <w:szCs w:val="22"/>
        </w:rPr>
        <w:t xml:space="preserve">Additional assessments (Days </w:t>
      </w:r>
      <w:r w:rsidR="003A33FE">
        <w:rPr>
          <w:rFonts w:cstheme="minorHAnsi"/>
          <w:sz w:val="22"/>
          <w:szCs w:val="22"/>
        </w:rPr>
        <w:t>2</w:t>
      </w:r>
      <w:r w:rsidRPr="005A4395">
        <w:rPr>
          <w:rFonts w:cstheme="minorHAnsi"/>
          <w:sz w:val="22"/>
          <w:szCs w:val="22"/>
        </w:rPr>
        <w:t xml:space="preserve">, </w:t>
      </w:r>
      <w:r w:rsidR="003A33FE">
        <w:rPr>
          <w:rFonts w:cstheme="minorHAnsi"/>
          <w:sz w:val="22"/>
          <w:szCs w:val="22"/>
        </w:rPr>
        <w:t>6</w:t>
      </w:r>
      <w:r w:rsidR="003A33FE" w:rsidRPr="005A4395">
        <w:rPr>
          <w:rFonts w:cstheme="minorHAnsi"/>
          <w:sz w:val="22"/>
          <w:szCs w:val="22"/>
        </w:rPr>
        <w:t xml:space="preserve"> </w:t>
      </w:r>
      <w:r w:rsidRPr="005A4395">
        <w:rPr>
          <w:rFonts w:cstheme="minorHAnsi"/>
          <w:sz w:val="22"/>
          <w:szCs w:val="22"/>
        </w:rPr>
        <w:t>and 14)</w:t>
      </w:r>
      <w:r w:rsidR="00D447E1">
        <w:rPr>
          <w:rFonts w:cstheme="minorHAnsi"/>
          <w:sz w:val="22"/>
          <w:szCs w:val="22"/>
        </w:rPr>
        <w:t xml:space="preserve"> ± 2 days</w:t>
      </w:r>
    </w:p>
    <w:p w14:paraId="7631B16E" w14:textId="77777777" w:rsidR="00975C0E" w:rsidRPr="005A4395" w:rsidRDefault="00975C0E" w:rsidP="005A4395">
      <w:pPr>
        <w:rPr>
          <w:rFonts w:cstheme="minorHAnsi"/>
          <w:sz w:val="22"/>
          <w:szCs w:val="22"/>
        </w:rPr>
      </w:pPr>
    </w:p>
    <w:p w14:paraId="6B70C2DE" w14:textId="77777777" w:rsidR="0097649D" w:rsidRDefault="0097649D" w:rsidP="005A4395">
      <w:pPr>
        <w:pStyle w:val="ListParagraph"/>
        <w:numPr>
          <w:ilvl w:val="0"/>
          <w:numId w:val="69"/>
        </w:numPr>
        <w:rPr>
          <w:rFonts w:ascii="Verdana" w:hAnsi="Verdana" w:cstheme="minorHAnsi"/>
          <w:sz w:val="22"/>
          <w:szCs w:val="22"/>
        </w:rPr>
      </w:pPr>
      <w:r>
        <w:rPr>
          <w:rFonts w:ascii="Verdana" w:hAnsi="Verdana" w:cstheme="minorHAnsi"/>
          <w:sz w:val="22"/>
          <w:szCs w:val="22"/>
        </w:rPr>
        <w:t>Full blood count (including differential white cell count)*</w:t>
      </w:r>
    </w:p>
    <w:p w14:paraId="5FF0ACDE" w14:textId="77777777" w:rsidR="001E77E7" w:rsidRDefault="001E77E7" w:rsidP="001E77E7">
      <w:pPr>
        <w:pStyle w:val="ListParagraph"/>
        <w:numPr>
          <w:ilvl w:val="0"/>
          <w:numId w:val="69"/>
        </w:numPr>
        <w:rPr>
          <w:rFonts w:ascii="Verdana" w:hAnsi="Verdana" w:cstheme="minorHAnsi"/>
          <w:sz w:val="22"/>
          <w:szCs w:val="22"/>
        </w:rPr>
      </w:pPr>
      <w:r>
        <w:rPr>
          <w:rFonts w:ascii="Verdana" w:hAnsi="Verdana" w:cstheme="minorHAnsi"/>
          <w:sz w:val="22"/>
          <w:szCs w:val="22"/>
        </w:rPr>
        <w:t xml:space="preserve">Calculated </w:t>
      </w:r>
      <w:r w:rsidR="00B508FA">
        <w:rPr>
          <w:rFonts w:ascii="Verdana" w:hAnsi="Verdana" w:cstheme="minorHAnsi"/>
          <w:sz w:val="22"/>
          <w:szCs w:val="22"/>
        </w:rPr>
        <w:t xml:space="preserve">Cockcroft Gault </w:t>
      </w:r>
      <w:r w:rsidR="00955D3D">
        <w:rPr>
          <w:rFonts w:ascii="Verdana" w:hAnsi="Verdana" w:cstheme="minorHAnsi"/>
          <w:sz w:val="22"/>
          <w:szCs w:val="22"/>
        </w:rPr>
        <w:t>creatinine clearance</w:t>
      </w:r>
      <w:r>
        <w:rPr>
          <w:rFonts w:ascii="Verdana" w:hAnsi="Verdana" w:cstheme="minorHAnsi"/>
          <w:sz w:val="22"/>
          <w:szCs w:val="22"/>
        </w:rPr>
        <w:t>*</w:t>
      </w:r>
      <w:r w:rsidR="00F224DA">
        <w:rPr>
          <w:rFonts w:ascii="Verdana" w:hAnsi="Verdana" w:cstheme="minorHAnsi"/>
          <w:sz w:val="22"/>
          <w:szCs w:val="22"/>
        </w:rPr>
        <w:t xml:space="preserve"> </w:t>
      </w:r>
    </w:p>
    <w:p w14:paraId="2F24A1FB" w14:textId="77777777" w:rsidR="0097649D" w:rsidRDefault="0097649D" w:rsidP="005A4395">
      <w:pPr>
        <w:pStyle w:val="ListParagraph"/>
        <w:numPr>
          <w:ilvl w:val="0"/>
          <w:numId w:val="69"/>
        </w:numPr>
        <w:rPr>
          <w:rFonts w:ascii="Verdana" w:hAnsi="Verdana" w:cstheme="minorHAnsi"/>
          <w:sz w:val="22"/>
          <w:szCs w:val="22"/>
        </w:rPr>
      </w:pPr>
      <w:r>
        <w:rPr>
          <w:rFonts w:ascii="Verdana" w:hAnsi="Verdana" w:cstheme="minorHAnsi"/>
          <w:sz w:val="22"/>
          <w:szCs w:val="22"/>
        </w:rPr>
        <w:t>ALT* or AST*</w:t>
      </w:r>
    </w:p>
    <w:p w14:paraId="2B66F227" w14:textId="57819D20" w:rsidR="00EA3DD6" w:rsidRPr="00A86821" w:rsidRDefault="00955D3D" w:rsidP="005A4395">
      <w:pPr>
        <w:pStyle w:val="ListParagraph"/>
        <w:numPr>
          <w:ilvl w:val="0"/>
          <w:numId w:val="69"/>
        </w:numPr>
        <w:rPr>
          <w:rFonts w:ascii="Verdana" w:hAnsi="Verdana" w:cstheme="minorHAnsi"/>
          <w:i/>
        </w:rPr>
      </w:pPr>
      <w:r>
        <w:rPr>
          <w:rFonts w:ascii="Verdana" w:hAnsi="Verdana" w:cstheme="minorHAnsi"/>
          <w:sz w:val="22"/>
          <w:szCs w:val="22"/>
        </w:rPr>
        <w:t>Optional r</w:t>
      </w:r>
      <w:r w:rsidR="00E80D4F">
        <w:rPr>
          <w:rFonts w:ascii="Verdana" w:hAnsi="Verdana" w:cstheme="minorHAnsi"/>
          <w:sz w:val="22"/>
          <w:szCs w:val="22"/>
        </w:rPr>
        <w:t>esearch</w:t>
      </w:r>
      <w:r w:rsidR="00975C0E" w:rsidRPr="005A4395">
        <w:rPr>
          <w:rFonts w:ascii="Verdana" w:hAnsi="Verdana" w:cstheme="minorHAnsi"/>
          <w:sz w:val="22"/>
          <w:szCs w:val="22"/>
        </w:rPr>
        <w:t xml:space="preserve"> </w:t>
      </w:r>
      <w:r>
        <w:rPr>
          <w:rFonts w:ascii="Verdana" w:hAnsi="Verdana" w:cstheme="minorHAnsi"/>
          <w:sz w:val="22"/>
          <w:szCs w:val="22"/>
        </w:rPr>
        <w:t xml:space="preserve">blood </w:t>
      </w:r>
      <w:r w:rsidR="00975C0E" w:rsidRPr="005A4395">
        <w:rPr>
          <w:rFonts w:ascii="Verdana" w:hAnsi="Verdana" w:cstheme="minorHAnsi"/>
          <w:sz w:val="22"/>
          <w:szCs w:val="22"/>
        </w:rPr>
        <w:t>sampling</w:t>
      </w:r>
      <w:ins w:id="297" w:author="IBW" w:date="2020-05-14T14:13:00Z">
        <w:r w:rsidR="00B05691">
          <w:rPr>
            <w:rFonts w:ascii="Verdana" w:hAnsi="Verdana" w:cstheme="minorHAnsi"/>
            <w:sz w:val="22"/>
            <w:szCs w:val="22"/>
          </w:rPr>
          <w:t xml:space="preserve"> and/or venous endothelial cell sampling  </w:t>
        </w:r>
      </w:ins>
      <w:r w:rsidR="00975C0E" w:rsidRPr="005A4395">
        <w:rPr>
          <w:rFonts w:ascii="Verdana" w:hAnsi="Verdana" w:cstheme="minorHAnsi"/>
          <w:sz w:val="22"/>
          <w:szCs w:val="22"/>
        </w:rPr>
        <w:t xml:space="preserve"> (where units have capability)</w:t>
      </w:r>
    </w:p>
    <w:p w14:paraId="27647F16" w14:textId="77777777" w:rsidR="003F0956" w:rsidRDefault="003F0956" w:rsidP="003F0956">
      <w:pPr>
        <w:pStyle w:val="ListParagraph"/>
        <w:numPr>
          <w:ilvl w:val="0"/>
          <w:numId w:val="69"/>
        </w:numPr>
        <w:spacing w:after="200" w:line="276" w:lineRule="auto"/>
        <w:rPr>
          <w:rFonts w:ascii="Verdana" w:hAnsi="Verdana" w:cstheme="minorHAnsi"/>
          <w:sz w:val="22"/>
          <w:szCs w:val="22"/>
        </w:rPr>
      </w:pPr>
      <w:r w:rsidRPr="005A4395">
        <w:rPr>
          <w:rFonts w:ascii="Verdana" w:hAnsi="Verdana" w:cstheme="minorHAnsi"/>
          <w:sz w:val="22"/>
          <w:szCs w:val="22"/>
        </w:rPr>
        <w:t>Days since onset of symptoms</w:t>
      </w:r>
    </w:p>
    <w:p w14:paraId="556C3C51" w14:textId="77777777" w:rsidR="003F0956" w:rsidRPr="00A86821" w:rsidRDefault="003F0956" w:rsidP="00A86821">
      <w:pPr>
        <w:pStyle w:val="ListParagraph"/>
        <w:numPr>
          <w:ilvl w:val="0"/>
          <w:numId w:val="69"/>
        </w:numPr>
        <w:spacing w:after="200" w:line="276" w:lineRule="auto"/>
        <w:rPr>
          <w:rFonts w:ascii="Verdana" w:hAnsi="Verdana" w:cstheme="minorHAnsi"/>
          <w:sz w:val="22"/>
          <w:szCs w:val="22"/>
        </w:rPr>
      </w:pPr>
      <w:r w:rsidRPr="00A86821">
        <w:rPr>
          <w:rFonts w:ascii="Verdana" w:hAnsi="Verdana" w:cstheme="minorHAnsi"/>
          <w:bCs/>
          <w:color w:val="000000"/>
          <w:sz w:val="22"/>
          <w:szCs w:val="22"/>
          <w:lang w:eastAsia="en-GB"/>
        </w:rPr>
        <w:t>Routine retrieval of clinical data</w:t>
      </w:r>
    </w:p>
    <w:p w14:paraId="3452DAA6" w14:textId="77777777" w:rsidR="00FE658E" w:rsidRPr="008141E9" w:rsidRDefault="00FE658E" w:rsidP="004D3556">
      <w:pPr>
        <w:pStyle w:val="ListParagraph"/>
        <w:rPr>
          <w:rFonts w:ascii="Verdana" w:hAnsi="Verdana" w:cstheme="minorHAnsi"/>
          <w:i/>
          <w:sz w:val="28"/>
        </w:rPr>
      </w:pPr>
    </w:p>
    <w:p w14:paraId="699AE95F" w14:textId="77777777" w:rsidR="0097649D" w:rsidRPr="008141E9" w:rsidRDefault="00320090" w:rsidP="00181700">
      <w:pPr>
        <w:rPr>
          <w:rFonts w:cstheme="minorHAnsi"/>
          <w:sz w:val="22"/>
        </w:rPr>
      </w:pPr>
      <w:r w:rsidRPr="008141E9">
        <w:rPr>
          <w:rFonts w:cstheme="minorHAnsi"/>
          <w:i/>
          <w:sz w:val="22"/>
        </w:rPr>
        <w:t xml:space="preserve">* </w:t>
      </w:r>
      <w:r w:rsidRPr="008141E9">
        <w:rPr>
          <w:rFonts w:cstheme="minorHAnsi"/>
          <w:sz w:val="22"/>
        </w:rPr>
        <w:t xml:space="preserve">The results of these tests acquired within a </w:t>
      </w:r>
      <w:r w:rsidR="00614243" w:rsidRPr="008141E9">
        <w:rPr>
          <w:rFonts w:cstheme="minorHAnsi"/>
          <w:sz w:val="22"/>
        </w:rPr>
        <w:t xml:space="preserve">96 </w:t>
      </w:r>
      <w:r w:rsidRPr="008141E9">
        <w:rPr>
          <w:rFonts w:cstheme="minorHAnsi"/>
          <w:sz w:val="22"/>
        </w:rPr>
        <w:t>h</w:t>
      </w:r>
      <w:r w:rsidR="00614243" w:rsidRPr="008141E9">
        <w:rPr>
          <w:rFonts w:cstheme="minorHAnsi"/>
          <w:sz w:val="22"/>
        </w:rPr>
        <w:t>our</w:t>
      </w:r>
      <w:r w:rsidRPr="008141E9">
        <w:rPr>
          <w:rFonts w:cstheme="minorHAnsi"/>
          <w:sz w:val="22"/>
        </w:rPr>
        <w:t xml:space="preserve"> window may be used.</w:t>
      </w:r>
    </w:p>
    <w:p w14:paraId="76F7BDE5" w14:textId="77777777" w:rsidR="008E665A" w:rsidRPr="005A4395" w:rsidRDefault="00614243" w:rsidP="005A4395">
      <w:pPr>
        <w:rPr>
          <w:rFonts w:cstheme="minorHAnsi"/>
          <w:sz w:val="22"/>
          <w:szCs w:val="22"/>
        </w:rPr>
      </w:pPr>
      <w:r>
        <w:rPr>
          <w:rFonts w:cstheme="minorHAnsi"/>
          <w:sz w:val="22"/>
          <w:szCs w:val="22"/>
        </w:rPr>
        <w:t xml:space="preserve">The Day 14 or discharge assessments will be done where feasible. </w:t>
      </w:r>
    </w:p>
    <w:p w14:paraId="193CF8F9" w14:textId="77777777" w:rsidR="008E665A" w:rsidRPr="008141E9" w:rsidRDefault="00975C0E" w:rsidP="005A4395">
      <w:pPr>
        <w:pStyle w:val="Heading3"/>
        <w:rPr>
          <w:rFonts w:cstheme="minorHAnsi"/>
          <w:sz w:val="22"/>
        </w:rPr>
      </w:pPr>
      <w:bookmarkStart w:id="298" w:name="_Toc38375869"/>
      <w:bookmarkStart w:id="299" w:name="_Toc36473872"/>
      <w:r w:rsidRPr="008141E9">
        <w:rPr>
          <w:rFonts w:cstheme="minorHAnsi"/>
          <w:sz w:val="22"/>
        </w:rPr>
        <w:t>Further a</w:t>
      </w:r>
      <w:r w:rsidR="008E665A" w:rsidRPr="008141E9">
        <w:rPr>
          <w:rFonts w:cstheme="minorHAnsi"/>
          <w:sz w:val="22"/>
        </w:rPr>
        <w:t xml:space="preserve">ssessments </w:t>
      </w:r>
      <w:r w:rsidRPr="008141E9">
        <w:rPr>
          <w:rFonts w:cstheme="minorHAnsi"/>
          <w:sz w:val="22"/>
        </w:rPr>
        <w:t>and</w:t>
      </w:r>
      <w:r w:rsidR="008E665A" w:rsidRPr="008141E9">
        <w:rPr>
          <w:rFonts w:cstheme="minorHAnsi"/>
          <w:sz w:val="22"/>
        </w:rPr>
        <w:t xml:space="preserve"> end of trial visit</w:t>
      </w:r>
      <w:bookmarkEnd w:id="298"/>
      <w:r w:rsidR="008E665A" w:rsidRPr="008141E9">
        <w:rPr>
          <w:rFonts w:cstheme="minorHAnsi"/>
          <w:sz w:val="22"/>
        </w:rPr>
        <w:t xml:space="preserve"> </w:t>
      </w:r>
      <w:bookmarkEnd w:id="299"/>
    </w:p>
    <w:p w14:paraId="532828D2" w14:textId="77777777" w:rsidR="008E665A" w:rsidRPr="005A4395" w:rsidRDefault="008E665A" w:rsidP="005A4395">
      <w:pPr>
        <w:rPr>
          <w:rFonts w:cstheme="minorHAnsi"/>
          <w:sz w:val="22"/>
          <w:szCs w:val="22"/>
        </w:rPr>
      </w:pPr>
    </w:p>
    <w:p w14:paraId="46B2DB40" w14:textId="77777777" w:rsidR="008E665A" w:rsidRPr="005A4395" w:rsidRDefault="00975C0E" w:rsidP="005A4395">
      <w:pPr>
        <w:rPr>
          <w:rFonts w:cstheme="minorHAnsi"/>
          <w:sz w:val="22"/>
          <w:szCs w:val="22"/>
        </w:rPr>
      </w:pPr>
      <w:r w:rsidRPr="005A4395">
        <w:rPr>
          <w:rFonts w:cstheme="minorHAnsi"/>
          <w:sz w:val="22"/>
          <w:szCs w:val="22"/>
        </w:rPr>
        <w:t>These</w:t>
      </w:r>
      <w:r w:rsidR="008E665A" w:rsidRPr="005A4395">
        <w:rPr>
          <w:rFonts w:cstheme="minorHAnsi"/>
          <w:sz w:val="22"/>
          <w:szCs w:val="22"/>
        </w:rPr>
        <w:t xml:space="preserve"> visit</w:t>
      </w:r>
      <w:r w:rsidRPr="005A4395">
        <w:rPr>
          <w:rFonts w:cstheme="minorHAnsi"/>
          <w:sz w:val="22"/>
          <w:szCs w:val="22"/>
        </w:rPr>
        <w:t>s</w:t>
      </w:r>
      <w:r w:rsidR="002E638A" w:rsidRPr="005A4395">
        <w:rPr>
          <w:rFonts w:cstheme="minorHAnsi"/>
          <w:sz w:val="22"/>
          <w:szCs w:val="22"/>
        </w:rPr>
        <w:t xml:space="preserve"> (</w:t>
      </w:r>
      <w:r w:rsidRPr="005A4395">
        <w:rPr>
          <w:rFonts w:cstheme="minorHAnsi"/>
          <w:sz w:val="22"/>
          <w:szCs w:val="22"/>
        </w:rPr>
        <w:t xml:space="preserve">in person or by </w:t>
      </w:r>
      <w:r w:rsidR="002E638A" w:rsidRPr="005A4395">
        <w:rPr>
          <w:rFonts w:cstheme="minorHAnsi"/>
          <w:sz w:val="22"/>
          <w:szCs w:val="22"/>
        </w:rPr>
        <w:t>telephone consultation</w:t>
      </w:r>
      <w:r w:rsidRPr="005A4395">
        <w:rPr>
          <w:rFonts w:cstheme="minorHAnsi"/>
          <w:sz w:val="22"/>
          <w:szCs w:val="22"/>
        </w:rPr>
        <w:t xml:space="preserve"> with participant or family member</w:t>
      </w:r>
      <w:r w:rsidR="002E638A" w:rsidRPr="005A4395">
        <w:rPr>
          <w:rFonts w:cstheme="minorHAnsi"/>
          <w:sz w:val="22"/>
          <w:szCs w:val="22"/>
        </w:rPr>
        <w:t>)</w:t>
      </w:r>
      <w:r w:rsidR="008E665A" w:rsidRPr="005A4395">
        <w:rPr>
          <w:rFonts w:cstheme="minorHAnsi"/>
          <w:sz w:val="22"/>
          <w:szCs w:val="22"/>
        </w:rPr>
        <w:t xml:space="preserve"> will be held </w:t>
      </w:r>
      <w:r w:rsidRPr="005A4395">
        <w:rPr>
          <w:rFonts w:cstheme="minorHAnsi"/>
          <w:sz w:val="22"/>
          <w:szCs w:val="22"/>
        </w:rPr>
        <w:t xml:space="preserve">28 </w:t>
      </w:r>
      <w:r w:rsidR="001853D5">
        <w:rPr>
          <w:rFonts w:cstheme="minorHAnsi"/>
          <w:sz w:val="22"/>
          <w:szCs w:val="22"/>
        </w:rPr>
        <w:t xml:space="preserve">(+/- </w:t>
      </w:r>
      <w:r w:rsidR="00F224DA">
        <w:rPr>
          <w:rFonts w:cstheme="minorHAnsi"/>
          <w:sz w:val="22"/>
          <w:szCs w:val="22"/>
        </w:rPr>
        <w:t>7</w:t>
      </w:r>
      <w:r w:rsidR="001853D5">
        <w:rPr>
          <w:rFonts w:cstheme="minorHAnsi"/>
          <w:sz w:val="22"/>
          <w:szCs w:val="22"/>
        </w:rPr>
        <w:t xml:space="preserve"> days) </w:t>
      </w:r>
      <w:r w:rsidRPr="005A4395">
        <w:rPr>
          <w:rFonts w:cstheme="minorHAnsi"/>
          <w:sz w:val="22"/>
          <w:szCs w:val="22"/>
        </w:rPr>
        <w:t>days</w:t>
      </w:r>
      <w:r w:rsidR="00DD7C86" w:rsidRPr="005A4395">
        <w:rPr>
          <w:rFonts w:cstheme="minorHAnsi"/>
          <w:sz w:val="22"/>
          <w:szCs w:val="22"/>
        </w:rPr>
        <w:t xml:space="preserve"> and</w:t>
      </w:r>
      <w:r w:rsidRPr="005A4395">
        <w:rPr>
          <w:rFonts w:cstheme="minorHAnsi"/>
          <w:sz w:val="22"/>
          <w:szCs w:val="22"/>
        </w:rPr>
        <w:t xml:space="preserve"> 90 days</w:t>
      </w:r>
      <w:r w:rsidR="008E665A" w:rsidRPr="005A4395">
        <w:rPr>
          <w:rFonts w:cstheme="minorHAnsi"/>
          <w:sz w:val="22"/>
          <w:szCs w:val="22"/>
        </w:rPr>
        <w:t xml:space="preserve"> </w:t>
      </w:r>
      <w:r w:rsidR="001853D5">
        <w:rPr>
          <w:rFonts w:cstheme="minorHAnsi"/>
          <w:sz w:val="22"/>
          <w:szCs w:val="22"/>
        </w:rPr>
        <w:t xml:space="preserve">(+/- </w:t>
      </w:r>
      <w:r w:rsidR="00F224DA">
        <w:rPr>
          <w:rFonts w:cstheme="minorHAnsi"/>
          <w:sz w:val="22"/>
          <w:szCs w:val="22"/>
        </w:rPr>
        <w:t>7</w:t>
      </w:r>
      <w:r w:rsidR="001853D5">
        <w:rPr>
          <w:rFonts w:cstheme="minorHAnsi"/>
          <w:sz w:val="22"/>
          <w:szCs w:val="22"/>
        </w:rPr>
        <w:t xml:space="preserve"> days)</w:t>
      </w:r>
      <w:r w:rsidR="008E665A" w:rsidRPr="005A4395">
        <w:rPr>
          <w:rFonts w:cstheme="minorHAnsi"/>
          <w:sz w:val="22"/>
          <w:szCs w:val="22"/>
        </w:rPr>
        <w:t xml:space="preserve"> after the </w:t>
      </w:r>
      <w:r w:rsidR="00F224DA">
        <w:rPr>
          <w:rFonts w:cstheme="minorHAnsi"/>
          <w:sz w:val="22"/>
          <w:szCs w:val="22"/>
        </w:rPr>
        <w:t>first dosing</w:t>
      </w:r>
      <w:r w:rsidR="00F224DA" w:rsidRPr="005A4395">
        <w:rPr>
          <w:rFonts w:cstheme="minorHAnsi"/>
          <w:sz w:val="22"/>
          <w:szCs w:val="22"/>
        </w:rPr>
        <w:t xml:space="preserve"> </w:t>
      </w:r>
      <w:r w:rsidR="008E665A" w:rsidRPr="005A4395">
        <w:rPr>
          <w:rFonts w:cstheme="minorHAnsi"/>
          <w:sz w:val="22"/>
          <w:szCs w:val="22"/>
        </w:rPr>
        <w:t xml:space="preserve">visit. </w:t>
      </w:r>
    </w:p>
    <w:p w14:paraId="569213B8" w14:textId="77777777" w:rsidR="00975C0E" w:rsidRPr="005A4395" w:rsidRDefault="00975C0E" w:rsidP="005A4395">
      <w:pPr>
        <w:rPr>
          <w:rFonts w:cstheme="minorHAnsi"/>
          <w:sz w:val="22"/>
          <w:szCs w:val="22"/>
        </w:rPr>
      </w:pPr>
    </w:p>
    <w:p w14:paraId="3D0B6225" w14:textId="77777777" w:rsidR="007036E7" w:rsidRPr="005A4395" w:rsidRDefault="007036E7" w:rsidP="005A4395">
      <w:pPr>
        <w:rPr>
          <w:rFonts w:cstheme="minorHAnsi"/>
          <w:sz w:val="22"/>
          <w:szCs w:val="22"/>
        </w:rPr>
      </w:pPr>
      <w:r w:rsidRPr="005A4395">
        <w:rPr>
          <w:rFonts w:cstheme="minorHAnsi"/>
          <w:sz w:val="22"/>
          <w:szCs w:val="22"/>
        </w:rPr>
        <w:t>Assessments will include the following:</w:t>
      </w:r>
    </w:p>
    <w:p w14:paraId="78C0F948" w14:textId="77777777" w:rsidR="007036E7" w:rsidRDefault="007036E7" w:rsidP="005A4395">
      <w:pPr>
        <w:pStyle w:val="ListParagraph"/>
        <w:numPr>
          <w:ilvl w:val="0"/>
          <w:numId w:val="32"/>
        </w:numPr>
        <w:spacing w:after="200" w:line="276" w:lineRule="auto"/>
        <w:rPr>
          <w:rFonts w:ascii="Verdana" w:hAnsi="Verdana" w:cstheme="minorHAnsi"/>
          <w:sz w:val="22"/>
          <w:szCs w:val="22"/>
        </w:rPr>
      </w:pPr>
      <w:r w:rsidRPr="005A4395">
        <w:rPr>
          <w:rFonts w:ascii="Verdana" w:hAnsi="Verdana" w:cstheme="minorHAnsi"/>
          <w:sz w:val="22"/>
          <w:szCs w:val="22"/>
        </w:rPr>
        <w:t>Discharge status</w:t>
      </w:r>
    </w:p>
    <w:p w14:paraId="1E28492D" w14:textId="77777777" w:rsidR="00320090" w:rsidRPr="005A4395" w:rsidRDefault="00320090" w:rsidP="005A4395">
      <w:pPr>
        <w:pStyle w:val="ListParagraph"/>
        <w:numPr>
          <w:ilvl w:val="0"/>
          <w:numId w:val="32"/>
        </w:numPr>
        <w:spacing w:after="200" w:line="276" w:lineRule="auto"/>
        <w:rPr>
          <w:rFonts w:ascii="Verdana" w:hAnsi="Verdana" w:cstheme="minorHAnsi"/>
          <w:sz w:val="22"/>
          <w:szCs w:val="22"/>
        </w:rPr>
      </w:pPr>
      <w:r>
        <w:rPr>
          <w:rFonts w:ascii="Verdana" w:hAnsi="Verdana" w:cstheme="minorHAnsi"/>
          <w:sz w:val="22"/>
          <w:szCs w:val="22"/>
        </w:rPr>
        <w:t xml:space="preserve">Vaccination status (for </w:t>
      </w:r>
      <w:r w:rsidR="001E77E7">
        <w:rPr>
          <w:rFonts w:ascii="Verdana" w:hAnsi="Verdana" w:cstheme="minorHAnsi"/>
          <w:sz w:val="22"/>
          <w:szCs w:val="22"/>
        </w:rPr>
        <w:t>ravulizumab</w:t>
      </w:r>
      <w:r>
        <w:rPr>
          <w:rFonts w:ascii="Verdana" w:hAnsi="Verdana" w:cstheme="minorHAnsi"/>
          <w:sz w:val="22"/>
          <w:szCs w:val="22"/>
        </w:rPr>
        <w:t xml:space="preserve"> arm only)</w:t>
      </w:r>
    </w:p>
    <w:p w14:paraId="0A8C0D4E" w14:textId="77777777" w:rsidR="00C352D3" w:rsidRPr="005A4395" w:rsidRDefault="00C352D3" w:rsidP="005A4395">
      <w:pPr>
        <w:pStyle w:val="ListParagraph"/>
        <w:numPr>
          <w:ilvl w:val="0"/>
          <w:numId w:val="32"/>
        </w:numPr>
        <w:spacing w:after="200" w:line="276" w:lineRule="auto"/>
        <w:rPr>
          <w:rFonts w:ascii="Verdana" w:hAnsi="Verdana" w:cstheme="minorHAnsi"/>
          <w:sz w:val="22"/>
          <w:szCs w:val="22"/>
        </w:rPr>
      </w:pPr>
      <w:r w:rsidRPr="005A4395">
        <w:rPr>
          <w:rFonts w:ascii="Verdana" w:hAnsi="Verdana" w:cstheme="minorHAnsi"/>
          <w:sz w:val="22"/>
          <w:szCs w:val="22"/>
        </w:rPr>
        <w:t>Return to normal function status (numeric rating scale 0-10)</w:t>
      </w:r>
    </w:p>
    <w:p w14:paraId="39E72787" w14:textId="77777777" w:rsidR="007036E7" w:rsidRPr="005A4395" w:rsidRDefault="007036E7" w:rsidP="005A4395">
      <w:pPr>
        <w:pStyle w:val="ListParagraph"/>
        <w:numPr>
          <w:ilvl w:val="0"/>
          <w:numId w:val="32"/>
        </w:numPr>
        <w:spacing w:after="200" w:line="276" w:lineRule="auto"/>
        <w:rPr>
          <w:rFonts w:ascii="Verdana" w:hAnsi="Verdana" w:cstheme="minorHAnsi"/>
          <w:sz w:val="22"/>
          <w:szCs w:val="22"/>
        </w:rPr>
      </w:pPr>
      <w:r w:rsidRPr="005A4395">
        <w:rPr>
          <w:rFonts w:ascii="Verdana" w:hAnsi="Verdana" w:cstheme="minorHAnsi"/>
          <w:sz w:val="22"/>
          <w:szCs w:val="22"/>
        </w:rPr>
        <w:t>Mortality status</w:t>
      </w:r>
    </w:p>
    <w:p w14:paraId="73E436BD" w14:textId="77777777" w:rsidR="008E665A" w:rsidRDefault="008E665A" w:rsidP="005A4395">
      <w:pPr>
        <w:pStyle w:val="ListParagraph"/>
        <w:numPr>
          <w:ilvl w:val="0"/>
          <w:numId w:val="32"/>
        </w:numPr>
        <w:spacing w:after="200" w:line="276" w:lineRule="auto"/>
        <w:rPr>
          <w:rFonts w:ascii="Verdana" w:hAnsi="Verdana" w:cstheme="minorHAnsi"/>
          <w:sz w:val="22"/>
          <w:szCs w:val="22"/>
        </w:rPr>
      </w:pPr>
      <w:r w:rsidRPr="005A4395">
        <w:rPr>
          <w:rFonts w:ascii="Verdana" w:hAnsi="Verdana" w:cstheme="minorHAnsi"/>
          <w:sz w:val="22"/>
          <w:szCs w:val="22"/>
        </w:rPr>
        <w:t>Adverse event reporting</w:t>
      </w:r>
    </w:p>
    <w:p w14:paraId="11BA1365" w14:textId="4AFDFB27" w:rsidR="00DB43FD" w:rsidRPr="00DB43FD" w:rsidRDefault="00DB43FD" w:rsidP="00DB43FD">
      <w:pPr>
        <w:pStyle w:val="ListParagraph"/>
        <w:numPr>
          <w:ilvl w:val="0"/>
          <w:numId w:val="32"/>
        </w:numPr>
        <w:spacing w:after="200" w:line="276" w:lineRule="auto"/>
        <w:rPr>
          <w:rFonts w:ascii="Verdana" w:hAnsi="Verdana" w:cstheme="minorHAnsi"/>
          <w:sz w:val="22"/>
          <w:szCs w:val="22"/>
        </w:rPr>
      </w:pPr>
      <w:r>
        <w:rPr>
          <w:rFonts w:ascii="Verdana" w:hAnsi="Verdana" w:cstheme="minorHAnsi"/>
          <w:sz w:val="22"/>
          <w:szCs w:val="22"/>
        </w:rPr>
        <w:t>ECOG and MRC scores</w:t>
      </w:r>
    </w:p>
    <w:p w14:paraId="1872D248" w14:textId="422DA7C7" w:rsidR="003221F6" w:rsidRDefault="00320090" w:rsidP="004A5FE9">
      <w:pPr>
        <w:spacing w:after="200" w:line="276" w:lineRule="auto"/>
        <w:rPr>
          <w:rFonts w:cstheme="minorHAnsi"/>
          <w:sz w:val="22"/>
          <w:szCs w:val="22"/>
        </w:rPr>
      </w:pPr>
      <w:r w:rsidRPr="00181700">
        <w:rPr>
          <w:rFonts w:cstheme="minorHAnsi"/>
          <w:sz w:val="22"/>
          <w:szCs w:val="22"/>
        </w:rPr>
        <w:t xml:space="preserve">At selected sites, research samples may be taken for assays of biomarkers of response including but not confined to immunological and genomic transcriptomic and cellular analyses for future analysis. </w:t>
      </w:r>
      <w:r w:rsidR="000A7633">
        <w:rPr>
          <w:rFonts w:cstheme="minorHAnsi"/>
          <w:sz w:val="22"/>
          <w:szCs w:val="22"/>
        </w:rPr>
        <w:t>R</w:t>
      </w:r>
      <w:r w:rsidR="00104725">
        <w:rPr>
          <w:rFonts w:cstheme="minorHAnsi"/>
          <w:sz w:val="22"/>
          <w:szCs w:val="22"/>
        </w:rPr>
        <w:t xml:space="preserve">esults </w:t>
      </w:r>
      <w:r w:rsidR="000A7633">
        <w:rPr>
          <w:rFonts w:cstheme="minorHAnsi"/>
          <w:sz w:val="22"/>
          <w:szCs w:val="22"/>
        </w:rPr>
        <w:t xml:space="preserve">of routine clinical investigations, such as </w:t>
      </w:r>
      <w:r w:rsidR="000A7633" w:rsidRPr="00181700">
        <w:rPr>
          <w:rFonts w:cstheme="minorHAnsi"/>
          <w:sz w:val="22"/>
          <w:szCs w:val="22"/>
        </w:rPr>
        <w:t>echocardiograms, chest X-rays</w:t>
      </w:r>
      <w:r w:rsidR="000A7633">
        <w:rPr>
          <w:rFonts w:cstheme="minorHAnsi"/>
          <w:sz w:val="22"/>
          <w:szCs w:val="22"/>
        </w:rPr>
        <w:t xml:space="preserve">, CT thorax, </w:t>
      </w:r>
      <w:r w:rsidR="000A7633" w:rsidRPr="00181700">
        <w:rPr>
          <w:rFonts w:cstheme="minorHAnsi"/>
          <w:sz w:val="22"/>
          <w:szCs w:val="22"/>
        </w:rPr>
        <w:t>lung function tests</w:t>
      </w:r>
      <w:r w:rsidR="000A7633">
        <w:rPr>
          <w:rFonts w:cstheme="minorHAnsi"/>
          <w:sz w:val="22"/>
          <w:szCs w:val="22"/>
        </w:rPr>
        <w:t xml:space="preserve"> </w:t>
      </w:r>
      <w:r w:rsidR="000A7633" w:rsidRPr="00181700">
        <w:rPr>
          <w:rFonts w:cstheme="minorHAnsi"/>
          <w:sz w:val="22"/>
          <w:szCs w:val="22"/>
        </w:rPr>
        <w:t xml:space="preserve">may be </w:t>
      </w:r>
      <w:r w:rsidR="000A7633">
        <w:rPr>
          <w:rFonts w:cstheme="minorHAnsi"/>
          <w:sz w:val="22"/>
          <w:szCs w:val="22"/>
        </w:rPr>
        <w:t>collected,</w:t>
      </w:r>
      <w:r w:rsidR="000A7633" w:rsidRPr="00181700">
        <w:rPr>
          <w:rFonts w:cstheme="minorHAnsi"/>
          <w:sz w:val="22"/>
          <w:szCs w:val="22"/>
        </w:rPr>
        <w:t xml:space="preserve"> if available</w:t>
      </w:r>
      <w:r w:rsidR="000A7633">
        <w:rPr>
          <w:rFonts w:cstheme="minorHAnsi"/>
          <w:sz w:val="22"/>
          <w:szCs w:val="22"/>
        </w:rPr>
        <w:t xml:space="preserve">. </w:t>
      </w:r>
    </w:p>
    <w:p w14:paraId="07F9C131" w14:textId="7F8A2A3E" w:rsidR="000A5570" w:rsidRPr="004A5FE9" w:rsidRDefault="002104C7" w:rsidP="00E87129">
      <w:pPr>
        <w:sectPr w:rsidR="000A5570" w:rsidRPr="004A5FE9" w:rsidSect="008F1B5D">
          <w:headerReference w:type="default" r:id="rId17"/>
          <w:footerReference w:type="default" r:id="rId18"/>
          <w:pgSz w:w="11906" w:h="16838"/>
          <w:pgMar w:top="1440" w:right="1077" w:bottom="1440" w:left="1474" w:header="720" w:footer="720" w:gutter="0"/>
          <w:cols w:space="720"/>
          <w:docGrid w:linePitch="286"/>
        </w:sectPr>
      </w:pPr>
      <w:ins w:id="306" w:author="Hernan Sancho, Elena" w:date="2020-05-14T11:04:00Z">
        <w:r>
          <w:t xml:space="preserve">Anonymised imaging for recruited patients may be retrieved from the medical record (during, before and after the index COVID-19 admission) and sent to a central imaging facility in the </w:t>
        </w:r>
        <w:commentRangeStart w:id="307"/>
        <w:r>
          <w:t>UK</w:t>
        </w:r>
      </w:ins>
      <w:commentRangeEnd w:id="307"/>
      <w:r w:rsidR="00E32F93">
        <w:rPr>
          <w:rStyle w:val="CommentReference"/>
        </w:rPr>
        <w:commentReference w:id="307"/>
      </w:r>
    </w:p>
    <w:p w14:paraId="13752EA6" w14:textId="77777777" w:rsidR="006A7847" w:rsidRDefault="00D32D79" w:rsidP="00734801">
      <w:pPr>
        <w:pStyle w:val="Heading2"/>
      </w:pPr>
      <w:bookmarkStart w:id="308" w:name="_Toc38375870"/>
      <w:r w:rsidRPr="005A4395">
        <w:lastRenderedPageBreak/>
        <w:t>Schedule of Assessments</w:t>
      </w:r>
      <w:bookmarkEnd w:id="279"/>
      <w:bookmarkEnd w:id="308"/>
      <w:r w:rsidRPr="005A4395">
        <w:t xml:space="preserve"> </w:t>
      </w:r>
    </w:p>
    <w:p w14:paraId="118B527A" w14:textId="77777777" w:rsidR="0070489F" w:rsidRPr="0070489F" w:rsidRDefault="0070489F" w:rsidP="0070489F"/>
    <w:p w14:paraId="28E7C054" w14:textId="77777777" w:rsidR="00A235C8" w:rsidRPr="0070489F" w:rsidRDefault="00D327E8" w:rsidP="005A4395">
      <w:pPr>
        <w:rPr>
          <w:rFonts w:cstheme="minorHAnsi"/>
          <w:sz w:val="22"/>
          <w:szCs w:val="22"/>
        </w:rPr>
      </w:pPr>
      <w:r w:rsidRPr="005A4395">
        <w:rPr>
          <w:rFonts w:cstheme="minorHAnsi"/>
          <w:sz w:val="22"/>
          <w:szCs w:val="22"/>
        </w:rPr>
        <w:t xml:space="preserve">Time and Events table for data </w:t>
      </w:r>
      <w:r w:rsidR="00CB19F7">
        <w:rPr>
          <w:rFonts w:cstheme="minorHAnsi"/>
          <w:sz w:val="22"/>
          <w:szCs w:val="22"/>
        </w:rPr>
        <w:t>c</w:t>
      </w:r>
      <w:r w:rsidR="00CB19F7" w:rsidRPr="005A4395">
        <w:rPr>
          <w:rFonts w:cstheme="minorHAnsi"/>
          <w:sz w:val="22"/>
          <w:szCs w:val="22"/>
        </w:rPr>
        <w:t xml:space="preserve">ollection </w:t>
      </w:r>
      <w:r w:rsidR="00CE17B3" w:rsidRPr="005A4395">
        <w:rPr>
          <w:rFonts w:cstheme="minorHAnsi"/>
          <w:sz w:val="22"/>
          <w:szCs w:val="22"/>
        </w:rPr>
        <w:t>d</w:t>
      </w:r>
      <w:r w:rsidR="00027E34" w:rsidRPr="005A4395">
        <w:rPr>
          <w:rFonts w:cstheme="minorHAnsi"/>
          <w:sz w:val="22"/>
          <w:szCs w:val="22"/>
        </w:rPr>
        <w:t xml:space="preserve">uring </w:t>
      </w:r>
      <w:r w:rsidR="00EC5B34">
        <w:rPr>
          <w:rFonts w:cstheme="minorHAnsi"/>
          <w:sz w:val="22"/>
          <w:szCs w:val="22"/>
        </w:rPr>
        <w:t>TACTIC-R</w:t>
      </w:r>
      <w:r w:rsidR="00027E34" w:rsidRPr="005A4395">
        <w:rPr>
          <w:rFonts w:cstheme="minorHAnsi"/>
          <w:sz w:val="22"/>
          <w:szCs w:val="22"/>
        </w:rPr>
        <w:t xml:space="preserve"> Study</w:t>
      </w:r>
    </w:p>
    <w:tbl>
      <w:tblPr>
        <w:tblW w:w="16585" w:type="dxa"/>
        <w:tblInd w:w="-1168" w:type="dxa"/>
        <w:tblLayout w:type="fixed"/>
        <w:tblLook w:val="04A0" w:firstRow="1" w:lastRow="0" w:firstColumn="1" w:lastColumn="0" w:noHBand="0" w:noVBand="1"/>
      </w:tblPr>
      <w:tblGrid>
        <w:gridCol w:w="2977"/>
        <w:gridCol w:w="1134"/>
        <w:gridCol w:w="1276"/>
        <w:gridCol w:w="738"/>
        <w:gridCol w:w="538"/>
        <w:gridCol w:w="567"/>
        <w:gridCol w:w="567"/>
        <w:gridCol w:w="567"/>
        <w:gridCol w:w="709"/>
        <w:gridCol w:w="567"/>
        <w:gridCol w:w="567"/>
        <w:gridCol w:w="567"/>
        <w:gridCol w:w="708"/>
        <w:gridCol w:w="709"/>
        <w:gridCol w:w="709"/>
        <w:gridCol w:w="709"/>
        <w:gridCol w:w="1558"/>
        <w:gridCol w:w="1418"/>
      </w:tblGrid>
      <w:tr w:rsidR="00DF27E9" w:rsidRPr="005A4395" w14:paraId="1D3D7A36" w14:textId="77777777" w:rsidTr="004A5FE9">
        <w:trPr>
          <w:trHeight w:val="825"/>
        </w:trPr>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5DCA1E38" w14:textId="77777777" w:rsidR="00B57281" w:rsidRPr="0070489F" w:rsidRDefault="00B57281" w:rsidP="00DF27E9">
            <w:pPr>
              <w:ind w:left="311" w:hanging="311"/>
              <w:rPr>
                <w:rFonts w:cstheme="minorHAnsi"/>
                <w:b/>
                <w:color w:val="000000"/>
                <w:sz w:val="16"/>
                <w:szCs w:val="22"/>
                <w:lang w:eastAsia="en-GB"/>
              </w:rPr>
            </w:pPr>
            <w:r w:rsidRPr="0070489F">
              <w:rPr>
                <w:rFonts w:cstheme="minorHAnsi"/>
                <w:b/>
                <w:color w:val="000000"/>
                <w:sz w:val="16"/>
                <w:szCs w:val="22"/>
                <w:lang w:eastAsia="en-GB"/>
              </w:rPr>
              <w:t>Data</w:t>
            </w:r>
          </w:p>
        </w:tc>
        <w:tc>
          <w:tcPr>
            <w:tcW w:w="1134" w:type="dxa"/>
            <w:tcBorders>
              <w:top w:val="single" w:sz="4" w:space="0" w:color="auto"/>
              <w:left w:val="nil"/>
              <w:bottom w:val="single" w:sz="4" w:space="0" w:color="auto"/>
              <w:right w:val="single" w:sz="4" w:space="0" w:color="auto"/>
            </w:tcBorders>
          </w:tcPr>
          <w:p w14:paraId="2DF64407" w14:textId="77777777" w:rsidR="00B57281" w:rsidRPr="0070489F" w:rsidRDefault="00B57281" w:rsidP="005A4395">
            <w:pPr>
              <w:rPr>
                <w:rFonts w:cstheme="minorHAnsi"/>
                <w:b/>
                <w:color w:val="000000"/>
                <w:sz w:val="16"/>
                <w:szCs w:val="22"/>
                <w:lang w:eastAsia="en-GB"/>
              </w:rPr>
            </w:pPr>
            <w:r w:rsidRPr="0070489F">
              <w:rPr>
                <w:rFonts w:cstheme="minorHAnsi"/>
                <w:b/>
                <w:color w:val="000000"/>
                <w:sz w:val="16"/>
                <w:szCs w:val="22"/>
                <w:lang w:eastAsia="en-GB"/>
              </w:rPr>
              <w:t>Screening</w:t>
            </w:r>
          </w:p>
          <w:p w14:paraId="5B9C99C8" w14:textId="77777777" w:rsidR="00B57281" w:rsidRPr="0070489F" w:rsidDel="00B57281" w:rsidRDefault="00B57281" w:rsidP="005A4395">
            <w:pPr>
              <w:rPr>
                <w:rFonts w:cstheme="minorHAnsi"/>
                <w:b/>
                <w:color w:val="000000"/>
                <w:sz w:val="16"/>
                <w:szCs w:val="22"/>
                <w:lang w:eastAsia="en-GB"/>
              </w:rPr>
            </w:pPr>
            <w:r w:rsidRPr="0070489F">
              <w:rPr>
                <w:rFonts w:cstheme="minorHAnsi"/>
                <w:b/>
                <w:color w:val="000000"/>
                <w:sz w:val="16"/>
                <w:szCs w:val="22"/>
                <w:lang w:eastAsia="en-GB"/>
              </w:rPr>
              <w:t>(Day -2</w:t>
            </w:r>
            <w:r w:rsidR="00D327E8" w:rsidRPr="0070489F">
              <w:rPr>
                <w:rFonts w:cstheme="minorHAnsi"/>
                <w:b/>
                <w:color w:val="000000"/>
                <w:sz w:val="16"/>
                <w:szCs w:val="22"/>
                <w:lang w:eastAsia="en-GB"/>
              </w:rPr>
              <w:t xml:space="preserve"> to Day </w:t>
            </w:r>
            <w:r w:rsidR="00F224DA">
              <w:rPr>
                <w:rFonts w:cstheme="minorHAnsi"/>
                <w:b/>
                <w:color w:val="000000"/>
                <w:sz w:val="16"/>
                <w:szCs w:val="22"/>
                <w:lang w:eastAsia="en-GB"/>
              </w:rPr>
              <w:t>-1</w:t>
            </w:r>
            <w:r w:rsidRPr="0070489F">
              <w:rPr>
                <w:rFonts w:cstheme="minorHAnsi"/>
                <w:b/>
                <w:color w:val="000000"/>
                <w:sz w:val="16"/>
                <w:szCs w:val="22"/>
                <w:lang w:eastAsia="en-GB"/>
              </w:rPr>
              <w:t>)</w:t>
            </w:r>
            <w:r w:rsidR="00D327E8" w:rsidRPr="0070489F">
              <w:rPr>
                <w:rFonts w:cstheme="minorHAnsi"/>
                <w:b/>
                <w:color w:val="000000"/>
                <w:sz w:val="16"/>
                <w:szCs w:val="22"/>
                <w:lang w:eastAsia="en-GB"/>
              </w:rPr>
              <w:t>^</w:t>
            </w:r>
          </w:p>
        </w:tc>
        <w:tc>
          <w:tcPr>
            <w:tcW w:w="1276" w:type="dxa"/>
            <w:tcBorders>
              <w:top w:val="single" w:sz="4" w:space="0" w:color="auto"/>
              <w:left w:val="single" w:sz="4" w:space="0" w:color="auto"/>
              <w:bottom w:val="single" w:sz="4" w:space="0" w:color="auto"/>
              <w:right w:val="single" w:sz="4" w:space="0" w:color="auto"/>
            </w:tcBorders>
            <w:shd w:val="clear" w:color="auto" w:fill="auto"/>
            <w:noWrap/>
            <w:hideMark/>
          </w:tcPr>
          <w:p w14:paraId="21C4744F" w14:textId="77777777" w:rsidR="00B57281" w:rsidRPr="0070489F" w:rsidRDefault="00B57281" w:rsidP="005A4395">
            <w:pPr>
              <w:rPr>
                <w:rFonts w:cstheme="minorHAnsi"/>
                <w:b/>
                <w:color w:val="000000"/>
                <w:sz w:val="16"/>
                <w:szCs w:val="22"/>
                <w:lang w:eastAsia="en-GB"/>
              </w:rPr>
            </w:pPr>
            <w:r w:rsidRPr="0070489F">
              <w:rPr>
                <w:rFonts w:cstheme="minorHAnsi"/>
                <w:b/>
                <w:color w:val="000000"/>
                <w:sz w:val="16"/>
                <w:szCs w:val="22"/>
                <w:lang w:eastAsia="en-GB"/>
              </w:rPr>
              <w:t>Baseline</w:t>
            </w:r>
          </w:p>
          <w:p w14:paraId="08AECEB3" w14:textId="77777777" w:rsidR="00B57281" w:rsidRPr="006C5AF2" w:rsidRDefault="00B57281" w:rsidP="005A4395">
            <w:pPr>
              <w:rPr>
                <w:color w:val="000000"/>
                <w:sz w:val="16"/>
              </w:rPr>
            </w:pPr>
            <w:r w:rsidRPr="0070489F">
              <w:rPr>
                <w:rFonts w:cstheme="minorHAnsi"/>
                <w:b/>
                <w:color w:val="000000"/>
                <w:sz w:val="16"/>
                <w:szCs w:val="22"/>
                <w:lang w:eastAsia="en-GB"/>
              </w:rPr>
              <w:t>(Day</w:t>
            </w:r>
            <w:r w:rsidR="00DB4548">
              <w:rPr>
                <w:rFonts w:cstheme="minorHAnsi"/>
                <w:b/>
                <w:color w:val="000000"/>
                <w:sz w:val="16"/>
                <w:szCs w:val="22"/>
                <w:lang w:eastAsia="en-GB"/>
              </w:rPr>
              <w:t>-2 to Day</w:t>
            </w:r>
            <w:r w:rsidRPr="0070489F">
              <w:rPr>
                <w:rFonts w:cstheme="minorHAnsi"/>
                <w:b/>
                <w:color w:val="000000"/>
                <w:sz w:val="16"/>
                <w:szCs w:val="22"/>
                <w:lang w:eastAsia="en-GB"/>
              </w:rPr>
              <w:t xml:space="preserve"> </w:t>
            </w:r>
            <w:r w:rsidR="00F224DA">
              <w:rPr>
                <w:rFonts w:cstheme="minorHAnsi"/>
                <w:b/>
                <w:color w:val="000000"/>
                <w:sz w:val="16"/>
                <w:szCs w:val="22"/>
                <w:lang w:eastAsia="en-GB"/>
              </w:rPr>
              <w:t>-1</w:t>
            </w:r>
            <w:r w:rsidRPr="0070489F">
              <w:rPr>
                <w:rFonts w:cstheme="minorHAnsi"/>
                <w:b/>
                <w:color w:val="000000"/>
                <w:sz w:val="16"/>
                <w:szCs w:val="22"/>
                <w:lang w:eastAsia="en-GB"/>
              </w:rPr>
              <w:t>)</w:t>
            </w:r>
            <w:r w:rsidR="00D327E8" w:rsidRPr="0070489F">
              <w:rPr>
                <w:rFonts w:cstheme="minorHAnsi"/>
                <w:b/>
                <w:color w:val="000000"/>
                <w:sz w:val="16"/>
                <w:szCs w:val="22"/>
                <w:lang w:eastAsia="en-GB"/>
              </w:rPr>
              <w:t>^</w:t>
            </w:r>
          </w:p>
        </w:tc>
        <w:tc>
          <w:tcPr>
            <w:tcW w:w="738" w:type="dxa"/>
            <w:tcBorders>
              <w:top w:val="single" w:sz="4" w:space="0" w:color="auto"/>
              <w:left w:val="nil"/>
              <w:bottom w:val="single" w:sz="4" w:space="0" w:color="auto"/>
              <w:right w:val="single" w:sz="4" w:space="0" w:color="auto"/>
            </w:tcBorders>
            <w:shd w:val="clear" w:color="auto" w:fill="auto"/>
            <w:noWrap/>
            <w:hideMark/>
          </w:tcPr>
          <w:p w14:paraId="353C4DE5" w14:textId="77777777" w:rsidR="00B57281" w:rsidRPr="0070489F" w:rsidRDefault="00E959C0" w:rsidP="005A4395">
            <w:pPr>
              <w:rPr>
                <w:rFonts w:cstheme="minorHAnsi"/>
                <w:b/>
                <w:color w:val="000000"/>
                <w:sz w:val="16"/>
                <w:szCs w:val="22"/>
                <w:lang w:eastAsia="en-GB"/>
              </w:rPr>
            </w:pPr>
            <w:r w:rsidRPr="0070489F">
              <w:rPr>
                <w:rFonts w:cstheme="minorHAnsi"/>
                <w:b/>
                <w:color w:val="000000"/>
                <w:sz w:val="16"/>
                <w:szCs w:val="22"/>
                <w:lang w:eastAsia="en-GB"/>
              </w:rPr>
              <w:t>D1</w:t>
            </w:r>
            <w:r w:rsidR="00F224DA" w:rsidRPr="0070489F">
              <w:rPr>
                <w:rFonts w:cstheme="minorHAnsi"/>
                <w:b/>
                <w:color w:val="000000"/>
                <w:sz w:val="16"/>
                <w:szCs w:val="22"/>
                <w:lang w:eastAsia="en-GB"/>
              </w:rPr>
              <w:t>^</w:t>
            </w:r>
          </w:p>
        </w:tc>
        <w:tc>
          <w:tcPr>
            <w:tcW w:w="538" w:type="dxa"/>
            <w:tcBorders>
              <w:top w:val="single" w:sz="4" w:space="0" w:color="auto"/>
              <w:left w:val="nil"/>
              <w:bottom w:val="single" w:sz="4" w:space="0" w:color="auto"/>
              <w:right w:val="single" w:sz="4" w:space="0" w:color="auto"/>
            </w:tcBorders>
            <w:shd w:val="clear" w:color="auto" w:fill="auto"/>
            <w:noWrap/>
            <w:hideMark/>
          </w:tcPr>
          <w:p w14:paraId="65850BC0" w14:textId="77777777" w:rsidR="00B57281" w:rsidRPr="0070489F" w:rsidRDefault="00B57281" w:rsidP="005A4395">
            <w:pPr>
              <w:rPr>
                <w:rFonts w:cstheme="minorHAnsi"/>
                <w:b/>
                <w:color w:val="000000"/>
                <w:sz w:val="16"/>
                <w:szCs w:val="22"/>
                <w:lang w:eastAsia="en-GB"/>
              </w:rPr>
            </w:pPr>
            <w:r w:rsidRPr="0070489F">
              <w:rPr>
                <w:rFonts w:cstheme="minorHAnsi"/>
                <w:b/>
                <w:color w:val="000000"/>
                <w:sz w:val="16"/>
                <w:szCs w:val="22"/>
                <w:lang w:eastAsia="en-GB"/>
              </w:rPr>
              <w:t>D2</w:t>
            </w:r>
            <w:r w:rsidR="00D327E8" w:rsidRPr="0070489F">
              <w:rPr>
                <w:rFonts w:cstheme="minorHAnsi"/>
                <w:b/>
                <w:color w:val="000000"/>
                <w:sz w:val="16"/>
                <w:szCs w:val="22"/>
                <w:lang w:eastAsia="en-GB"/>
              </w:rPr>
              <w:t>*</w:t>
            </w:r>
          </w:p>
        </w:tc>
        <w:tc>
          <w:tcPr>
            <w:tcW w:w="567" w:type="dxa"/>
            <w:tcBorders>
              <w:top w:val="single" w:sz="4" w:space="0" w:color="auto"/>
              <w:left w:val="nil"/>
              <w:bottom w:val="single" w:sz="4" w:space="0" w:color="auto"/>
              <w:right w:val="single" w:sz="4" w:space="0" w:color="auto"/>
            </w:tcBorders>
            <w:shd w:val="clear" w:color="auto" w:fill="auto"/>
            <w:noWrap/>
            <w:hideMark/>
          </w:tcPr>
          <w:p w14:paraId="3C20C27B" w14:textId="77777777" w:rsidR="00B57281" w:rsidRPr="0070489F" w:rsidRDefault="00B57281" w:rsidP="005A4395">
            <w:pPr>
              <w:rPr>
                <w:rFonts w:cstheme="minorHAnsi"/>
                <w:b/>
                <w:color w:val="000000"/>
                <w:sz w:val="16"/>
                <w:szCs w:val="22"/>
                <w:lang w:eastAsia="en-GB"/>
              </w:rPr>
            </w:pPr>
            <w:r w:rsidRPr="0070489F">
              <w:rPr>
                <w:rFonts w:cstheme="minorHAnsi"/>
                <w:b/>
                <w:color w:val="000000"/>
                <w:sz w:val="16"/>
                <w:szCs w:val="22"/>
                <w:lang w:eastAsia="en-GB"/>
              </w:rPr>
              <w:t>D3</w:t>
            </w:r>
          </w:p>
        </w:tc>
        <w:tc>
          <w:tcPr>
            <w:tcW w:w="567" w:type="dxa"/>
            <w:tcBorders>
              <w:top w:val="single" w:sz="4" w:space="0" w:color="auto"/>
              <w:left w:val="nil"/>
              <w:bottom w:val="single" w:sz="4" w:space="0" w:color="auto"/>
              <w:right w:val="single" w:sz="4" w:space="0" w:color="auto"/>
            </w:tcBorders>
            <w:shd w:val="clear" w:color="auto" w:fill="auto"/>
            <w:noWrap/>
            <w:hideMark/>
          </w:tcPr>
          <w:p w14:paraId="4FD1BA94" w14:textId="77777777" w:rsidR="00B57281" w:rsidRPr="0070489F" w:rsidRDefault="00B57281" w:rsidP="005A4395">
            <w:pPr>
              <w:rPr>
                <w:rFonts w:cstheme="minorHAnsi"/>
                <w:b/>
                <w:color w:val="000000"/>
                <w:sz w:val="16"/>
                <w:szCs w:val="22"/>
                <w:lang w:eastAsia="en-GB"/>
              </w:rPr>
            </w:pPr>
            <w:r w:rsidRPr="0070489F">
              <w:rPr>
                <w:rFonts w:cstheme="minorHAnsi"/>
                <w:b/>
                <w:color w:val="000000"/>
                <w:sz w:val="16"/>
                <w:szCs w:val="22"/>
                <w:lang w:eastAsia="en-GB"/>
              </w:rPr>
              <w:t>D4</w:t>
            </w:r>
          </w:p>
        </w:tc>
        <w:tc>
          <w:tcPr>
            <w:tcW w:w="567" w:type="dxa"/>
            <w:tcBorders>
              <w:top w:val="single" w:sz="4" w:space="0" w:color="auto"/>
              <w:left w:val="nil"/>
              <w:bottom w:val="single" w:sz="4" w:space="0" w:color="auto"/>
              <w:right w:val="single" w:sz="4" w:space="0" w:color="auto"/>
            </w:tcBorders>
            <w:shd w:val="clear" w:color="auto" w:fill="auto"/>
            <w:noWrap/>
            <w:hideMark/>
          </w:tcPr>
          <w:p w14:paraId="3BEFAE10" w14:textId="77777777" w:rsidR="00B57281" w:rsidRPr="0070489F" w:rsidRDefault="00B57281" w:rsidP="005A4395">
            <w:pPr>
              <w:rPr>
                <w:rFonts w:cstheme="minorHAnsi"/>
                <w:b/>
                <w:color w:val="000000"/>
                <w:sz w:val="16"/>
                <w:szCs w:val="22"/>
                <w:lang w:eastAsia="en-GB"/>
              </w:rPr>
            </w:pPr>
            <w:r w:rsidRPr="0070489F">
              <w:rPr>
                <w:rFonts w:cstheme="minorHAnsi"/>
                <w:b/>
                <w:color w:val="000000"/>
                <w:sz w:val="16"/>
                <w:szCs w:val="22"/>
                <w:lang w:eastAsia="en-GB"/>
              </w:rPr>
              <w:t>D5</w:t>
            </w:r>
          </w:p>
        </w:tc>
        <w:tc>
          <w:tcPr>
            <w:tcW w:w="709" w:type="dxa"/>
            <w:tcBorders>
              <w:top w:val="single" w:sz="4" w:space="0" w:color="auto"/>
              <w:left w:val="nil"/>
              <w:bottom w:val="single" w:sz="4" w:space="0" w:color="auto"/>
              <w:right w:val="single" w:sz="4" w:space="0" w:color="auto"/>
            </w:tcBorders>
            <w:shd w:val="clear" w:color="auto" w:fill="auto"/>
            <w:noWrap/>
            <w:hideMark/>
          </w:tcPr>
          <w:p w14:paraId="74F55DAC" w14:textId="77777777" w:rsidR="00B57281" w:rsidRPr="0070489F" w:rsidRDefault="00B57281" w:rsidP="005A4395">
            <w:pPr>
              <w:rPr>
                <w:rFonts w:cstheme="minorHAnsi"/>
                <w:b/>
                <w:color w:val="000000"/>
                <w:sz w:val="16"/>
                <w:szCs w:val="22"/>
                <w:lang w:eastAsia="en-GB"/>
              </w:rPr>
            </w:pPr>
            <w:r w:rsidRPr="0070489F">
              <w:rPr>
                <w:rFonts w:cstheme="minorHAnsi"/>
                <w:b/>
                <w:color w:val="000000"/>
                <w:sz w:val="16"/>
                <w:szCs w:val="22"/>
                <w:lang w:eastAsia="en-GB"/>
              </w:rPr>
              <w:t>D6</w:t>
            </w:r>
            <w:r w:rsidR="00D327E8" w:rsidRPr="0070489F">
              <w:rPr>
                <w:rFonts w:cstheme="minorHAnsi"/>
                <w:b/>
                <w:color w:val="000000"/>
                <w:sz w:val="16"/>
                <w:szCs w:val="22"/>
                <w:lang w:eastAsia="en-GB"/>
              </w:rPr>
              <w:t>*</w:t>
            </w:r>
          </w:p>
        </w:tc>
        <w:tc>
          <w:tcPr>
            <w:tcW w:w="567" w:type="dxa"/>
            <w:tcBorders>
              <w:top w:val="single" w:sz="4" w:space="0" w:color="auto"/>
              <w:left w:val="nil"/>
              <w:bottom w:val="single" w:sz="4" w:space="0" w:color="auto"/>
              <w:right w:val="single" w:sz="4" w:space="0" w:color="auto"/>
            </w:tcBorders>
            <w:shd w:val="clear" w:color="auto" w:fill="auto"/>
            <w:noWrap/>
            <w:hideMark/>
          </w:tcPr>
          <w:p w14:paraId="041782BA" w14:textId="77777777" w:rsidR="00B57281" w:rsidRPr="0070489F" w:rsidRDefault="00B57281" w:rsidP="005A4395">
            <w:pPr>
              <w:rPr>
                <w:rFonts w:cstheme="minorHAnsi"/>
                <w:b/>
                <w:color w:val="000000"/>
                <w:sz w:val="16"/>
                <w:szCs w:val="22"/>
                <w:lang w:eastAsia="en-GB"/>
              </w:rPr>
            </w:pPr>
            <w:r w:rsidRPr="0070489F">
              <w:rPr>
                <w:rFonts w:cstheme="minorHAnsi"/>
                <w:b/>
                <w:color w:val="000000"/>
                <w:sz w:val="16"/>
                <w:szCs w:val="22"/>
                <w:lang w:eastAsia="en-GB"/>
              </w:rPr>
              <w:t>D7</w:t>
            </w:r>
          </w:p>
        </w:tc>
        <w:tc>
          <w:tcPr>
            <w:tcW w:w="567" w:type="dxa"/>
            <w:tcBorders>
              <w:top w:val="single" w:sz="4" w:space="0" w:color="auto"/>
              <w:left w:val="nil"/>
              <w:bottom w:val="single" w:sz="4" w:space="0" w:color="auto"/>
              <w:right w:val="single" w:sz="4" w:space="0" w:color="auto"/>
            </w:tcBorders>
            <w:shd w:val="clear" w:color="auto" w:fill="auto"/>
            <w:noWrap/>
            <w:hideMark/>
          </w:tcPr>
          <w:p w14:paraId="14FEDB23" w14:textId="77777777" w:rsidR="00B57281" w:rsidRPr="0070489F" w:rsidRDefault="00B57281" w:rsidP="005A4395">
            <w:pPr>
              <w:rPr>
                <w:rFonts w:cstheme="minorHAnsi"/>
                <w:b/>
                <w:color w:val="000000"/>
                <w:sz w:val="16"/>
                <w:szCs w:val="22"/>
                <w:lang w:eastAsia="en-GB"/>
              </w:rPr>
            </w:pPr>
            <w:r w:rsidRPr="0070489F">
              <w:rPr>
                <w:rFonts w:cstheme="minorHAnsi"/>
                <w:b/>
                <w:color w:val="000000"/>
                <w:sz w:val="16"/>
                <w:szCs w:val="22"/>
                <w:lang w:eastAsia="en-GB"/>
              </w:rPr>
              <w:t>D8</w:t>
            </w:r>
          </w:p>
        </w:tc>
        <w:tc>
          <w:tcPr>
            <w:tcW w:w="567" w:type="dxa"/>
            <w:tcBorders>
              <w:top w:val="single" w:sz="4" w:space="0" w:color="auto"/>
              <w:left w:val="nil"/>
              <w:bottom w:val="single" w:sz="4" w:space="0" w:color="auto"/>
              <w:right w:val="single" w:sz="4" w:space="0" w:color="auto"/>
            </w:tcBorders>
            <w:shd w:val="clear" w:color="auto" w:fill="auto"/>
            <w:noWrap/>
            <w:hideMark/>
          </w:tcPr>
          <w:p w14:paraId="10297EB9" w14:textId="77777777" w:rsidR="00B57281" w:rsidRPr="0070489F" w:rsidRDefault="00B57281" w:rsidP="005A4395">
            <w:pPr>
              <w:rPr>
                <w:rFonts w:cstheme="minorHAnsi"/>
                <w:b/>
                <w:color w:val="000000"/>
                <w:sz w:val="16"/>
                <w:szCs w:val="22"/>
                <w:lang w:eastAsia="en-GB"/>
              </w:rPr>
            </w:pPr>
            <w:r w:rsidRPr="0070489F">
              <w:rPr>
                <w:rFonts w:cstheme="minorHAnsi"/>
                <w:b/>
                <w:color w:val="000000"/>
                <w:sz w:val="16"/>
                <w:szCs w:val="22"/>
                <w:lang w:eastAsia="en-GB"/>
              </w:rPr>
              <w:t>D9</w:t>
            </w:r>
          </w:p>
        </w:tc>
        <w:tc>
          <w:tcPr>
            <w:tcW w:w="708" w:type="dxa"/>
            <w:tcBorders>
              <w:top w:val="single" w:sz="4" w:space="0" w:color="auto"/>
              <w:left w:val="nil"/>
              <w:bottom w:val="single" w:sz="4" w:space="0" w:color="auto"/>
              <w:right w:val="single" w:sz="4" w:space="0" w:color="auto"/>
            </w:tcBorders>
            <w:shd w:val="clear" w:color="auto" w:fill="auto"/>
            <w:noWrap/>
            <w:hideMark/>
          </w:tcPr>
          <w:p w14:paraId="22EF2ABE" w14:textId="77777777" w:rsidR="00B57281" w:rsidRPr="0070489F" w:rsidRDefault="00B57281" w:rsidP="005A4395">
            <w:pPr>
              <w:rPr>
                <w:rFonts w:cstheme="minorHAnsi"/>
                <w:b/>
                <w:color w:val="000000"/>
                <w:sz w:val="16"/>
                <w:szCs w:val="22"/>
                <w:lang w:eastAsia="en-GB"/>
              </w:rPr>
            </w:pPr>
            <w:r w:rsidRPr="0070489F">
              <w:rPr>
                <w:rFonts w:cstheme="minorHAnsi"/>
                <w:b/>
                <w:color w:val="000000"/>
                <w:sz w:val="16"/>
                <w:szCs w:val="22"/>
                <w:lang w:eastAsia="en-GB"/>
              </w:rPr>
              <w:t>D10</w:t>
            </w:r>
          </w:p>
        </w:tc>
        <w:tc>
          <w:tcPr>
            <w:tcW w:w="709" w:type="dxa"/>
            <w:tcBorders>
              <w:top w:val="single" w:sz="4" w:space="0" w:color="auto"/>
              <w:left w:val="nil"/>
              <w:bottom w:val="single" w:sz="4" w:space="0" w:color="auto"/>
              <w:right w:val="single" w:sz="4" w:space="0" w:color="auto"/>
            </w:tcBorders>
            <w:shd w:val="clear" w:color="auto" w:fill="auto"/>
            <w:noWrap/>
            <w:hideMark/>
          </w:tcPr>
          <w:p w14:paraId="4C4782F4" w14:textId="77777777" w:rsidR="00B57281" w:rsidRPr="0070489F" w:rsidRDefault="00B57281" w:rsidP="005A4395">
            <w:pPr>
              <w:rPr>
                <w:rFonts w:cstheme="minorHAnsi"/>
                <w:b/>
                <w:color w:val="000000"/>
                <w:sz w:val="16"/>
                <w:szCs w:val="22"/>
                <w:lang w:eastAsia="en-GB"/>
              </w:rPr>
            </w:pPr>
            <w:r w:rsidRPr="0070489F">
              <w:rPr>
                <w:rFonts w:cstheme="minorHAnsi"/>
                <w:b/>
                <w:color w:val="000000"/>
                <w:sz w:val="16"/>
                <w:szCs w:val="22"/>
                <w:lang w:eastAsia="en-GB"/>
              </w:rPr>
              <w:t>D11</w:t>
            </w:r>
          </w:p>
        </w:tc>
        <w:tc>
          <w:tcPr>
            <w:tcW w:w="709" w:type="dxa"/>
            <w:tcBorders>
              <w:top w:val="single" w:sz="4" w:space="0" w:color="auto"/>
              <w:left w:val="nil"/>
              <w:bottom w:val="single" w:sz="4" w:space="0" w:color="auto"/>
              <w:right w:val="single" w:sz="4" w:space="0" w:color="auto"/>
            </w:tcBorders>
            <w:shd w:val="clear" w:color="auto" w:fill="auto"/>
            <w:noWrap/>
            <w:hideMark/>
          </w:tcPr>
          <w:p w14:paraId="6E77B2DD" w14:textId="77777777" w:rsidR="00B57281" w:rsidRPr="0070489F" w:rsidRDefault="00B57281" w:rsidP="005A4395">
            <w:pPr>
              <w:rPr>
                <w:rFonts w:cstheme="minorHAnsi"/>
                <w:b/>
                <w:color w:val="000000"/>
                <w:sz w:val="16"/>
                <w:szCs w:val="22"/>
                <w:lang w:eastAsia="en-GB"/>
              </w:rPr>
            </w:pPr>
            <w:r w:rsidRPr="0070489F">
              <w:rPr>
                <w:rFonts w:cstheme="minorHAnsi"/>
                <w:b/>
                <w:color w:val="000000"/>
                <w:sz w:val="16"/>
                <w:szCs w:val="22"/>
                <w:lang w:eastAsia="en-GB"/>
              </w:rPr>
              <w:t>D12</w:t>
            </w:r>
          </w:p>
        </w:tc>
        <w:tc>
          <w:tcPr>
            <w:tcW w:w="709" w:type="dxa"/>
            <w:tcBorders>
              <w:top w:val="single" w:sz="4" w:space="0" w:color="auto"/>
              <w:left w:val="nil"/>
              <w:bottom w:val="single" w:sz="4" w:space="0" w:color="auto"/>
              <w:right w:val="single" w:sz="4" w:space="0" w:color="auto"/>
            </w:tcBorders>
            <w:shd w:val="clear" w:color="auto" w:fill="auto"/>
            <w:noWrap/>
            <w:hideMark/>
          </w:tcPr>
          <w:p w14:paraId="0115BB87" w14:textId="77777777" w:rsidR="00B57281" w:rsidRPr="0070489F" w:rsidRDefault="00B57281" w:rsidP="005A4395">
            <w:pPr>
              <w:rPr>
                <w:rFonts w:cstheme="minorHAnsi"/>
                <w:b/>
                <w:color w:val="000000"/>
                <w:sz w:val="16"/>
                <w:szCs w:val="22"/>
                <w:lang w:eastAsia="en-GB"/>
              </w:rPr>
            </w:pPr>
            <w:r w:rsidRPr="0070489F">
              <w:rPr>
                <w:rFonts w:cstheme="minorHAnsi"/>
                <w:b/>
                <w:color w:val="000000"/>
                <w:sz w:val="16"/>
                <w:szCs w:val="22"/>
                <w:lang w:eastAsia="en-GB"/>
              </w:rPr>
              <w:t>D13</w:t>
            </w:r>
          </w:p>
        </w:tc>
        <w:tc>
          <w:tcPr>
            <w:tcW w:w="1558" w:type="dxa"/>
            <w:tcBorders>
              <w:top w:val="single" w:sz="4" w:space="0" w:color="auto"/>
              <w:left w:val="nil"/>
              <w:bottom w:val="single" w:sz="4" w:space="0" w:color="auto"/>
              <w:right w:val="single" w:sz="4" w:space="0" w:color="auto"/>
            </w:tcBorders>
            <w:shd w:val="clear" w:color="auto" w:fill="auto"/>
            <w:noWrap/>
            <w:hideMark/>
          </w:tcPr>
          <w:p w14:paraId="39C7EB9B" w14:textId="77777777" w:rsidR="00B57281" w:rsidRPr="0070489F" w:rsidRDefault="004B7953" w:rsidP="004B7953">
            <w:pPr>
              <w:spacing w:line="276" w:lineRule="auto"/>
              <w:rPr>
                <w:rFonts w:cstheme="minorHAnsi"/>
                <w:b/>
                <w:color w:val="000000"/>
                <w:sz w:val="16"/>
                <w:szCs w:val="22"/>
                <w:lang w:eastAsia="en-GB"/>
              </w:rPr>
            </w:pPr>
            <w:r>
              <w:rPr>
                <w:rFonts w:cstheme="minorHAnsi"/>
                <w:b/>
                <w:color w:val="000000"/>
                <w:sz w:val="16"/>
                <w:szCs w:val="22"/>
                <w:lang w:eastAsia="en-GB"/>
              </w:rPr>
              <w:t xml:space="preserve">Optional </w:t>
            </w:r>
            <w:r w:rsidR="00B57281" w:rsidRPr="0070489F">
              <w:rPr>
                <w:rFonts w:cstheme="minorHAnsi"/>
                <w:b/>
                <w:color w:val="000000"/>
                <w:sz w:val="16"/>
                <w:szCs w:val="22"/>
                <w:lang w:eastAsia="en-GB"/>
              </w:rPr>
              <w:t>D14</w:t>
            </w:r>
            <w:r w:rsidR="00D447E1">
              <w:rPr>
                <w:rFonts w:cs="Calibri (Body)" w:hint="cs"/>
                <w:b/>
                <w:color w:val="000000"/>
                <w:sz w:val="16"/>
                <w:szCs w:val="22"/>
                <w:vertAlign w:val="superscript"/>
                <w:lang w:eastAsia="en-GB"/>
              </w:rPr>
              <w:t>@</w:t>
            </w:r>
            <w:r w:rsidR="00B57281" w:rsidRPr="0070489F">
              <w:rPr>
                <w:rFonts w:cstheme="minorHAnsi"/>
                <w:b/>
                <w:color w:val="000000"/>
                <w:sz w:val="16"/>
                <w:szCs w:val="22"/>
                <w:lang w:eastAsia="en-GB"/>
              </w:rPr>
              <w:t xml:space="preserve"> or discharge date</w:t>
            </w:r>
            <w:r w:rsidR="00D447E1">
              <w:rPr>
                <w:rFonts w:cs="Calibri (Body)" w:hint="cs"/>
                <w:b/>
                <w:color w:val="000000"/>
                <w:sz w:val="16"/>
                <w:szCs w:val="22"/>
                <w:vertAlign w:val="superscript"/>
                <w:lang w:eastAsia="en-GB"/>
              </w:rPr>
              <w:t>@</w:t>
            </w:r>
          </w:p>
        </w:tc>
        <w:tc>
          <w:tcPr>
            <w:tcW w:w="1418" w:type="dxa"/>
            <w:tcBorders>
              <w:top w:val="single" w:sz="4" w:space="0" w:color="auto"/>
              <w:left w:val="nil"/>
              <w:bottom w:val="single" w:sz="4" w:space="0" w:color="auto"/>
              <w:right w:val="single" w:sz="4" w:space="0" w:color="auto"/>
            </w:tcBorders>
            <w:shd w:val="clear" w:color="auto" w:fill="auto"/>
            <w:hideMark/>
          </w:tcPr>
          <w:p w14:paraId="45A670AD" w14:textId="77777777" w:rsidR="00B57281" w:rsidRPr="0070489F" w:rsidRDefault="002E35D5" w:rsidP="008D4771">
            <w:pPr>
              <w:rPr>
                <w:rFonts w:cstheme="minorHAnsi"/>
                <w:b/>
                <w:color w:val="000000"/>
                <w:sz w:val="16"/>
                <w:szCs w:val="22"/>
                <w:lang w:eastAsia="en-GB"/>
              </w:rPr>
            </w:pPr>
            <w:r w:rsidRPr="0070489F">
              <w:rPr>
                <w:rFonts w:cstheme="minorHAnsi"/>
                <w:b/>
                <w:color w:val="000000"/>
                <w:sz w:val="16"/>
                <w:szCs w:val="22"/>
                <w:lang w:eastAsia="en-GB"/>
              </w:rPr>
              <w:t>Follow up (</w:t>
            </w:r>
            <w:r w:rsidR="00B57281" w:rsidRPr="0070489F">
              <w:rPr>
                <w:rFonts w:cstheme="minorHAnsi"/>
                <w:b/>
                <w:color w:val="000000"/>
                <w:sz w:val="16"/>
                <w:szCs w:val="22"/>
                <w:lang w:eastAsia="en-GB"/>
              </w:rPr>
              <w:t>~</w:t>
            </w:r>
            <w:r w:rsidR="008D4771">
              <w:rPr>
                <w:rFonts w:cstheme="minorHAnsi"/>
                <w:b/>
                <w:color w:val="000000"/>
                <w:sz w:val="16"/>
                <w:szCs w:val="22"/>
                <w:lang w:eastAsia="en-GB"/>
              </w:rPr>
              <w:t xml:space="preserve">28days </w:t>
            </w:r>
            <w:r w:rsidR="00D327E8" w:rsidRPr="0070489F">
              <w:rPr>
                <w:rFonts w:cstheme="minorHAnsi"/>
                <w:b/>
                <w:color w:val="000000"/>
                <w:sz w:val="16"/>
                <w:szCs w:val="22"/>
                <w:lang w:eastAsia="en-GB"/>
              </w:rPr>
              <w:t xml:space="preserve"> and </w:t>
            </w:r>
            <w:r w:rsidR="008D4771">
              <w:rPr>
                <w:rFonts w:cstheme="minorHAnsi"/>
                <w:b/>
                <w:color w:val="000000"/>
                <w:sz w:val="16"/>
                <w:szCs w:val="22"/>
                <w:lang w:eastAsia="en-GB"/>
              </w:rPr>
              <w:t>90</w:t>
            </w:r>
            <w:r w:rsidR="00D327E8" w:rsidRPr="0070489F">
              <w:rPr>
                <w:rFonts w:cstheme="minorHAnsi"/>
                <w:b/>
                <w:color w:val="000000"/>
                <w:sz w:val="16"/>
                <w:szCs w:val="22"/>
                <w:lang w:eastAsia="en-GB"/>
              </w:rPr>
              <w:t xml:space="preserve"> </w:t>
            </w:r>
            <w:r w:rsidR="008D4771">
              <w:rPr>
                <w:rFonts w:cstheme="minorHAnsi"/>
                <w:b/>
                <w:color w:val="000000"/>
                <w:sz w:val="16"/>
                <w:szCs w:val="22"/>
                <w:lang w:eastAsia="en-GB"/>
              </w:rPr>
              <w:t>days</w:t>
            </w:r>
            <w:r w:rsidRPr="0070489F">
              <w:rPr>
                <w:rFonts w:cstheme="minorHAnsi"/>
                <w:b/>
                <w:color w:val="000000"/>
                <w:sz w:val="16"/>
                <w:szCs w:val="22"/>
                <w:lang w:eastAsia="en-GB"/>
              </w:rPr>
              <w:t>)</w:t>
            </w:r>
          </w:p>
        </w:tc>
      </w:tr>
      <w:tr w:rsidR="00DF27E9" w:rsidRPr="005A4395" w14:paraId="3D2DF7D0" w14:textId="77777777" w:rsidTr="004A5FE9">
        <w:trPr>
          <w:trHeight w:val="241"/>
        </w:trPr>
        <w:tc>
          <w:tcPr>
            <w:tcW w:w="2977" w:type="dxa"/>
            <w:tcBorders>
              <w:top w:val="nil"/>
              <w:left w:val="single" w:sz="4" w:space="0" w:color="auto"/>
              <w:bottom w:val="single" w:sz="4" w:space="0" w:color="auto"/>
              <w:right w:val="single" w:sz="4" w:space="0" w:color="auto"/>
            </w:tcBorders>
            <w:shd w:val="clear" w:color="auto" w:fill="auto"/>
          </w:tcPr>
          <w:p w14:paraId="5A862988" w14:textId="77777777" w:rsidR="000D2B0D" w:rsidRPr="00D02760" w:rsidRDefault="000D2B0D" w:rsidP="00C64C81">
            <w:pPr>
              <w:rPr>
                <w:rFonts w:cstheme="minorHAnsi"/>
                <w:bCs/>
                <w:color w:val="000000"/>
                <w:sz w:val="16"/>
                <w:szCs w:val="22"/>
                <w:lang w:eastAsia="en-GB"/>
              </w:rPr>
            </w:pPr>
            <w:r w:rsidRPr="00D02760">
              <w:rPr>
                <w:rFonts w:cstheme="minorHAnsi"/>
                <w:bCs/>
                <w:color w:val="000000"/>
                <w:sz w:val="16"/>
                <w:szCs w:val="22"/>
                <w:lang w:eastAsia="en-GB"/>
              </w:rPr>
              <w:t>Informed consent</w:t>
            </w:r>
          </w:p>
        </w:tc>
        <w:tc>
          <w:tcPr>
            <w:tcW w:w="1134" w:type="dxa"/>
            <w:tcBorders>
              <w:top w:val="single" w:sz="4" w:space="0" w:color="auto"/>
              <w:left w:val="nil"/>
              <w:bottom w:val="single" w:sz="4" w:space="0" w:color="auto"/>
              <w:right w:val="single" w:sz="4" w:space="0" w:color="auto"/>
            </w:tcBorders>
            <w:vAlign w:val="center"/>
          </w:tcPr>
          <w:p w14:paraId="67F41DEC" w14:textId="77777777" w:rsidR="000D2B0D" w:rsidRPr="0070489F" w:rsidRDefault="000230BE" w:rsidP="00CB19F7">
            <w:pPr>
              <w:jc w:val="center"/>
              <w:rPr>
                <w:rFonts w:cstheme="minorHAnsi"/>
                <w:color w:val="000000"/>
                <w:sz w:val="16"/>
                <w:szCs w:val="22"/>
                <w:lang w:eastAsia="en-GB"/>
              </w:rPr>
            </w:pPr>
            <w:r>
              <w:rPr>
                <w:rFonts w:cstheme="minorHAnsi"/>
                <w:color w:val="000000"/>
                <w:sz w:val="16"/>
                <w:szCs w:val="22"/>
                <w:lang w:eastAsia="en-GB"/>
              </w:rPr>
              <w:t>x</w:t>
            </w:r>
          </w:p>
        </w:tc>
        <w:tc>
          <w:tcPr>
            <w:tcW w:w="1276" w:type="dxa"/>
            <w:tcBorders>
              <w:top w:val="nil"/>
              <w:left w:val="single" w:sz="4" w:space="0" w:color="auto"/>
              <w:bottom w:val="single" w:sz="4" w:space="0" w:color="auto"/>
              <w:right w:val="single" w:sz="4" w:space="0" w:color="auto"/>
            </w:tcBorders>
            <w:shd w:val="clear" w:color="auto" w:fill="auto"/>
            <w:noWrap/>
            <w:vAlign w:val="center"/>
          </w:tcPr>
          <w:p w14:paraId="1B2CC692" w14:textId="77777777" w:rsidR="000D2B0D" w:rsidRPr="0070489F" w:rsidRDefault="000D2B0D" w:rsidP="00CB19F7">
            <w:pPr>
              <w:jc w:val="center"/>
              <w:rPr>
                <w:rFonts w:cstheme="minorHAnsi"/>
                <w:color w:val="000000"/>
                <w:sz w:val="16"/>
                <w:szCs w:val="22"/>
                <w:lang w:eastAsia="en-GB"/>
              </w:rPr>
            </w:pPr>
          </w:p>
        </w:tc>
        <w:tc>
          <w:tcPr>
            <w:tcW w:w="738" w:type="dxa"/>
            <w:tcBorders>
              <w:top w:val="nil"/>
              <w:left w:val="nil"/>
              <w:bottom w:val="single" w:sz="4" w:space="0" w:color="auto"/>
              <w:right w:val="single" w:sz="4" w:space="0" w:color="auto"/>
            </w:tcBorders>
            <w:shd w:val="clear" w:color="auto" w:fill="auto"/>
            <w:noWrap/>
            <w:vAlign w:val="center"/>
          </w:tcPr>
          <w:p w14:paraId="1FCA8EBB" w14:textId="77777777" w:rsidR="000D2B0D" w:rsidRPr="0070489F" w:rsidRDefault="000D2B0D" w:rsidP="00CB19F7">
            <w:pPr>
              <w:jc w:val="center"/>
              <w:rPr>
                <w:rFonts w:cstheme="minorHAnsi"/>
                <w:color w:val="000000"/>
                <w:sz w:val="16"/>
                <w:szCs w:val="22"/>
                <w:lang w:eastAsia="en-GB"/>
              </w:rPr>
            </w:pPr>
          </w:p>
        </w:tc>
        <w:tc>
          <w:tcPr>
            <w:tcW w:w="538" w:type="dxa"/>
            <w:tcBorders>
              <w:top w:val="nil"/>
              <w:left w:val="nil"/>
              <w:bottom w:val="single" w:sz="4" w:space="0" w:color="auto"/>
              <w:right w:val="single" w:sz="4" w:space="0" w:color="auto"/>
            </w:tcBorders>
            <w:shd w:val="clear" w:color="auto" w:fill="auto"/>
            <w:noWrap/>
            <w:vAlign w:val="center"/>
          </w:tcPr>
          <w:p w14:paraId="38D25E8C"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7981E6B0"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077BF93C"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3A1519AF" w14:textId="77777777" w:rsidR="000D2B0D" w:rsidRPr="0070489F" w:rsidRDefault="000D2B0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568732D4"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1BB5CA35"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281B08E8"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303161DB" w14:textId="77777777" w:rsidR="000D2B0D" w:rsidRPr="0070489F" w:rsidRDefault="000D2B0D" w:rsidP="00CB19F7">
            <w:pPr>
              <w:jc w:val="center"/>
              <w:rPr>
                <w:rFonts w:cstheme="minorHAnsi"/>
                <w:color w:val="000000"/>
                <w:sz w:val="16"/>
                <w:szCs w:val="22"/>
                <w:lang w:eastAsia="en-GB"/>
              </w:rPr>
            </w:pPr>
          </w:p>
        </w:tc>
        <w:tc>
          <w:tcPr>
            <w:tcW w:w="708" w:type="dxa"/>
            <w:tcBorders>
              <w:top w:val="nil"/>
              <w:left w:val="nil"/>
              <w:bottom w:val="single" w:sz="4" w:space="0" w:color="auto"/>
              <w:right w:val="single" w:sz="4" w:space="0" w:color="auto"/>
            </w:tcBorders>
            <w:shd w:val="clear" w:color="auto" w:fill="auto"/>
            <w:noWrap/>
            <w:vAlign w:val="center"/>
          </w:tcPr>
          <w:p w14:paraId="7183E386" w14:textId="77777777" w:rsidR="000D2B0D" w:rsidRPr="0070489F" w:rsidRDefault="000D2B0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6BBC8B21" w14:textId="77777777" w:rsidR="000D2B0D" w:rsidRPr="0070489F" w:rsidRDefault="000D2B0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3B327024" w14:textId="77777777" w:rsidR="000D2B0D" w:rsidRPr="0070489F" w:rsidRDefault="000D2B0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1904F85C" w14:textId="77777777" w:rsidR="000D2B0D" w:rsidRPr="0070489F" w:rsidRDefault="000D2B0D" w:rsidP="00CB19F7">
            <w:pPr>
              <w:jc w:val="center"/>
              <w:rPr>
                <w:rFonts w:cstheme="minorHAnsi"/>
                <w:color w:val="000000"/>
                <w:sz w:val="16"/>
                <w:szCs w:val="22"/>
                <w:lang w:eastAsia="en-GB"/>
              </w:rPr>
            </w:pPr>
          </w:p>
        </w:tc>
        <w:tc>
          <w:tcPr>
            <w:tcW w:w="1558" w:type="dxa"/>
            <w:tcBorders>
              <w:top w:val="nil"/>
              <w:left w:val="nil"/>
              <w:bottom w:val="single" w:sz="4" w:space="0" w:color="auto"/>
              <w:right w:val="single" w:sz="4" w:space="0" w:color="auto"/>
            </w:tcBorders>
            <w:shd w:val="clear" w:color="auto" w:fill="auto"/>
            <w:noWrap/>
            <w:vAlign w:val="center"/>
          </w:tcPr>
          <w:p w14:paraId="6EB8AEBF" w14:textId="77777777" w:rsidR="000D2B0D" w:rsidRPr="0070489F" w:rsidRDefault="000D2B0D" w:rsidP="00CB19F7">
            <w:pPr>
              <w:jc w:val="center"/>
              <w:rPr>
                <w:rFonts w:cstheme="minorHAnsi"/>
                <w:color w:val="000000"/>
                <w:sz w:val="16"/>
                <w:szCs w:val="22"/>
                <w:lang w:eastAsia="en-GB"/>
              </w:rPr>
            </w:pPr>
          </w:p>
        </w:tc>
        <w:tc>
          <w:tcPr>
            <w:tcW w:w="1418" w:type="dxa"/>
            <w:tcBorders>
              <w:top w:val="nil"/>
              <w:left w:val="nil"/>
              <w:bottom w:val="single" w:sz="4" w:space="0" w:color="auto"/>
              <w:right w:val="single" w:sz="4" w:space="0" w:color="auto"/>
            </w:tcBorders>
            <w:shd w:val="clear" w:color="auto" w:fill="auto"/>
            <w:noWrap/>
            <w:vAlign w:val="center"/>
          </w:tcPr>
          <w:p w14:paraId="3E14C09C" w14:textId="77777777" w:rsidR="000D2B0D" w:rsidRPr="0070489F" w:rsidRDefault="000D2B0D" w:rsidP="00CB19F7">
            <w:pPr>
              <w:jc w:val="center"/>
              <w:rPr>
                <w:rFonts w:cstheme="minorHAnsi"/>
                <w:color w:val="000000"/>
                <w:sz w:val="16"/>
                <w:szCs w:val="22"/>
                <w:lang w:eastAsia="en-GB"/>
              </w:rPr>
            </w:pPr>
          </w:p>
        </w:tc>
      </w:tr>
      <w:tr w:rsidR="00DF27E9" w:rsidRPr="005A4395" w14:paraId="4B78DD01" w14:textId="77777777" w:rsidTr="004A5FE9">
        <w:trPr>
          <w:trHeight w:val="241"/>
        </w:trPr>
        <w:tc>
          <w:tcPr>
            <w:tcW w:w="2977" w:type="dxa"/>
            <w:tcBorders>
              <w:top w:val="nil"/>
              <w:left w:val="single" w:sz="4" w:space="0" w:color="auto"/>
              <w:bottom w:val="single" w:sz="4" w:space="0" w:color="auto"/>
              <w:right w:val="single" w:sz="4" w:space="0" w:color="auto"/>
            </w:tcBorders>
            <w:shd w:val="clear" w:color="auto" w:fill="auto"/>
          </w:tcPr>
          <w:p w14:paraId="2788C9EB" w14:textId="77777777" w:rsidR="000D2B0D" w:rsidRPr="00D02760" w:rsidRDefault="000D2B0D" w:rsidP="00C64C81">
            <w:pPr>
              <w:rPr>
                <w:rFonts w:cstheme="minorHAnsi"/>
                <w:bCs/>
                <w:color w:val="000000"/>
                <w:sz w:val="16"/>
                <w:szCs w:val="22"/>
                <w:lang w:eastAsia="en-GB"/>
              </w:rPr>
            </w:pPr>
            <w:r w:rsidRPr="00D02760">
              <w:rPr>
                <w:rFonts w:cstheme="minorHAnsi"/>
                <w:bCs/>
                <w:color w:val="000000"/>
                <w:sz w:val="16"/>
                <w:szCs w:val="22"/>
                <w:lang w:eastAsia="en-GB"/>
              </w:rPr>
              <w:t>Eligibility criteria</w:t>
            </w:r>
          </w:p>
        </w:tc>
        <w:tc>
          <w:tcPr>
            <w:tcW w:w="1134" w:type="dxa"/>
            <w:tcBorders>
              <w:top w:val="single" w:sz="4" w:space="0" w:color="auto"/>
              <w:left w:val="nil"/>
              <w:bottom w:val="single" w:sz="4" w:space="0" w:color="auto"/>
              <w:right w:val="single" w:sz="4" w:space="0" w:color="auto"/>
            </w:tcBorders>
            <w:vAlign w:val="center"/>
          </w:tcPr>
          <w:p w14:paraId="45B710AA" w14:textId="77777777" w:rsidR="000D2B0D" w:rsidRDefault="000230BE" w:rsidP="00CB19F7">
            <w:pPr>
              <w:jc w:val="center"/>
              <w:rPr>
                <w:rFonts w:cstheme="minorHAnsi"/>
                <w:color w:val="000000"/>
                <w:sz w:val="16"/>
                <w:szCs w:val="22"/>
                <w:lang w:eastAsia="en-GB"/>
              </w:rPr>
            </w:pPr>
            <w:r>
              <w:rPr>
                <w:rFonts w:cstheme="minorHAnsi"/>
                <w:color w:val="000000"/>
                <w:sz w:val="16"/>
                <w:szCs w:val="22"/>
                <w:lang w:eastAsia="en-GB"/>
              </w:rPr>
              <w:t>x</w:t>
            </w:r>
          </w:p>
        </w:tc>
        <w:tc>
          <w:tcPr>
            <w:tcW w:w="1276" w:type="dxa"/>
            <w:tcBorders>
              <w:top w:val="nil"/>
              <w:left w:val="single" w:sz="4" w:space="0" w:color="auto"/>
              <w:bottom w:val="single" w:sz="4" w:space="0" w:color="auto"/>
              <w:right w:val="single" w:sz="4" w:space="0" w:color="auto"/>
            </w:tcBorders>
            <w:shd w:val="clear" w:color="auto" w:fill="auto"/>
            <w:noWrap/>
            <w:vAlign w:val="center"/>
          </w:tcPr>
          <w:p w14:paraId="1B0730DD" w14:textId="77777777" w:rsidR="000D2B0D" w:rsidRPr="0070489F" w:rsidRDefault="000D2B0D" w:rsidP="00CB19F7">
            <w:pPr>
              <w:jc w:val="center"/>
              <w:rPr>
                <w:rFonts w:cstheme="minorHAnsi"/>
                <w:color w:val="000000"/>
                <w:sz w:val="16"/>
                <w:szCs w:val="22"/>
                <w:lang w:eastAsia="en-GB"/>
              </w:rPr>
            </w:pPr>
          </w:p>
        </w:tc>
        <w:tc>
          <w:tcPr>
            <w:tcW w:w="738" w:type="dxa"/>
            <w:tcBorders>
              <w:top w:val="nil"/>
              <w:left w:val="nil"/>
              <w:bottom w:val="single" w:sz="4" w:space="0" w:color="auto"/>
              <w:right w:val="single" w:sz="4" w:space="0" w:color="auto"/>
            </w:tcBorders>
            <w:shd w:val="clear" w:color="auto" w:fill="auto"/>
            <w:noWrap/>
            <w:vAlign w:val="center"/>
          </w:tcPr>
          <w:p w14:paraId="7DEA3F5C" w14:textId="77777777" w:rsidR="000D2B0D" w:rsidRPr="0070489F" w:rsidRDefault="000D2B0D" w:rsidP="00CB19F7">
            <w:pPr>
              <w:jc w:val="center"/>
              <w:rPr>
                <w:rFonts w:cstheme="minorHAnsi"/>
                <w:color w:val="000000"/>
                <w:sz w:val="16"/>
                <w:szCs w:val="22"/>
                <w:lang w:eastAsia="en-GB"/>
              </w:rPr>
            </w:pPr>
          </w:p>
        </w:tc>
        <w:tc>
          <w:tcPr>
            <w:tcW w:w="538" w:type="dxa"/>
            <w:tcBorders>
              <w:top w:val="nil"/>
              <w:left w:val="nil"/>
              <w:bottom w:val="single" w:sz="4" w:space="0" w:color="auto"/>
              <w:right w:val="single" w:sz="4" w:space="0" w:color="auto"/>
            </w:tcBorders>
            <w:shd w:val="clear" w:color="auto" w:fill="auto"/>
            <w:noWrap/>
            <w:vAlign w:val="center"/>
          </w:tcPr>
          <w:p w14:paraId="1E8DABA7"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3BFEE9A1"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3D5595A9"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175B5BE0" w14:textId="77777777" w:rsidR="000D2B0D" w:rsidRPr="0070489F" w:rsidRDefault="000D2B0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26E04DEF"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061A8E16"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43C9A7AD"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2A326ED7" w14:textId="77777777" w:rsidR="000D2B0D" w:rsidRPr="0070489F" w:rsidRDefault="000D2B0D" w:rsidP="00CB19F7">
            <w:pPr>
              <w:jc w:val="center"/>
              <w:rPr>
                <w:rFonts w:cstheme="minorHAnsi"/>
                <w:color w:val="000000"/>
                <w:sz w:val="16"/>
                <w:szCs w:val="22"/>
                <w:lang w:eastAsia="en-GB"/>
              </w:rPr>
            </w:pPr>
          </w:p>
        </w:tc>
        <w:tc>
          <w:tcPr>
            <w:tcW w:w="708" w:type="dxa"/>
            <w:tcBorders>
              <w:top w:val="nil"/>
              <w:left w:val="nil"/>
              <w:bottom w:val="single" w:sz="4" w:space="0" w:color="auto"/>
              <w:right w:val="single" w:sz="4" w:space="0" w:color="auto"/>
            </w:tcBorders>
            <w:shd w:val="clear" w:color="auto" w:fill="auto"/>
            <w:noWrap/>
            <w:vAlign w:val="center"/>
          </w:tcPr>
          <w:p w14:paraId="6BD30385" w14:textId="77777777" w:rsidR="000D2B0D" w:rsidRPr="0070489F" w:rsidRDefault="000D2B0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193B0838" w14:textId="77777777" w:rsidR="000D2B0D" w:rsidRPr="0070489F" w:rsidRDefault="000D2B0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08B70C69" w14:textId="77777777" w:rsidR="000D2B0D" w:rsidRPr="0070489F" w:rsidRDefault="000D2B0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7163D73B" w14:textId="77777777" w:rsidR="000D2B0D" w:rsidRPr="0070489F" w:rsidRDefault="000D2B0D" w:rsidP="00CB19F7">
            <w:pPr>
              <w:jc w:val="center"/>
              <w:rPr>
                <w:rFonts w:cstheme="minorHAnsi"/>
                <w:color w:val="000000"/>
                <w:sz w:val="16"/>
                <w:szCs w:val="22"/>
                <w:lang w:eastAsia="en-GB"/>
              </w:rPr>
            </w:pPr>
          </w:p>
        </w:tc>
        <w:tc>
          <w:tcPr>
            <w:tcW w:w="1558" w:type="dxa"/>
            <w:tcBorders>
              <w:top w:val="nil"/>
              <w:left w:val="nil"/>
              <w:bottom w:val="single" w:sz="4" w:space="0" w:color="auto"/>
              <w:right w:val="single" w:sz="4" w:space="0" w:color="auto"/>
            </w:tcBorders>
            <w:shd w:val="clear" w:color="auto" w:fill="auto"/>
            <w:noWrap/>
            <w:vAlign w:val="center"/>
          </w:tcPr>
          <w:p w14:paraId="1E44F064" w14:textId="77777777" w:rsidR="000D2B0D" w:rsidRPr="0070489F" w:rsidRDefault="000D2B0D" w:rsidP="00CB19F7">
            <w:pPr>
              <w:jc w:val="center"/>
              <w:rPr>
                <w:rFonts w:cstheme="minorHAnsi"/>
                <w:color w:val="000000"/>
                <w:sz w:val="16"/>
                <w:szCs w:val="22"/>
                <w:lang w:eastAsia="en-GB"/>
              </w:rPr>
            </w:pPr>
          </w:p>
        </w:tc>
        <w:tc>
          <w:tcPr>
            <w:tcW w:w="1418" w:type="dxa"/>
            <w:tcBorders>
              <w:top w:val="nil"/>
              <w:left w:val="nil"/>
              <w:bottom w:val="single" w:sz="4" w:space="0" w:color="auto"/>
              <w:right w:val="single" w:sz="4" w:space="0" w:color="auto"/>
            </w:tcBorders>
            <w:shd w:val="clear" w:color="auto" w:fill="auto"/>
            <w:noWrap/>
            <w:vAlign w:val="center"/>
          </w:tcPr>
          <w:p w14:paraId="55C6ECD7" w14:textId="77777777" w:rsidR="000D2B0D" w:rsidRPr="0070489F" w:rsidRDefault="000D2B0D" w:rsidP="00CB19F7">
            <w:pPr>
              <w:jc w:val="center"/>
              <w:rPr>
                <w:rFonts w:cstheme="minorHAnsi"/>
                <w:color w:val="000000"/>
                <w:sz w:val="16"/>
                <w:szCs w:val="22"/>
                <w:lang w:eastAsia="en-GB"/>
              </w:rPr>
            </w:pPr>
          </w:p>
        </w:tc>
      </w:tr>
      <w:tr w:rsidR="00DF27E9" w:rsidRPr="005A4395" w14:paraId="62F9ABFE" w14:textId="77777777" w:rsidTr="004A5FE9">
        <w:trPr>
          <w:trHeight w:val="241"/>
        </w:trPr>
        <w:tc>
          <w:tcPr>
            <w:tcW w:w="2977" w:type="dxa"/>
            <w:tcBorders>
              <w:top w:val="nil"/>
              <w:left w:val="single" w:sz="4" w:space="0" w:color="auto"/>
              <w:bottom w:val="single" w:sz="4" w:space="0" w:color="auto"/>
              <w:right w:val="single" w:sz="4" w:space="0" w:color="auto"/>
            </w:tcBorders>
            <w:shd w:val="clear" w:color="auto" w:fill="auto"/>
          </w:tcPr>
          <w:p w14:paraId="76C35497" w14:textId="77777777" w:rsidR="000D2B0D" w:rsidRPr="00D02760" w:rsidRDefault="000D2B0D" w:rsidP="00C64C81">
            <w:pPr>
              <w:rPr>
                <w:rFonts w:cstheme="minorHAnsi"/>
                <w:bCs/>
                <w:color w:val="000000"/>
                <w:sz w:val="16"/>
                <w:szCs w:val="22"/>
                <w:lang w:eastAsia="en-GB"/>
              </w:rPr>
            </w:pPr>
            <w:r w:rsidRPr="00D02760">
              <w:rPr>
                <w:rFonts w:cstheme="minorHAnsi"/>
                <w:bCs/>
                <w:color w:val="000000"/>
                <w:sz w:val="16"/>
                <w:szCs w:val="22"/>
                <w:lang w:eastAsia="en-GB"/>
              </w:rPr>
              <w:t>Medical history</w:t>
            </w:r>
          </w:p>
        </w:tc>
        <w:tc>
          <w:tcPr>
            <w:tcW w:w="1134" w:type="dxa"/>
            <w:tcBorders>
              <w:top w:val="single" w:sz="4" w:space="0" w:color="auto"/>
              <w:left w:val="nil"/>
              <w:bottom w:val="single" w:sz="4" w:space="0" w:color="auto"/>
              <w:right w:val="single" w:sz="4" w:space="0" w:color="auto"/>
            </w:tcBorders>
            <w:vAlign w:val="center"/>
          </w:tcPr>
          <w:p w14:paraId="3E910DE8" w14:textId="77777777" w:rsidR="000D2B0D" w:rsidRPr="0070489F" w:rsidRDefault="000230BE" w:rsidP="00CB19F7">
            <w:pPr>
              <w:jc w:val="center"/>
              <w:rPr>
                <w:rFonts w:cstheme="minorHAnsi"/>
                <w:color w:val="000000"/>
                <w:sz w:val="16"/>
                <w:szCs w:val="22"/>
                <w:lang w:eastAsia="en-GB"/>
              </w:rPr>
            </w:pPr>
            <w:r>
              <w:rPr>
                <w:rFonts w:cstheme="minorHAnsi"/>
                <w:color w:val="000000"/>
                <w:sz w:val="16"/>
                <w:szCs w:val="22"/>
                <w:lang w:eastAsia="en-GB"/>
              </w:rPr>
              <w:t>x</w:t>
            </w:r>
          </w:p>
        </w:tc>
        <w:tc>
          <w:tcPr>
            <w:tcW w:w="1276" w:type="dxa"/>
            <w:tcBorders>
              <w:top w:val="nil"/>
              <w:left w:val="single" w:sz="4" w:space="0" w:color="auto"/>
              <w:bottom w:val="single" w:sz="4" w:space="0" w:color="auto"/>
              <w:right w:val="single" w:sz="4" w:space="0" w:color="auto"/>
            </w:tcBorders>
            <w:shd w:val="clear" w:color="auto" w:fill="auto"/>
            <w:noWrap/>
            <w:vAlign w:val="center"/>
          </w:tcPr>
          <w:p w14:paraId="5DCF4A3B" w14:textId="77777777" w:rsidR="000D2B0D" w:rsidRPr="0070489F" w:rsidRDefault="000D2B0D" w:rsidP="00CB19F7">
            <w:pPr>
              <w:jc w:val="center"/>
              <w:rPr>
                <w:rFonts w:cstheme="minorHAnsi"/>
                <w:color w:val="000000"/>
                <w:sz w:val="16"/>
                <w:szCs w:val="22"/>
                <w:lang w:eastAsia="en-GB"/>
              </w:rPr>
            </w:pPr>
          </w:p>
        </w:tc>
        <w:tc>
          <w:tcPr>
            <w:tcW w:w="738" w:type="dxa"/>
            <w:tcBorders>
              <w:top w:val="nil"/>
              <w:left w:val="nil"/>
              <w:bottom w:val="single" w:sz="4" w:space="0" w:color="auto"/>
              <w:right w:val="single" w:sz="4" w:space="0" w:color="auto"/>
            </w:tcBorders>
            <w:shd w:val="clear" w:color="auto" w:fill="auto"/>
            <w:noWrap/>
            <w:vAlign w:val="center"/>
          </w:tcPr>
          <w:p w14:paraId="745FA82D" w14:textId="77777777" w:rsidR="000D2B0D" w:rsidRPr="0070489F" w:rsidRDefault="000D2B0D" w:rsidP="00CB19F7">
            <w:pPr>
              <w:jc w:val="center"/>
              <w:rPr>
                <w:rFonts w:cstheme="minorHAnsi"/>
                <w:color w:val="000000"/>
                <w:sz w:val="16"/>
                <w:szCs w:val="22"/>
                <w:lang w:eastAsia="en-GB"/>
              </w:rPr>
            </w:pPr>
          </w:p>
        </w:tc>
        <w:tc>
          <w:tcPr>
            <w:tcW w:w="538" w:type="dxa"/>
            <w:tcBorders>
              <w:top w:val="nil"/>
              <w:left w:val="nil"/>
              <w:bottom w:val="single" w:sz="4" w:space="0" w:color="auto"/>
              <w:right w:val="single" w:sz="4" w:space="0" w:color="auto"/>
            </w:tcBorders>
            <w:shd w:val="clear" w:color="auto" w:fill="auto"/>
            <w:noWrap/>
            <w:vAlign w:val="center"/>
          </w:tcPr>
          <w:p w14:paraId="14C3B206"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32914468"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09FA146A"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59EDD6AF" w14:textId="77777777" w:rsidR="000D2B0D" w:rsidRPr="0070489F" w:rsidRDefault="000D2B0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1451EFE9"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266D8C8C"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53B59499"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7812A531" w14:textId="77777777" w:rsidR="000D2B0D" w:rsidRPr="0070489F" w:rsidRDefault="000D2B0D" w:rsidP="00CB19F7">
            <w:pPr>
              <w:jc w:val="center"/>
              <w:rPr>
                <w:rFonts w:cstheme="minorHAnsi"/>
                <w:color w:val="000000"/>
                <w:sz w:val="16"/>
                <w:szCs w:val="22"/>
                <w:lang w:eastAsia="en-GB"/>
              </w:rPr>
            </w:pPr>
          </w:p>
        </w:tc>
        <w:tc>
          <w:tcPr>
            <w:tcW w:w="708" w:type="dxa"/>
            <w:tcBorders>
              <w:top w:val="nil"/>
              <w:left w:val="nil"/>
              <w:bottom w:val="single" w:sz="4" w:space="0" w:color="auto"/>
              <w:right w:val="single" w:sz="4" w:space="0" w:color="auto"/>
            </w:tcBorders>
            <w:shd w:val="clear" w:color="auto" w:fill="auto"/>
            <w:noWrap/>
            <w:vAlign w:val="center"/>
          </w:tcPr>
          <w:p w14:paraId="7E58536A" w14:textId="77777777" w:rsidR="000D2B0D" w:rsidRPr="0070489F" w:rsidRDefault="000D2B0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1D850B36" w14:textId="77777777" w:rsidR="000D2B0D" w:rsidRPr="0070489F" w:rsidRDefault="000D2B0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140BDA48" w14:textId="77777777" w:rsidR="000D2B0D" w:rsidRPr="0070489F" w:rsidRDefault="000D2B0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25C1B075" w14:textId="77777777" w:rsidR="000D2B0D" w:rsidRPr="0070489F" w:rsidRDefault="000D2B0D" w:rsidP="00CB19F7">
            <w:pPr>
              <w:jc w:val="center"/>
              <w:rPr>
                <w:rFonts w:cstheme="minorHAnsi"/>
                <w:color w:val="000000"/>
                <w:sz w:val="16"/>
                <w:szCs w:val="22"/>
                <w:lang w:eastAsia="en-GB"/>
              </w:rPr>
            </w:pPr>
          </w:p>
        </w:tc>
        <w:tc>
          <w:tcPr>
            <w:tcW w:w="1558" w:type="dxa"/>
            <w:tcBorders>
              <w:top w:val="nil"/>
              <w:left w:val="nil"/>
              <w:bottom w:val="single" w:sz="4" w:space="0" w:color="auto"/>
              <w:right w:val="single" w:sz="4" w:space="0" w:color="auto"/>
            </w:tcBorders>
            <w:shd w:val="clear" w:color="auto" w:fill="auto"/>
            <w:noWrap/>
            <w:vAlign w:val="center"/>
          </w:tcPr>
          <w:p w14:paraId="129B4A1B" w14:textId="77777777" w:rsidR="000D2B0D" w:rsidRPr="0070489F" w:rsidRDefault="000D2B0D" w:rsidP="00CB19F7">
            <w:pPr>
              <w:jc w:val="center"/>
              <w:rPr>
                <w:rFonts w:cstheme="minorHAnsi"/>
                <w:color w:val="000000"/>
                <w:sz w:val="16"/>
                <w:szCs w:val="22"/>
                <w:lang w:eastAsia="en-GB"/>
              </w:rPr>
            </w:pPr>
          </w:p>
        </w:tc>
        <w:tc>
          <w:tcPr>
            <w:tcW w:w="1418" w:type="dxa"/>
            <w:tcBorders>
              <w:top w:val="nil"/>
              <w:left w:val="nil"/>
              <w:bottom w:val="single" w:sz="4" w:space="0" w:color="auto"/>
              <w:right w:val="single" w:sz="4" w:space="0" w:color="auto"/>
            </w:tcBorders>
            <w:shd w:val="clear" w:color="auto" w:fill="auto"/>
            <w:noWrap/>
            <w:vAlign w:val="center"/>
          </w:tcPr>
          <w:p w14:paraId="6A7699DD" w14:textId="77777777" w:rsidR="000D2B0D" w:rsidRPr="0070489F" w:rsidRDefault="000D2B0D" w:rsidP="00CB19F7">
            <w:pPr>
              <w:jc w:val="center"/>
              <w:rPr>
                <w:rFonts w:cstheme="minorHAnsi"/>
                <w:color w:val="000000"/>
                <w:sz w:val="16"/>
                <w:szCs w:val="22"/>
                <w:lang w:eastAsia="en-GB"/>
              </w:rPr>
            </w:pPr>
          </w:p>
        </w:tc>
      </w:tr>
      <w:tr w:rsidR="00DF27E9" w:rsidRPr="005A4395" w14:paraId="54A6A8C1" w14:textId="77777777" w:rsidTr="004A5FE9">
        <w:trPr>
          <w:trHeight w:val="241"/>
        </w:trPr>
        <w:tc>
          <w:tcPr>
            <w:tcW w:w="2977" w:type="dxa"/>
            <w:tcBorders>
              <w:top w:val="nil"/>
              <w:left w:val="single" w:sz="4" w:space="0" w:color="auto"/>
              <w:bottom w:val="single" w:sz="4" w:space="0" w:color="auto"/>
              <w:right w:val="single" w:sz="4" w:space="0" w:color="auto"/>
            </w:tcBorders>
            <w:shd w:val="clear" w:color="auto" w:fill="auto"/>
          </w:tcPr>
          <w:p w14:paraId="1F482104" w14:textId="77777777" w:rsidR="000D2B0D" w:rsidRPr="00D02760" w:rsidRDefault="000D2B0D" w:rsidP="00C64C81">
            <w:pPr>
              <w:rPr>
                <w:rFonts w:cstheme="minorHAnsi"/>
                <w:bCs/>
                <w:color w:val="000000"/>
                <w:sz w:val="16"/>
                <w:szCs w:val="22"/>
                <w:lang w:eastAsia="en-GB"/>
              </w:rPr>
            </w:pPr>
            <w:r w:rsidRPr="00D02760">
              <w:rPr>
                <w:rFonts w:cstheme="minorHAnsi"/>
                <w:bCs/>
                <w:color w:val="000000"/>
                <w:sz w:val="16"/>
                <w:szCs w:val="22"/>
                <w:lang w:eastAsia="en-GB"/>
              </w:rPr>
              <w:t>Physical examination</w:t>
            </w:r>
          </w:p>
        </w:tc>
        <w:tc>
          <w:tcPr>
            <w:tcW w:w="1134" w:type="dxa"/>
            <w:tcBorders>
              <w:top w:val="single" w:sz="4" w:space="0" w:color="auto"/>
              <w:left w:val="nil"/>
              <w:bottom w:val="single" w:sz="4" w:space="0" w:color="auto"/>
              <w:right w:val="single" w:sz="4" w:space="0" w:color="auto"/>
            </w:tcBorders>
            <w:vAlign w:val="center"/>
          </w:tcPr>
          <w:p w14:paraId="2D2765F4" w14:textId="77777777" w:rsidR="000D2B0D" w:rsidRPr="0070489F" w:rsidRDefault="000230BE" w:rsidP="00CB19F7">
            <w:pPr>
              <w:jc w:val="center"/>
              <w:rPr>
                <w:rFonts w:cstheme="minorHAnsi"/>
                <w:color w:val="000000"/>
                <w:sz w:val="16"/>
                <w:szCs w:val="22"/>
                <w:lang w:eastAsia="en-GB"/>
              </w:rPr>
            </w:pPr>
            <w:r>
              <w:rPr>
                <w:rFonts w:cstheme="minorHAnsi"/>
                <w:color w:val="000000"/>
                <w:sz w:val="16"/>
                <w:szCs w:val="22"/>
                <w:lang w:eastAsia="en-GB"/>
              </w:rPr>
              <w:t>x</w:t>
            </w:r>
          </w:p>
        </w:tc>
        <w:tc>
          <w:tcPr>
            <w:tcW w:w="1276" w:type="dxa"/>
            <w:tcBorders>
              <w:top w:val="nil"/>
              <w:left w:val="single" w:sz="4" w:space="0" w:color="auto"/>
              <w:bottom w:val="single" w:sz="4" w:space="0" w:color="auto"/>
              <w:right w:val="single" w:sz="4" w:space="0" w:color="auto"/>
            </w:tcBorders>
            <w:shd w:val="clear" w:color="auto" w:fill="auto"/>
            <w:noWrap/>
            <w:vAlign w:val="center"/>
          </w:tcPr>
          <w:p w14:paraId="5B7F10C3" w14:textId="77777777" w:rsidR="000D2B0D" w:rsidRPr="0070489F" w:rsidRDefault="000D2B0D" w:rsidP="00CB19F7">
            <w:pPr>
              <w:jc w:val="center"/>
              <w:rPr>
                <w:rFonts w:cstheme="minorHAnsi"/>
                <w:color w:val="000000"/>
                <w:sz w:val="16"/>
                <w:szCs w:val="22"/>
                <w:lang w:eastAsia="en-GB"/>
              </w:rPr>
            </w:pPr>
          </w:p>
        </w:tc>
        <w:tc>
          <w:tcPr>
            <w:tcW w:w="738" w:type="dxa"/>
            <w:tcBorders>
              <w:top w:val="nil"/>
              <w:left w:val="nil"/>
              <w:bottom w:val="single" w:sz="4" w:space="0" w:color="auto"/>
              <w:right w:val="single" w:sz="4" w:space="0" w:color="auto"/>
            </w:tcBorders>
            <w:shd w:val="clear" w:color="auto" w:fill="auto"/>
            <w:noWrap/>
            <w:vAlign w:val="center"/>
          </w:tcPr>
          <w:p w14:paraId="34B301DA" w14:textId="77777777" w:rsidR="000D2B0D" w:rsidRPr="0070489F" w:rsidRDefault="000D2B0D" w:rsidP="00CB19F7">
            <w:pPr>
              <w:jc w:val="center"/>
              <w:rPr>
                <w:rFonts w:cstheme="minorHAnsi"/>
                <w:color w:val="000000"/>
                <w:sz w:val="16"/>
                <w:szCs w:val="22"/>
                <w:lang w:eastAsia="en-GB"/>
              </w:rPr>
            </w:pPr>
          </w:p>
        </w:tc>
        <w:tc>
          <w:tcPr>
            <w:tcW w:w="538" w:type="dxa"/>
            <w:tcBorders>
              <w:top w:val="nil"/>
              <w:left w:val="nil"/>
              <w:bottom w:val="single" w:sz="4" w:space="0" w:color="auto"/>
              <w:right w:val="single" w:sz="4" w:space="0" w:color="auto"/>
            </w:tcBorders>
            <w:shd w:val="clear" w:color="auto" w:fill="auto"/>
            <w:noWrap/>
            <w:vAlign w:val="center"/>
          </w:tcPr>
          <w:p w14:paraId="525AC915"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7FE11001"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782FED59"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61B15A41" w14:textId="77777777" w:rsidR="000D2B0D" w:rsidRPr="0070489F" w:rsidRDefault="000D2B0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6BE0513E"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1799AB5E"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7D4FE1BA"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7C939FB1" w14:textId="77777777" w:rsidR="000D2B0D" w:rsidRPr="0070489F" w:rsidRDefault="000D2B0D" w:rsidP="00CB19F7">
            <w:pPr>
              <w:jc w:val="center"/>
              <w:rPr>
                <w:rFonts w:cstheme="minorHAnsi"/>
                <w:color w:val="000000"/>
                <w:sz w:val="16"/>
                <w:szCs w:val="22"/>
                <w:lang w:eastAsia="en-GB"/>
              </w:rPr>
            </w:pPr>
          </w:p>
        </w:tc>
        <w:tc>
          <w:tcPr>
            <w:tcW w:w="708" w:type="dxa"/>
            <w:tcBorders>
              <w:top w:val="nil"/>
              <w:left w:val="nil"/>
              <w:bottom w:val="single" w:sz="4" w:space="0" w:color="auto"/>
              <w:right w:val="single" w:sz="4" w:space="0" w:color="auto"/>
            </w:tcBorders>
            <w:shd w:val="clear" w:color="auto" w:fill="auto"/>
            <w:noWrap/>
            <w:vAlign w:val="center"/>
          </w:tcPr>
          <w:p w14:paraId="466244B5" w14:textId="77777777" w:rsidR="000D2B0D" w:rsidRPr="0070489F" w:rsidRDefault="000D2B0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42F2B3E3" w14:textId="77777777" w:rsidR="000D2B0D" w:rsidRPr="0070489F" w:rsidRDefault="000D2B0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73EBE706" w14:textId="77777777" w:rsidR="000D2B0D" w:rsidRPr="0070489F" w:rsidRDefault="000D2B0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3C0AD009" w14:textId="77777777" w:rsidR="000D2B0D" w:rsidRPr="0070489F" w:rsidRDefault="000D2B0D" w:rsidP="00CB19F7">
            <w:pPr>
              <w:jc w:val="center"/>
              <w:rPr>
                <w:rFonts w:cstheme="minorHAnsi"/>
                <w:color w:val="000000"/>
                <w:sz w:val="16"/>
                <w:szCs w:val="22"/>
                <w:lang w:eastAsia="en-GB"/>
              </w:rPr>
            </w:pPr>
          </w:p>
        </w:tc>
        <w:tc>
          <w:tcPr>
            <w:tcW w:w="1558" w:type="dxa"/>
            <w:tcBorders>
              <w:top w:val="nil"/>
              <w:left w:val="nil"/>
              <w:bottom w:val="single" w:sz="4" w:space="0" w:color="auto"/>
              <w:right w:val="single" w:sz="4" w:space="0" w:color="auto"/>
            </w:tcBorders>
            <w:shd w:val="clear" w:color="auto" w:fill="auto"/>
            <w:noWrap/>
            <w:vAlign w:val="center"/>
          </w:tcPr>
          <w:p w14:paraId="05DBB0AE" w14:textId="77777777" w:rsidR="000D2B0D" w:rsidRPr="0070489F" w:rsidRDefault="000D2B0D" w:rsidP="00CB19F7">
            <w:pPr>
              <w:jc w:val="center"/>
              <w:rPr>
                <w:rFonts w:cstheme="minorHAnsi"/>
                <w:color w:val="000000"/>
                <w:sz w:val="16"/>
                <w:szCs w:val="22"/>
                <w:lang w:eastAsia="en-GB"/>
              </w:rPr>
            </w:pPr>
          </w:p>
        </w:tc>
        <w:tc>
          <w:tcPr>
            <w:tcW w:w="1418" w:type="dxa"/>
            <w:tcBorders>
              <w:top w:val="nil"/>
              <w:left w:val="nil"/>
              <w:bottom w:val="single" w:sz="4" w:space="0" w:color="auto"/>
              <w:right w:val="single" w:sz="4" w:space="0" w:color="auto"/>
            </w:tcBorders>
            <w:shd w:val="clear" w:color="auto" w:fill="auto"/>
            <w:noWrap/>
            <w:vAlign w:val="center"/>
          </w:tcPr>
          <w:p w14:paraId="5815BAA8" w14:textId="77777777" w:rsidR="000D2B0D" w:rsidRPr="0070489F" w:rsidRDefault="000D2B0D" w:rsidP="00CB19F7">
            <w:pPr>
              <w:jc w:val="center"/>
              <w:rPr>
                <w:rFonts w:cstheme="minorHAnsi"/>
                <w:color w:val="000000"/>
                <w:sz w:val="16"/>
                <w:szCs w:val="22"/>
                <w:lang w:eastAsia="en-GB"/>
              </w:rPr>
            </w:pPr>
          </w:p>
        </w:tc>
      </w:tr>
      <w:tr w:rsidR="00DF27E9" w:rsidRPr="005A4395" w14:paraId="7C6B0D1D" w14:textId="77777777" w:rsidTr="004A5FE9">
        <w:trPr>
          <w:trHeight w:val="241"/>
        </w:trPr>
        <w:tc>
          <w:tcPr>
            <w:tcW w:w="2977" w:type="dxa"/>
            <w:tcBorders>
              <w:top w:val="nil"/>
              <w:left w:val="single" w:sz="4" w:space="0" w:color="auto"/>
              <w:bottom w:val="single" w:sz="4" w:space="0" w:color="auto"/>
              <w:right w:val="single" w:sz="4" w:space="0" w:color="auto"/>
            </w:tcBorders>
            <w:shd w:val="clear" w:color="auto" w:fill="auto"/>
          </w:tcPr>
          <w:p w14:paraId="18A4D945" w14:textId="77777777" w:rsidR="000D2B0D" w:rsidRPr="00D02760" w:rsidRDefault="000D2B0D" w:rsidP="00B7732E">
            <w:pPr>
              <w:rPr>
                <w:rFonts w:cstheme="minorHAnsi"/>
                <w:bCs/>
                <w:color w:val="000000"/>
                <w:sz w:val="16"/>
                <w:szCs w:val="22"/>
                <w:lang w:eastAsia="en-GB"/>
              </w:rPr>
            </w:pPr>
            <w:r w:rsidRPr="00D02760">
              <w:rPr>
                <w:rFonts w:cstheme="minorHAnsi"/>
                <w:bCs/>
                <w:color w:val="000000"/>
                <w:sz w:val="16"/>
                <w:szCs w:val="22"/>
                <w:lang w:eastAsia="en-GB"/>
              </w:rPr>
              <w:t>Vital sig</w:t>
            </w:r>
            <w:r w:rsidR="000B7CB8" w:rsidRPr="00D02760">
              <w:rPr>
                <w:rFonts w:cstheme="minorHAnsi"/>
                <w:bCs/>
                <w:color w:val="000000"/>
                <w:sz w:val="16"/>
                <w:szCs w:val="22"/>
                <w:lang w:eastAsia="en-GB"/>
              </w:rPr>
              <w:t>ns</w:t>
            </w:r>
            <w:r w:rsidR="008D4771" w:rsidRPr="00D02760">
              <w:rPr>
                <w:rFonts w:cstheme="minorHAnsi"/>
                <w:bCs/>
                <w:color w:val="000000"/>
                <w:sz w:val="16"/>
                <w:szCs w:val="22"/>
                <w:vertAlign w:val="superscript"/>
                <w:lang w:eastAsia="en-GB"/>
              </w:rPr>
              <w:t>#</w:t>
            </w:r>
            <w:r w:rsidR="00B7732E" w:rsidRPr="00D02760">
              <w:rPr>
                <w:rFonts w:cstheme="minorHAnsi"/>
                <w:bCs/>
                <w:color w:val="000000"/>
                <w:sz w:val="16"/>
                <w:szCs w:val="22"/>
                <w:vertAlign w:val="superscript"/>
                <w:lang w:eastAsia="en-GB"/>
              </w:rPr>
              <w:t>c</w:t>
            </w:r>
          </w:p>
        </w:tc>
        <w:tc>
          <w:tcPr>
            <w:tcW w:w="1134" w:type="dxa"/>
            <w:tcBorders>
              <w:top w:val="single" w:sz="4" w:space="0" w:color="auto"/>
              <w:left w:val="nil"/>
              <w:bottom w:val="single" w:sz="4" w:space="0" w:color="auto"/>
              <w:right w:val="single" w:sz="4" w:space="0" w:color="auto"/>
            </w:tcBorders>
            <w:vAlign w:val="center"/>
          </w:tcPr>
          <w:p w14:paraId="072FE7CA" w14:textId="77777777" w:rsidR="000D2B0D" w:rsidRPr="0070489F" w:rsidRDefault="000230BE" w:rsidP="00CB19F7">
            <w:pPr>
              <w:jc w:val="center"/>
              <w:rPr>
                <w:rFonts w:cstheme="minorHAnsi"/>
                <w:color w:val="000000"/>
                <w:sz w:val="16"/>
                <w:szCs w:val="22"/>
                <w:lang w:eastAsia="en-GB"/>
              </w:rPr>
            </w:pPr>
            <w:r>
              <w:rPr>
                <w:rFonts w:cstheme="minorHAnsi"/>
                <w:color w:val="000000"/>
                <w:sz w:val="16"/>
                <w:szCs w:val="22"/>
                <w:lang w:eastAsia="en-GB"/>
              </w:rPr>
              <w:t>x</w:t>
            </w:r>
          </w:p>
        </w:tc>
        <w:tc>
          <w:tcPr>
            <w:tcW w:w="1276" w:type="dxa"/>
            <w:tcBorders>
              <w:top w:val="nil"/>
              <w:left w:val="single" w:sz="4" w:space="0" w:color="auto"/>
              <w:bottom w:val="single" w:sz="4" w:space="0" w:color="auto"/>
              <w:right w:val="single" w:sz="4" w:space="0" w:color="auto"/>
            </w:tcBorders>
            <w:shd w:val="clear" w:color="auto" w:fill="auto"/>
            <w:noWrap/>
            <w:vAlign w:val="center"/>
          </w:tcPr>
          <w:p w14:paraId="53DBDAF1" w14:textId="77777777" w:rsidR="000D2B0D" w:rsidRPr="0070489F" w:rsidRDefault="00077A7F" w:rsidP="00CB19F7">
            <w:pPr>
              <w:jc w:val="center"/>
              <w:rPr>
                <w:rFonts w:cstheme="minorHAnsi"/>
                <w:color w:val="000000"/>
                <w:sz w:val="16"/>
                <w:szCs w:val="22"/>
                <w:lang w:eastAsia="en-GB"/>
              </w:rPr>
            </w:pPr>
            <w:r>
              <w:rPr>
                <w:rFonts w:cstheme="minorHAnsi"/>
                <w:color w:val="000000"/>
                <w:sz w:val="16"/>
                <w:szCs w:val="22"/>
                <w:lang w:eastAsia="en-GB"/>
              </w:rPr>
              <w:t>x</w:t>
            </w:r>
          </w:p>
        </w:tc>
        <w:tc>
          <w:tcPr>
            <w:tcW w:w="738" w:type="dxa"/>
            <w:tcBorders>
              <w:top w:val="nil"/>
              <w:left w:val="nil"/>
              <w:bottom w:val="single" w:sz="4" w:space="0" w:color="auto"/>
              <w:right w:val="single" w:sz="4" w:space="0" w:color="auto"/>
            </w:tcBorders>
            <w:shd w:val="clear" w:color="auto" w:fill="auto"/>
            <w:noWrap/>
            <w:vAlign w:val="center"/>
          </w:tcPr>
          <w:p w14:paraId="346B2FFC" w14:textId="77777777" w:rsidR="000D2B0D" w:rsidRPr="0070489F" w:rsidRDefault="000D2B0D" w:rsidP="00CB19F7">
            <w:pPr>
              <w:jc w:val="center"/>
              <w:rPr>
                <w:rFonts w:cstheme="minorHAnsi"/>
                <w:color w:val="000000"/>
                <w:sz w:val="16"/>
                <w:szCs w:val="22"/>
                <w:lang w:eastAsia="en-GB"/>
              </w:rPr>
            </w:pPr>
          </w:p>
        </w:tc>
        <w:tc>
          <w:tcPr>
            <w:tcW w:w="538" w:type="dxa"/>
            <w:tcBorders>
              <w:top w:val="nil"/>
              <w:left w:val="nil"/>
              <w:bottom w:val="single" w:sz="4" w:space="0" w:color="auto"/>
              <w:right w:val="single" w:sz="4" w:space="0" w:color="auto"/>
            </w:tcBorders>
            <w:shd w:val="clear" w:color="auto" w:fill="auto"/>
            <w:noWrap/>
            <w:vAlign w:val="center"/>
          </w:tcPr>
          <w:p w14:paraId="0F1CA79F" w14:textId="77777777" w:rsidR="000D2B0D" w:rsidRPr="0070489F" w:rsidRDefault="000230BE"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595746C4" w14:textId="77777777" w:rsidR="000D2B0D" w:rsidRPr="0070489F" w:rsidRDefault="000230BE"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0442BC67" w14:textId="77777777" w:rsidR="000D2B0D" w:rsidRPr="0070489F" w:rsidRDefault="000230BE"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0F425DD0" w14:textId="77777777" w:rsidR="000D2B0D" w:rsidRPr="0070489F" w:rsidRDefault="000230BE" w:rsidP="00CB19F7">
            <w:pPr>
              <w:jc w:val="center"/>
              <w:rPr>
                <w:rFonts w:cstheme="minorHAnsi"/>
                <w:color w:val="000000"/>
                <w:sz w:val="16"/>
                <w:szCs w:val="22"/>
                <w:lang w:eastAsia="en-GB"/>
              </w:rPr>
            </w:pPr>
            <w:r>
              <w:rPr>
                <w:rFonts w:cstheme="minorHAnsi"/>
                <w:color w:val="000000"/>
                <w:sz w:val="16"/>
                <w:szCs w:val="22"/>
                <w:lang w:eastAsia="en-GB"/>
              </w:rPr>
              <w:t>x</w:t>
            </w:r>
          </w:p>
        </w:tc>
        <w:tc>
          <w:tcPr>
            <w:tcW w:w="709" w:type="dxa"/>
            <w:tcBorders>
              <w:top w:val="nil"/>
              <w:left w:val="nil"/>
              <w:bottom w:val="single" w:sz="4" w:space="0" w:color="auto"/>
              <w:right w:val="single" w:sz="4" w:space="0" w:color="auto"/>
            </w:tcBorders>
            <w:shd w:val="clear" w:color="auto" w:fill="auto"/>
            <w:noWrap/>
            <w:vAlign w:val="center"/>
          </w:tcPr>
          <w:p w14:paraId="0015B65B" w14:textId="77777777" w:rsidR="000D2B0D" w:rsidRPr="0070489F" w:rsidRDefault="000230BE"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5C01609A" w14:textId="77777777" w:rsidR="000D2B0D" w:rsidRPr="0070489F" w:rsidRDefault="000230BE"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3BE3DFD8" w14:textId="77777777" w:rsidR="000D2B0D" w:rsidRPr="0070489F" w:rsidRDefault="004D3178"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300F3829" w14:textId="77777777" w:rsidR="000D2B0D" w:rsidRPr="0070489F" w:rsidRDefault="000230BE" w:rsidP="00CB19F7">
            <w:pPr>
              <w:jc w:val="center"/>
              <w:rPr>
                <w:rFonts w:cstheme="minorHAnsi"/>
                <w:color w:val="000000"/>
                <w:sz w:val="16"/>
                <w:szCs w:val="22"/>
                <w:lang w:eastAsia="en-GB"/>
              </w:rPr>
            </w:pPr>
            <w:r>
              <w:rPr>
                <w:rFonts w:cstheme="minorHAnsi"/>
                <w:color w:val="000000"/>
                <w:sz w:val="16"/>
                <w:szCs w:val="22"/>
                <w:lang w:eastAsia="en-GB"/>
              </w:rPr>
              <w:t>x</w:t>
            </w:r>
          </w:p>
        </w:tc>
        <w:tc>
          <w:tcPr>
            <w:tcW w:w="708" w:type="dxa"/>
            <w:tcBorders>
              <w:top w:val="nil"/>
              <w:left w:val="nil"/>
              <w:bottom w:val="single" w:sz="4" w:space="0" w:color="auto"/>
              <w:right w:val="single" w:sz="4" w:space="0" w:color="auto"/>
            </w:tcBorders>
            <w:shd w:val="clear" w:color="auto" w:fill="auto"/>
            <w:noWrap/>
            <w:vAlign w:val="center"/>
          </w:tcPr>
          <w:p w14:paraId="52EA5CCD" w14:textId="77777777" w:rsidR="000D2B0D" w:rsidRPr="0070489F" w:rsidRDefault="000230BE" w:rsidP="00CB19F7">
            <w:pPr>
              <w:jc w:val="center"/>
              <w:rPr>
                <w:rFonts w:cstheme="minorHAnsi"/>
                <w:color w:val="000000"/>
                <w:sz w:val="16"/>
                <w:szCs w:val="22"/>
                <w:lang w:eastAsia="en-GB"/>
              </w:rPr>
            </w:pPr>
            <w:r>
              <w:rPr>
                <w:rFonts w:cstheme="minorHAnsi"/>
                <w:color w:val="000000"/>
                <w:sz w:val="16"/>
                <w:szCs w:val="22"/>
                <w:lang w:eastAsia="en-GB"/>
              </w:rPr>
              <w:t>x</w:t>
            </w:r>
          </w:p>
        </w:tc>
        <w:tc>
          <w:tcPr>
            <w:tcW w:w="709" w:type="dxa"/>
            <w:tcBorders>
              <w:top w:val="nil"/>
              <w:left w:val="nil"/>
              <w:bottom w:val="single" w:sz="4" w:space="0" w:color="auto"/>
              <w:right w:val="single" w:sz="4" w:space="0" w:color="auto"/>
            </w:tcBorders>
            <w:shd w:val="clear" w:color="auto" w:fill="auto"/>
            <w:noWrap/>
            <w:vAlign w:val="center"/>
          </w:tcPr>
          <w:p w14:paraId="03F7117F" w14:textId="77777777" w:rsidR="000D2B0D" w:rsidRPr="0070489F" w:rsidRDefault="000230BE" w:rsidP="00CB19F7">
            <w:pPr>
              <w:jc w:val="center"/>
              <w:rPr>
                <w:rFonts w:cstheme="minorHAnsi"/>
                <w:color w:val="000000"/>
                <w:sz w:val="16"/>
                <w:szCs w:val="22"/>
                <w:lang w:eastAsia="en-GB"/>
              </w:rPr>
            </w:pPr>
            <w:r>
              <w:rPr>
                <w:rFonts w:cstheme="minorHAnsi"/>
                <w:color w:val="000000"/>
                <w:sz w:val="16"/>
                <w:szCs w:val="22"/>
                <w:lang w:eastAsia="en-GB"/>
              </w:rPr>
              <w:t>x</w:t>
            </w:r>
          </w:p>
        </w:tc>
        <w:tc>
          <w:tcPr>
            <w:tcW w:w="709" w:type="dxa"/>
            <w:tcBorders>
              <w:top w:val="nil"/>
              <w:left w:val="nil"/>
              <w:bottom w:val="single" w:sz="4" w:space="0" w:color="auto"/>
              <w:right w:val="single" w:sz="4" w:space="0" w:color="auto"/>
            </w:tcBorders>
            <w:shd w:val="clear" w:color="auto" w:fill="auto"/>
            <w:noWrap/>
            <w:vAlign w:val="center"/>
          </w:tcPr>
          <w:p w14:paraId="3866F3A1" w14:textId="77777777" w:rsidR="000D2B0D" w:rsidRPr="0070489F" w:rsidRDefault="000230BE" w:rsidP="00CB19F7">
            <w:pPr>
              <w:jc w:val="center"/>
              <w:rPr>
                <w:rFonts w:cstheme="minorHAnsi"/>
                <w:color w:val="000000"/>
                <w:sz w:val="16"/>
                <w:szCs w:val="22"/>
                <w:lang w:eastAsia="en-GB"/>
              </w:rPr>
            </w:pPr>
            <w:r>
              <w:rPr>
                <w:rFonts w:cstheme="minorHAnsi"/>
                <w:color w:val="000000"/>
                <w:sz w:val="16"/>
                <w:szCs w:val="22"/>
                <w:lang w:eastAsia="en-GB"/>
              </w:rPr>
              <w:t>x</w:t>
            </w:r>
          </w:p>
        </w:tc>
        <w:tc>
          <w:tcPr>
            <w:tcW w:w="709" w:type="dxa"/>
            <w:tcBorders>
              <w:top w:val="nil"/>
              <w:left w:val="nil"/>
              <w:bottom w:val="single" w:sz="4" w:space="0" w:color="auto"/>
              <w:right w:val="single" w:sz="4" w:space="0" w:color="auto"/>
            </w:tcBorders>
            <w:shd w:val="clear" w:color="auto" w:fill="auto"/>
            <w:noWrap/>
            <w:vAlign w:val="center"/>
          </w:tcPr>
          <w:p w14:paraId="609D2DB2" w14:textId="77777777" w:rsidR="000D2B0D" w:rsidRPr="0070489F" w:rsidRDefault="000230BE" w:rsidP="00CB19F7">
            <w:pPr>
              <w:jc w:val="center"/>
              <w:rPr>
                <w:rFonts w:cstheme="minorHAnsi"/>
                <w:color w:val="000000"/>
                <w:sz w:val="16"/>
                <w:szCs w:val="22"/>
                <w:lang w:eastAsia="en-GB"/>
              </w:rPr>
            </w:pPr>
            <w:r>
              <w:rPr>
                <w:rFonts w:cstheme="minorHAnsi"/>
                <w:color w:val="000000"/>
                <w:sz w:val="16"/>
                <w:szCs w:val="22"/>
                <w:lang w:eastAsia="en-GB"/>
              </w:rPr>
              <w:t>x</w:t>
            </w:r>
          </w:p>
        </w:tc>
        <w:tc>
          <w:tcPr>
            <w:tcW w:w="1558" w:type="dxa"/>
            <w:tcBorders>
              <w:top w:val="nil"/>
              <w:left w:val="nil"/>
              <w:bottom w:val="single" w:sz="4" w:space="0" w:color="auto"/>
              <w:right w:val="single" w:sz="4" w:space="0" w:color="auto"/>
            </w:tcBorders>
            <w:shd w:val="clear" w:color="auto" w:fill="auto"/>
            <w:noWrap/>
            <w:vAlign w:val="center"/>
          </w:tcPr>
          <w:p w14:paraId="08EEE713" w14:textId="77777777" w:rsidR="000D2B0D" w:rsidRPr="0070489F" w:rsidRDefault="000230BE" w:rsidP="00CB19F7">
            <w:pPr>
              <w:jc w:val="center"/>
              <w:rPr>
                <w:rFonts w:cstheme="minorHAnsi"/>
                <w:color w:val="000000"/>
                <w:sz w:val="16"/>
                <w:szCs w:val="22"/>
                <w:lang w:eastAsia="en-GB"/>
              </w:rPr>
            </w:pPr>
            <w:r>
              <w:rPr>
                <w:rFonts w:cstheme="minorHAnsi"/>
                <w:color w:val="000000"/>
                <w:sz w:val="16"/>
                <w:szCs w:val="22"/>
                <w:lang w:eastAsia="en-GB"/>
              </w:rPr>
              <w:t>x</w:t>
            </w:r>
          </w:p>
        </w:tc>
        <w:tc>
          <w:tcPr>
            <w:tcW w:w="1418" w:type="dxa"/>
            <w:tcBorders>
              <w:top w:val="nil"/>
              <w:left w:val="nil"/>
              <w:bottom w:val="single" w:sz="4" w:space="0" w:color="auto"/>
              <w:right w:val="single" w:sz="4" w:space="0" w:color="auto"/>
            </w:tcBorders>
            <w:shd w:val="clear" w:color="auto" w:fill="auto"/>
            <w:noWrap/>
            <w:vAlign w:val="center"/>
          </w:tcPr>
          <w:p w14:paraId="50237C79" w14:textId="77777777" w:rsidR="000D2B0D" w:rsidRPr="0070489F" w:rsidRDefault="000D2B0D" w:rsidP="00CB19F7">
            <w:pPr>
              <w:jc w:val="center"/>
              <w:rPr>
                <w:rFonts w:cstheme="minorHAnsi"/>
                <w:color w:val="000000"/>
                <w:sz w:val="16"/>
                <w:szCs w:val="22"/>
                <w:lang w:eastAsia="en-GB"/>
              </w:rPr>
            </w:pPr>
          </w:p>
        </w:tc>
      </w:tr>
      <w:tr w:rsidR="000B7CB8" w:rsidRPr="005A4395" w14:paraId="75E9E2C8" w14:textId="77777777" w:rsidTr="004A5FE9">
        <w:trPr>
          <w:trHeight w:val="241"/>
        </w:trPr>
        <w:tc>
          <w:tcPr>
            <w:tcW w:w="2977" w:type="dxa"/>
            <w:tcBorders>
              <w:top w:val="nil"/>
              <w:left w:val="single" w:sz="4" w:space="0" w:color="auto"/>
              <w:bottom w:val="single" w:sz="4" w:space="0" w:color="auto"/>
              <w:right w:val="single" w:sz="4" w:space="0" w:color="auto"/>
            </w:tcBorders>
            <w:shd w:val="clear" w:color="auto" w:fill="auto"/>
          </w:tcPr>
          <w:p w14:paraId="31E3059A" w14:textId="77777777" w:rsidR="000B7CB8" w:rsidRPr="00D02760" w:rsidRDefault="000B7CB8" w:rsidP="00B7732E">
            <w:pPr>
              <w:rPr>
                <w:rFonts w:cstheme="minorHAnsi"/>
                <w:bCs/>
                <w:color w:val="000000"/>
                <w:sz w:val="16"/>
                <w:szCs w:val="22"/>
                <w:lang w:eastAsia="en-GB"/>
              </w:rPr>
            </w:pPr>
            <w:r w:rsidRPr="00D02760">
              <w:rPr>
                <w:rFonts w:cstheme="minorHAnsi"/>
                <w:bCs/>
                <w:color w:val="000000"/>
                <w:sz w:val="16"/>
                <w:szCs w:val="22"/>
                <w:lang w:eastAsia="en-GB"/>
              </w:rPr>
              <w:t>Height and weight</w:t>
            </w:r>
            <w:r w:rsidRPr="00D02760">
              <w:rPr>
                <w:rFonts w:cstheme="minorHAnsi"/>
                <w:bCs/>
                <w:color w:val="000000"/>
                <w:sz w:val="16"/>
                <w:szCs w:val="22"/>
                <w:vertAlign w:val="superscript"/>
                <w:lang w:eastAsia="en-GB"/>
              </w:rPr>
              <w:t>#</w:t>
            </w:r>
            <w:r w:rsidR="00B7732E" w:rsidRPr="00D02760">
              <w:rPr>
                <w:rFonts w:cstheme="minorHAnsi"/>
                <w:bCs/>
                <w:color w:val="000000"/>
                <w:sz w:val="16"/>
                <w:szCs w:val="22"/>
                <w:vertAlign w:val="superscript"/>
                <w:lang w:eastAsia="en-GB"/>
              </w:rPr>
              <w:t>c</w:t>
            </w:r>
          </w:p>
        </w:tc>
        <w:tc>
          <w:tcPr>
            <w:tcW w:w="1134" w:type="dxa"/>
            <w:tcBorders>
              <w:top w:val="single" w:sz="4" w:space="0" w:color="auto"/>
              <w:left w:val="nil"/>
              <w:bottom w:val="single" w:sz="4" w:space="0" w:color="auto"/>
              <w:right w:val="single" w:sz="4" w:space="0" w:color="auto"/>
            </w:tcBorders>
            <w:vAlign w:val="center"/>
          </w:tcPr>
          <w:p w14:paraId="6D5AA65B" w14:textId="77777777" w:rsidR="000B7CB8" w:rsidRDefault="00400EF7" w:rsidP="00CB19F7">
            <w:pPr>
              <w:jc w:val="center"/>
              <w:rPr>
                <w:rFonts w:cstheme="minorHAnsi"/>
                <w:color w:val="000000"/>
                <w:sz w:val="16"/>
                <w:szCs w:val="22"/>
                <w:lang w:eastAsia="en-GB"/>
              </w:rPr>
            </w:pPr>
            <w:r>
              <w:rPr>
                <w:rFonts w:cstheme="minorHAnsi"/>
                <w:color w:val="000000"/>
                <w:sz w:val="16"/>
                <w:szCs w:val="22"/>
                <w:lang w:eastAsia="en-GB"/>
              </w:rPr>
              <w:t>x</w:t>
            </w:r>
          </w:p>
        </w:tc>
        <w:tc>
          <w:tcPr>
            <w:tcW w:w="1276" w:type="dxa"/>
            <w:tcBorders>
              <w:top w:val="nil"/>
              <w:left w:val="single" w:sz="4" w:space="0" w:color="auto"/>
              <w:bottom w:val="single" w:sz="4" w:space="0" w:color="auto"/>
              <w:right w:val="single" w:sz="4" w:space="0" w:color="auto"/>
            </w:tcBorders>
            <w:shd w:val="clear" w:color="auto" w:fill="auto"/>
            <w:noWrap/>
            <w:vAlign w:val="center"/>
          </w:tcPr>
          <w:p w14:paraId="49ACE0DA" w14:textId="77777777" w:rsidR="000B7CB8" w:rsidRPr="0070489F" w:rsidRDefault="000B7CB8" w:rsidP="00CB19F7">
            <w:pPr>
              <w:jc w:val="center"/>
              <w:rPr>
                <w:rFonts w:cstheme="minorHAnsi"/>
                <w:color w:val="000000"/>
                <w:sz w:val="16"/>
                <w:szCs w:val="22"/>
                <w:lang w:eastAsia="en-GB"/>
              </w:rPr>
            </w:pPr>
          </w:p>
        </w:tc>
        <w:tc>
          <w:tcPr>
            <w:tcW w:w="738" w:type="dxa"/>
            <w:tcBorders>
              <w:top w:val="nil"/>
              <w:left w:val="nil"/>
              <w:bottom w:val="single" w:sz="4" w:space="0" w:color="auto"/>
              <w:right w:val="single" w:sz="4" w:space="0" w:color="auto"/>
            </w:tcBorders>
            <w:shd w:val="clear" w:color="auto" w:fill="auto"/>
            <w:noWrap/>
            <w:vAlign w:val="center"/>
          </w:tcPr>
          <w:p w14:paraId="083AE556" w14:textId="77777777" w:rsidR="000B7CB8" w:rsidRPr="0070489F" w:rsidRDefault="000B7CB8" w:rsidP="00CB19F7">
            <w:pPr>
              <w:jc w:val="center"/>
              <w:rPr>
                <w:rFonts w:cstheme="minorHAnsi"/>
                <w:color w:val="000000"/>
                <w:sz w:val="16"/>
                <w:szCs w:val="22"/>
                <w:lang w:eastAsia="en-GB"/>
              </w:rPr>
            </w:pPr>
          </w:p>
        </w:tc>
        <w:tc>
          <w:tcPr>
            <w:tcW w:w="538" w:type="dxa"/>
            <w:tcBorders>
              <w:top w:val="nil"/>
              <w:left w:val="nil"/>
              <w:bottom w:val="single" w:sz="4" w:space="0" w:color="auto"/>
              <w:right w:val="single" w:sz="4" w:space="0" w:color="auto"/>
            </w:tcBorders>
            <w:shd w:val="clear" w:color="auto" w:fill="auto"/>
            <w:noWrap/>
            <w:vAlign w:val="center"/>
          </w:tcPr>
          <w:p w14:paraId="567CDB6C" w14:textId="77777777" w:rsidR="000B7CB8" w:rsidRPr="0070489F" w:rsidRDefault="000B7CB8"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0EFAAD82" w14:textId="77777777" w:rsidR="000B7CB8" w:rsidRPr="0070489F" w:rsidRDefault="000B7CB8"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41DEFD96" w14:textId="77777777" w:rsidR="000B7CB8" w:rsidRPr="0070489F" w:rsidRDefault="000B7CB8"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22B34786" w14:textId="77777777" w:rsidR="000B7CB8" w:rsidRPr="0070489F" w:rsidRDefault="000B7CB8"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52CBA5F6" w14:textId="77777777" w:rsidR="000B7CB8" w:rsidRPr="0070489F" w:rsidRDefault="000B7CB8"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69AAB6BD" w14:textId="77777777" w:rsidR="000B7CB8" w:rsidRPr="0070489F" w:rsidRDefault="000B7CB8"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553171D6" w14:textId="77777777" w:rsidR="000B7CB8" w:rsidRPr="0070489F" w:rsidRDefault="000B7CB8"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64E8FE46" w14:textId="77777777" w:rsidR="000B7CB8" w:rsidRPr="0070489F" w:rsidRDefault="000B7CB8" w:rsidP="00CB19F7">
            <w:pPr>
              <w:jc w:val="center"/>
              <w:rPr>
                <w:rFonts w:cstheme="minorHAnsi"/>
                <w:color w:val="000000"/>
                <w:sz w:val="16"/>
                <w:szCs w:val="22"/>
                <w:lang w:eastAsia="en-GB"/>
              </w:rPr>
            </w:pPr>
          </w:p>
        </w:tc>
        <w:tc>
          <w:tcPr>
            <w:tcW w:w="708" w:type="dxa"/>
            <w:tcBorders>
              <w:top w:val="nil"/>
              <w:left w:val="nil"/>
              <w:bottom w:val="single" w:sz="4" w:space="0" w:color="auto"/>
              <w:right w:val="single" w:sz="4" w:space="0" w:color="auto"/>
            </w:tcBorders>
            <w:shd w:val="clear" w:color="auto" w:fill="auto"/>
            <w:noWrap/>
            <w:vAlign w:val="center"/>
          </w:tcPr>
          <w:p w14:paraId="596FB3F9" w14:textId="77777777" w:rsidR="000B7CB8" w:rsidRPr="0070489F" w:rsidRDefault="000B7CB8"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2D582A8E" w14:textId="77777777" w:rsidR="000B7CB8" w:rsidRPr="0070489F" w:rsidRDefault="000B7CB8"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2A654DEC" w14:textId="77777777" w:rsidR="000B7CB8" w:rsidRPr="0070489F" w:rsidRDefault="000B7CB8"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0B6B2364" w14:textId="77777777" w:rsidR="000B7CB8" w:rsidRPr="0070489F" w:rsidRDefault="000B7CB8" w:rsidP="00CB19F7">
            <w:pPr>
              <w:jc w:val="center"/>
              <w:rPr>
                <w:rFonts w:cstheme="minorHAnsi"/>
                <w:color w:val="000000"/>
                <w:sz w:val="16"/>
                <w:szCs w:val="22"/>
                <w:lang w:eastAsia="en-GB"/>
              </w:rPr>
            </w:pPr>
          </w:p>
        </w:tc>
        <w:tc>
          <w:tcPr>
            <w:tcW w:w="1558" w:type="dxa"/>
            <w:tcBorders>
              <w:top w:val="nil"/>
              <w:left w:val="nil"/>
              <w:bottom w:val="single" w:sz="4" w:space="0" w:color="auto"/>
              <w:right w:val="single" w:sz="4" w:space="0" w:color="auto"/>
            </w:tcBorders>
            <w:shd w:val="clear" w:color="auto" w:fill="auto"/>
            <w:noWrap/>
            <w:vAlign w:val="center"/>
          </w:tcPr>
          <w:p w14:paraId="28395FD6" w14:textId="77777777" w:rsidR="000B7CB8" w:rsidRPr="0070489F" w:rsidRDefault="000B7CB8" w:rsidP="00CB19F7">
            <w:pPr>
              <w:jc w:val="center"/>
              <w:rPr>
                <w:rFonts w:cstheme="minorHAnsi"/>
                <w:color w:val="000000"/>
                <w:sz w:val="16"/>
                <w:szCs w:val="22"/>
                <w:lang w:eastAsia="en-GB"/>
              </w:rPr>
            </w:pPr>
          </w:p>
        </w:tc>
        <w:tc>
          <w:tcPr>
            <w:tcW w:w="1418" w:type="dxa"/>
            <w:tcBorders>
              <w:top w:val="nil"/>
              <w:left w:val="nil"/>
              <w:bottom w:val="single" w:sz="4" w:space="0" w:color="auto"/>
              <w:right w:val="single" w:sz="4" w:space="0" w:color="auto"/>
            </w:tcBorders>
            <w:shd w:val="clear" w:color="auto" w:fill="auto"/>
            <w:noWrap/>
            <w:vAlign w:val="center"/>
          </w:tcPr>
          <w:p w14:paraId="3C1E6A89" w14:textId="77777777" w:rsidR="000B7CB8" w:rsidRPr="0070489F" w:rsidRDefault="000B7CB8" w:rsidP="00CB19F7">
            <w:pPr>
              <w:jc w:val="center"/>
              <w:rPr>
                <w:rFonts w:cstheme="minorHAnsi"/>
                <w:color w:val="000000"/>
                <w:sz w:val="16"/>
                <w:szCs w:val="22"/>
                <w:lang w:eastAsia="en-GB"/>
              </w:rPr>
            </w:pPr>
          </w:p>
        </w:tc>
      </w:tr>
      <w:tr w:rsidR="00DF27E9" w:rsidRPr="005A4395" w14:paraId="377FC1E2" w14:textId="77777777" w:rsidTr="004A5FE9">
        <w:trPr>
          <w:trHeight w:val="241"/>
        </w:trPr>
        <w:tc>
          <w:tcPr>
            <w:tcW w:w="2977" w:type="dxa"/>
            <w:tcBorders>
              <w:top w:val="nil"/>
              <w:left w:val="single" w:sz="4" w:space="0" w:color="auto"/>
              <w:bottom w:val="single" w:sz="4" w:space="0" w:color="auto"/>
              <w:right w:val="single" w:sz="4" w:space="0" w:color="auto"/>
            </w:tcBorders>
            <w:shd w:val="clear" w:color="auto" w:fill="auto"/>
          </w:tcPr>
          <w:p w14:paraId="28AE0AC5" w14:textId="77777777" w:rsidR="000D2B0D" w:rsidRPr="00D02760" w:rsidRDefault="000D2B0D" w:rsidP="00C64C81">
            <w:pPr>
              <w:rPr>
                <w:rFonts w:cstheme="minorHAnsi"/>
                <w:bCs/>
                <w:color w:val="000000"/>
                <w:sz w:val="16"/>
                <w:szCs w:val="22"/>
                <w:lang w:eastAsia="en-GB"/>
              </w:rPr>
            </w:pPr>
            <w:r w:rsidRPr="00D02760">
              <w:rPr>
                <w:rFonts w:cstheme="minorHAnsi"/>
                <w:bCs/>
                <w:color w:val="000000"/>
                <w:sz w:val="16"/>
                <w:szCs w:val="22"/>
                <w:lang w:eastAsia="en-GB"/>
              </w:rPr>
              <w:t>Medication review</w:t>
            </w:r>
          </w:p>
        </w:tc>
        <w:tc>
          <w:tcPr>
            <w:tcW w:w="1134" w:type="dxa"/>
            <w:tcBorders>
              <w:top w:val="single" w:sz="4" w:space="0" w:color="auto"/>
              <w:left w:val="nil"/>
              <w:bottom w:val="single" w:sz="4" w:space="0" w:color="auto"/>
              <w:right w:val="single" w:sz="4" w:space="0" w:color="auto"/>
            </w:tcBorders>
            <w:vAlign w:val="center"/>
          </w:tcPr>
          <w:p w14:paraId="37DFE1A3" w14:textId="77777777" w:rsidR="000D2B0D" w:rsidRPr="0070489F" w:rsidRDefault="000230BE" w:rsidP="00CB19F7">
            <w:pPr>
              <w:jc w:val="center"/>
              <w:rPr>
                <w:rFonts w:cstheme="minorHAnsi"/>
                <w:color w:val="000000"/>
                <w:sz w:val="16"/>
                <w:szCs w:val="22"/>
                <w:lang w:eastAsia="en-GB"/>
              </w:rPr>
            </w:pPr>
            <w:r>
              <w:rPr>
                <w:rFonts w:cstheme="minorHAnsi"/>
                <w:color w:val="000000"/>
                <w:sz w:val="16"/>
                <w:szCs w:val="22"/>
                <w:lang w:eastAsia="en-GB"/>
              </w:rPr>
              <w:t>x</w:t>
            </w:r>
          </w:p>
        </w:tc>
        <w:tc>
          <w:tcPr>
            <w:tcW w:w="1276" w:type="dxa"/>
            <w:tcBorders>
              <w:top w:val="nil"/>
              <w:left w:val="single" w:sz="4" w:space="0" w:color="auto"/>
              <w:bottom w:val="single" w:sz="4" w:space="0" w:color="auto"/>
              <w:right w:val="single" w:sz="4" w:space="0" w:color="auto"/>
            </w:tcBorders>
            <w:shd w:val="clear" w:color="auto" w:fill="auto"/>
            <w:noWrap/>
            <w:vAlign w:val="center"/>
          </w:tcPr>
          <w:p w14:paraId="22DFFB4A" w14:textId="77777777" w:rsidR="000D2B0D" w:rsidRPr="0070489F" w:rsidRDefault="000D2B0D" w:rsidP="00CB19F7">
            <w:pPr>
              <w:jc w:val="center"/>
              <w:rPr>
                <w:rFonts w:cstheme="minorHAnsi"/>
                <w:color w:val="000000"/>
                <w:sz w:val="16"/>
                <w:szCs w:val="22"/>
                <w:lang w:eastAsia="en-GB"/>
              </w:rPr>
            </w:pPr>
          </w:p>
        </w:tc>
        <w:tc>
          <w:tcPr>
            <w:tcW w:w="738" w:type="dxa"/>
            <w:tcBorders>
              <w:top w:val="nil"/>
              <w:left w:val="nil"/>
              <w:bottom w:val="single" w:sz="4" w:space="0" w:color="auto"/>
              <w:right w:val="single" w:sz="4" w:space="0" w:color="auto"/>
            </w:tcBorders>
            <w:shd w:val="clear" w:color="auto" w:fill="auto"/>
            <w:noWrap/>
            <w:vAlign w:val="center"/>
          </w:tcPr>
          <w:p w14:paraId="05B80DE5" w14:textId="77777777" w:rsidR="000D2B0D" w:rsidRPr="0070489F" w:rsidRDefault="000D2B0D" w:rsidP="00CB19F7">
            <w:pPr>
              <w:jc w:val="center"/>
              <w:rPr>
                <w:rFonts w:cstheme="minorHAnsi"/>
                <w:color w:val="000000"/>
                <w:sz w:val="16"/>
                <w:szCs w:val="22"/>
                <w:lang w:eastAsia="en-GB"/>
              </w:rPr>
            </w:pPr>
          </w:p>
        </w:tc>
        <w:tc>
          <w:tcPr>
            <w:tcW w:w="538" w:type="dxa"/>
            <w:tcBorders>
              <w:top w:val="nil"/>
              <w:left w:val="nil"/>
              <w:bottom w:val="single" w:sz="4" w:space="0" w:color="auto"/>
              <w:right w:val="single" w:sz="4" w:space="0" w:color="auto"/>
            </w:tcBorders>
            <w:shd w:val="clear" w:color="auto" w:fill="auto"/>
            <w:noWrap/>
            <w:vAlign w:val="center"/>
          </w:tcPr>
          <w:p w14:paraId="00F9ACAA" w14:textId="77777777" w:rsidR="000D2B0D" w:rsidRPr="0070489F" w:rsidRDefault="00C751F3"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05619827"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0C16D1F6"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62817568" w14:textId="77777777" w:rsidR="000D2B0D" w:rsidRPr="0070489F" w:rsidRDefault="000D2B0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1B8209B4" w14:textId="77777777" w:rsidR="000D2B0D" w:rsidRPr="0070489F" w:rsidRDefault="00C751F3"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66BB1229"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31B48B95"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765BA10D" w14:textId="77777777" w:rsidR="000D2B0D" w:rsidRPr="0070489F" w:rsidRDefault="000D2B0D" w:rsidP="00CB19F7">
            <w:pPr>
              <w:jc w:val="center"/>
              <w:rPr>
                <w:rFonts w:cstheme="minorHAnsi"/>
                <w:color w:val="000000"/>
                <w:sz w:val="16"/>
                <w:szCs w:val="22"/>
                <w:lang w:eastAsia="en-GB"/>
              </w:rPr>
            </w:pPr>
          </w:p>
        </w:tc>
        <w:tc>
          <w:tcPr>
            <w:tcW w:w="708" w:type="dxa"/>
            <w:tcBorders>
              <w:top w:val="nil"/>
              <w:left w:val="nil"/>
              <w:bottom w:val="single" w:sz="4" w:space="0" w:color="auto"/>
              <w:right w:val="single" w:sz="4" w:space="0" w:color="auto"/>
            </w:tcBorders>
            <w:shd w:val="clear" w:color="auto" w:fill="auto"/>
            <w:noWrap/>
            <w:vAlign w:val="center"/>
          </w:tcPr>
          <w:p w14:paraId="343E6C54" w14:textId="77777777" w:rsidR="000D2B0D" w:rsidRPr="0070489F" w:rsidRDefault="000D2B0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59CEAF0D" w14:textId="77777777" w:rsidR="000D2B0D" w:rsidRPr="0070489F" w:rsidRDefault="000D2B0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691E6C13" w14:textId="77777777" w:rsidR="000D2B0D" w:rsidRPr="0070489F" w:rsidRDefault="000D2B0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4F24F363" w14:textId="77777777" w:rsidR="000D2B0D" w:rsidRPr="0070489F" w:rsidRDefault="000D2B0D" w:rsidP="00CB19F7">
            <w:pPr>
              <w:jc w:val="center"/>
              <w:rPr>
                <w:rFonts w:cstheme="minorHAnsi"/>
                <w:color w:val="000000"/>
                <w:sz w:val="16"/>
                <w:szCs w:val="22"/>
                <w:lang w:eastAsia="en-GB"/>
              </w:rPr>
            </w:pPr>
          </w:p>
        </w:tc>
        <w:tc>
          <w:tcPr>
            <w:tcW w:w="1558" w:type="dxa"/>
            <w:tcBorders>
              <w:top w:val="nil"/>
              <w:left w:val="nil"/>
              <w:bottom w:val="single" w:sz="4" w:space="0" w:color="auto"/>
              <w:right w:val="single" w:sz="4" w:space="0" w:color="auto"/>
            </w:tcBorders>
            <w:shd w:val="clear" w:color="auto" w:fill="auto"/>
            <w:noWrap/>
            <w:vAlign w:val="center"/>
          </w:tcPr>
          <w:p w14:paraId="5799F8AD" w14:textId="77777777" w:rsidR="000D2B0D" w:rsidRPr="0070489F" w:rsidRDefault="00C751F3" w:rsidP="00CB19F7">
            <w:pPr>
              <w:jc w:val="center"/>
              <w:rPr>
                <w:rFonts w:cstheme="minorHAnsi"/>
                <w:color w:val="000000"/>
                <w:sz w:val="16"/>
                <w:szCs w:val="22"/>
                <w:lang w:eastAsia="en-GB"/>
              </w:rPr>
            </w:pPr>
            <w:r>
              <w:rPr>
                <w:rFonts w:cstheme="minorHAnsi"/>
                <w:color w:val="000000"/>
                <w:sz w:val="16"/>
                <w:szCs w:val="22"/>
                <w:lang w:eastAsia="en-GB"/>
              </w:rPr>
              <w:t>x</w:t>
            </w:r>
          </w:p>
        </w:tc>
        <w:tc>
          <w:tcPr>
            <w:tcW w:w="1418" w:type="dxa"/>
            <w:tcBorders>
              <w:top w:val="nil"/>
              <w:left w:val="nil"/>
              <w:bottom w:val="single" w:sz="4" w:space="0" w:color="auto"/>
              <w:right w:val="single" w:sz="4" w:space="0" w:color="auto"/>
            </w:tcBorders>
            <w:shd w:val="clear" w:color="auto" w:fill="auto"/>
            <w:noWrap/>
            <w:vAlign w:val="center"/>
          </w:tcPr>
          <w:p w14:paraId="48E5EB46" w14:textId="77777777" w:rsidR="000D2B0D" w:rsidRPr="0070489F" w:rsidRDefault="000D2B0D" w:rsidP="00CB19F7">
            <w:pPr>
              <w:jc w:val="center"/>
              <w:rPr>
                <w:rFonts w:cstheme="minorHAnsi"/>
                <w:color w:val="000000"/>
                <w:sz w:val="16"/>
                <w:szCs w:val="22"/>
                <w:lang w:eastAsia="en-GB"/>
              </w:rPr>
            </w:pPr>
          </w:p>
        </w:tc>
      </w:tr>
      <w:tr w:rsidR="00DF27E9" w:rsidRPr="005A4395" w14:paraId="4B55F394" w14:textId="77777777" w:rsidTr="004A5FE9">
        <w:trPr>
          <w:trHeight w:val="241"/>
        </w:trPr>
        <w:tc>
          <w:tcPr>
            <w:tcW w:w="2977" w:type="dxa"/>
            <w:tcBorders>
              <w:top w:val="nil"/>
              <w:left w:val="single" w:sz="4" w:space="0" w:color="auto"/>
              <w:bottom w:val="single" w:sz="4" w:space="0" w:color="auto"/>
              <w:right w:val="single" w:sz="4" w:space="0" w:color="auto"/>
            </w:tcBorders>
            <w:shd w:val="clear" w:color="auto" w:fill="auto"/>
          </w:tcPr>
          <w:p w14:paraId="3B3DD2B1" w14:textId="77777777" w:rsidR="000D2B0D" w:rsidRPr="00077A7F" w:rsidRDefault="00F224DA" w:rsidP="00D266BB">
            <w:pPr>
              <w:rPr>
                <w:rFonts w:cstheme="minorHAnsi"/>
                <w:bCs/>
                <w:color w:val="000000"/>
                <w:sz w:val="16"/>
                <w:szCs w:val="22"/>
                <w:lang w:eastAsia="en-GB"/>
              </w:rPr>
            </w:pPr>
            <w:r>
              <w:rPr>
                <w:rFonts w:cstheme="minorHAnsi"/>
                <w:bCs/>
                <w:color w:val="000000"/>
                <w:sz w:val="16"/>
                <w:szCs w:val="22"/>
                <w:lang w:eastAsia="en-GB"/>
              </w:rPr>
              <w:t>Screening b</w:t>
            </w:r>
            <w:r w:rsidR="00D266BB">
              <w:rPr>
                <w:rFonts w:cstheme="minorHAnsi"/>
                <w:bCs/>
                <w:color w:val="000000"/>
                <w:sz w:val="16"/>
                <w:szCs w:val="22"/>
                <w:lang w:eastAsia="en-GB"/>
              </w:rPr>
              <w:t xml:space="preserve">loods (Full blood count </w:t>
            </w:r>
            <w:r w:rsidR="000D2B0D" w:rsidRPr="00D02760">
              <w:rPr>
                <w:rFonts w:cstheme="minorHAnsi"/>
                <w:bCs/>
                <w:color w:val="000000"/>
                <w:sz w:val="16"/>
                <w:szCs w:val="22"/>
                <w:lang w:eastAsia="en-GB"/>
              </w:rPr>
              <w:t>including differe</w:t>
            </w:r>
            <w:r w:rsidR="00D266BB">
              <w:rPr>
                <w:rFonts w:cstheme="minorHAnsi"/>
                <w:bCs/>
                <w:color w:val="000000"/>
                <w:sz w:val="16"/>
                <w:szCs w:val="22"/>
                <w:lang w:eastAsia="en-GB"/>
              </w:rPr>
              <w:t>ntial white cell count,</w:t>
            </w:r>
            <w:r>
              <w:rPr>
                <w:rFonts w:cstheme="minorHAnsi"/>
                <w:bCs/>
                <w:color w:val="000000"/>
                <w:sz w:val="16"/>
                <w:szCs w:val="22"/>
                <w:lang w:eastAsia="en-GB"/>
              </w:rPr>
              <w:t xml:space="preserve"> creatinine,</w:t>
            </w:r>
            <w:r w:rsidR="00A15F8A" w:rsidRPr="00D02760">
              <w:rPr>
                <w:rFonts w:cstheme="minorHAnsi"/>
                <w:bCs/>
                <w:color w:val="000000"/>
                <w:sz w:val="16"/>
                <w:szCs w:val="22"/>
                <w:lang w:eastAsia="en-GB"/>
              </w:rPr>
              <w:t xml:space="preserve"> ALT or AST, CRP</w:t>
            </w:r>
            <w:r w:rsidR="00A15F8A" w:rsidRPr="00D02760">
              <w:rPr>
                <w:rFonts w:cstheme="minorHAnsi"/>
                <w:bCs/>
                <w:color w:val="000000"/>
                <w:sz w:val="16"/>
                <w:szCs w:val="22"/>
                <w:vertAlign w:val="superscript"/>
                <w:lang w:eastAsia="en-GB"/>
              </w:rPr>
              <w:t xml:space="preserve"> </w:t>
            </w:r>
            <w:r w:rsidR="008D4771" w:rsidRPr="00D02760">
              <w:rPr>
                <w:rFonts w:cstheme="minorHAnsi"/>
                <w:bCs/>
                <w:color w:val="000000"/>
                <w:sz w:val="16"/>
                <w:szCs w:val="22"/>
                <w:vertAlign w:val="superscript"/>
                <w:lang w:eastAsia="en-GB"/>
              </w:rPr>
              <w:t>#</w:t>
            </w:r>
            <w:r w:rsidR="00077A7F">
              <w:rPr>
                <w:rFonts w:cstheme="minorHAnsi"/>
                <w:bCs/>
                <w:color w:val="000000"/>
                <w:sz w:val="16"/>
                <w:szCs w:val="22"/>
                <w:vertAlign w:val="superscript"/>
                <w:lang w:eastAsia="en-GB"/>
              </w:rPr>
              <w:t xml:space="preserve">; </w:t>
            </w:r>
            <w:r w:rsidR="00077A7F">
              <w:rPr>
                <w:rFonts w:cstheme="minorHAnsi"/>
                <w:bCs/>
                <w:color w:val="000000"/>
                <w:sz w:val="16"/>
                <w:szCs w:val="22"/>
                <w:lang w:eastAsia="en-GB"/>
              </w:rPr>
              <w:t>pregnancy test</w:t>
            </w:r>
            <w:r w:rsidR="00D266BB">
              <w:rPr>
                <w:rFonts w:cstheme="minorHAnsi"/>
                <w:bCs/>
                <w:color w:val="000000"/>
                <w:sz w:val="16"/>
                <w:szCs w:val="22"/>
                <w:lang w:eastAsia="en-GB"/>
              </w:rPr>
              <w:t>)</w:t>
            </w:r>
            <w:r>
              <w:rPr>
                <w:rFonts w:cstheme="minorHAnsi"/>
                <w:bCs/>
                <w:color w:val="000000"/>
                <w:sz w:val="16"/>
                <w:szCs w:val="22"/>
                <w:lang w:eastAsia="en-GB"/>
              </w:rPr>
              <w:t>.</w:t>
            </w:r>
          </w:p>
        </w:tc>
        <w:tc>
          <w:tcPr>
            <w:tcW w:w="1134" w:type="dxa"/>
            <w:tcBorders>
              <w:top w:val="single" w:sz="4" w:space="0" w:color="auto"/>
              <w:left w:val="nil"/>
              <w:bottom w:val="single" w:sz="4" w:space="0" w:color="auto"/>
              <w:right w:val="single" w:sz="4" w:space="0" w:color="auto"/>
            </w:tcBorders>
            <w:vAlign w:val="center"/>
          </w:tcPr>
          <w:p w14:paraId="4DC8B71A" w14:textId="77777777" w:rsidR="000D2B0D" w:rsidRPr="0070489F" w:rsidRDefault="000230BE" w:rsidP="00CB19F7">
            <w:pPr>
              <w:jc w:val="center"/>
              <w:rPr>
                <w:rFonts w:cstheme="minorHAnsi"/>
                <w:color w:val="000000"/>
                <w:sz w:val="16"/>
                <w:szCs w:val="22"/>
                <w:lang w:eastAsia="en-GB"/>
              </w:rPr>
            </w:pPr>
            <w:r>
              <w:rPr>
                <w:rFonts w:cstheme="minorHAnsi"/>
                <w:color w:val="000000"/>
                <w:sz w:val="16"/>
                <w:szCs w:val="22"/>
                <w:lang w:eastAsia="en-GB"/>
              </w:rPr>
              <w:t>x</w:t>
            </w:r>
            <w:r w:rsidR="008931E8">
              <w:rPr>
                <w:rFonts w:cstheme="minorHAnsi"/>
                <w:b/>
                <w:color w:val="000000"/>
                <w:sz w:val="16"/>
                <w:szCs w:val="22"/>
                <w:vertAlign w:val="superscript"/>
                <w:lang w:eastAsia="en-GB"/>
              </w:rPr>
              <w:t xml:space="preserve"> c</w:t>
            </w:r>
          </w:p>
        </w:tc>
        <w:tc>
          <w:tcPr>
            <w:tcW w:w="1276" w:type="dxa"/>
            <w:tcBorders>
              <w:top w:val="nil"/>
              <w:left w:val="single" w:sz="4" w:space="0" w:color="auto"/>
              <w:bottom w:val="single" w:sz="4" w:space="0" w:color="auto"/>
              <w:right w:val="single" w:sz="4" w:space="0" w:color="auto"/>
            </w:tcBorders>
            <w:shd w:val="clear" w:color="auto" w:fill="auto"/>
            <w:noWrap/>
            <w:vAlign w:val="center"/>
          </w:tcPr>
          <w:p w14:paraId="28254261" w14:textId="77777777" w:rsidR="000D2B0D" w:rsidRPr="0070489F" w:rsidRDefault="000D2B0D" w:rsidP="00CB19F7">
            <w:pPr>
              <w:jc w:val="center"/>
              <w:rPr>
                <w:rFonts w:cstheme="minorHAnsi"/>
                <w:color w:val="000000"/>
                <w:sz w:val="16"/>
                <w:szCs w:val="22"/>
                <w:lang w:eastAsia="en-GB"/>
              </w:rPr>
            </w:pPr>
          </w:p>
        </w:tc>
        <w:tc>
          <w:tcPr>
            <w:tcW w:w="738" w:type="dxa"/>
            <w:tcBorders>
              <w:top w:val="nil"/>
              <w:left w:val="nil"/>
              <w:bottom w:val="single" w:sz="4" w:space="0" w:color="auto"/>
              <w:right w:val="single" w:sz="4" w:space="0" w:color="auto"/>
            </w:tcBorders>
            <w:shd w:val="clear" w:color="auto" w:fill="auto"/>
            <w:noWrap/>
            <w:vAlign w:val="center"/>
          </w:tcPr>
          <w:p w14:paraId="3870463A" w14:textId="77777777" w:rsidR="000D2B0D" w:rsidRPr="0070489F" w:rsidRDefault="000D2B0D" w:rsidP="00CB19F7">
            <w:pPr>
              <w:jc w:val="center"/>
              <w:rPr>
                <w:rFonts w:cstheme="minorHAnsi"/>
                <w:color w:val="000000"/>
                <w:sz w:val="16"/>
                <w:szCs w:val="22"/>
                <w:lang w:eastAsia="en-GB"/>
              </w:rPr>
            </w:pPr>
          </w:p>
        </w:tc>
        <w:tc>
          <w:tcPr>
            <w:tcW w:w="538" w:type="dxa"/>
            <w:tcBorders>
              <w:top w:val="nil"/>
              <w:left w:val="nil"/>
              <w:bottom w:val="single" w:sz="4" w:space="0" w:color="auto"/>
              <w:right w:val="single" w:sz="4" w:space="0" w:color="auto"/>
            </w:tcBorders>
            <w:shd w:val="clear" w:color="auto" w:fill="auto"/>
            <w:noWrap/>
            <w:vAlign w:val="center"/>
          </w:tcPr>
          <w:p w14:paraId="4642E162" w14:textId="77777777" w:rsidR="000D2B0D" w:rsidRPr="0070489F" w:rsidRDefault="000D2B0D" w:rsidP="008141E9">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0ECD3CEE"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72A71F25"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1062C07C" w14:textId="77777777" w:rsidR="000D2B0D" w:rsidRPr="0070489F" w:rsidRDefault="000D2B0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377F1A35"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221D2FD5"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54C0CA48" w14:textId="77777777" w:rsidR="000D2B0D" w:rsidRPr="0070489F" w:rsidRDefault="000D2B0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031D0613" w14:textId="77777777" w:rsidR="000D2B0D" w:rsidRPr="0070489F" w:rsidRDefault="000D2B0D" w:rsidP="00CB19F7">
            <w:pPr>
              <w:jc w:val="center"/>
              <w:rPr>
                <w:rFonts w:cstheme="minorHAnsi"/>
                <w:color w:val="000000"/>
                <w:sz w:val="16"/>
                <w:szCs w:val="22"/>
                <w:lang w:eastAsia="en-GB"/>
              </w:rPr>
            </w:pPr>
          </w:p>
        </w:tc>
        <w:tc>
          <w:tcPr>
            <w:tcW w:w="708" w:type="dxa"/>
            <w:tcBorders>
              <w:top w:val="nil"/>
              <w:left w:val="nil"/>
              <w:bottom w:val="single" w:sz="4" w:space="0" w:color="auto"/>
              <w:right w:val="single" w:sz="4" w:space="0" w:color="auto"/>
            </w:tcBorders>
            <w:shd w:val="clear" w:color="auto" w:fill="auto"/>
            <w:noWrap/>
            <w:vAlign w:val="center"/>
          </w:tcPr>
          <w:p w14:paraId="0B7EB92F" w14:textId="77777777" w:rsidR="000D2B0D" w:rsidRPr="0070489F" w:rsidRDefault="000D2B0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1792EEFC" w14:textId="77777777" w:rsidR="000D2B0D" w:rsidRPr="0070489F" w:rsidRDefault="000D2B0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7AE6F8C6" w14:textId="77777777" w:rsidR="000D2B0D" w:rsidRPr="0070489F" w:rsidRDefault="000D2B0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09E2C094" w14:textId="77777777" w:rsidR="000D2B0D" w:rsidRPr="0070489F" w:rsidRDefault="000D2B0D" w:rsidP="00CB19F7">
            <w:pPr>
              <w:jc w:val="center"/>
              <w:rPr>
                <w:rFonts w:cstheme="minorHAnsi"/>
                <w:color w:val="000000"/>
                <w:sz w:val="16"/>
                <w:szCs w:val="22"/>
                <w:lang w:eastAsia="en-GB"/>
              </w:rPr>
            </w:pPr>
          </w:p>
        </w:tc>
        <w:tc>
          <w:tcPr>
            <w:tcW w:w="1558" w:type="dxa"/>
            <w:tcBorders>
              <w:top w:val="nil"/>
              <w:left w:val="nil"/>
              <w:bottom w:val="single" w:sz="4" w:space="0" w:color="auto"/>
              <w:right w:val="single" w:sz="4" w:space="0" w:color="auto"/>
            </w:tcBorders>
            <w:shd w:val="clear" w:color="auto" w:fill="auto"/>
            <w:noWrap/>
            <w:vAlign w:val="center"/>
          </w:tcPr>
          <w:p w14:paraId="5B029434" w14:textId="77777777" w:rsidR="000D2B0D" w:rsidRPr="0070489F" w:rsidRDefault="000D2B0D" w:rsidP="004D3178">
            <w:pPr>
              <w:jc w:val="center"/>
              <w:rPr>
                <w:rFonts w:cstheme="minorHAnsi"/>
                <w:color w:val="000000"/>
                <w:sz w:val="16"/>
                <w:szCs w:val="22"/>
                <w:lang w:eastAsia="en-GB"/>
              </w:rPr>
            </w:pPr>
          </w:p>
        </w:tc>
        <w:tc>
          <w:tcPr>
            <w:tcW w:w="1418" w:type="dxa"/>
            <w:tcBorders>
              <w:top w:val="nil"/>
              <w:left w:val="nil"/>
              <w:bottom w:val="single" w:sz="4" w:space="0" w:color="auto"/>
              <w:right w:val="single" w:sz="4" w:space="0" w:color="auto"/>
            </w:tcBorders>
            <w:shd w:val="clear" w:color="auto" w:fill="auto"/>
            <w:noWrap/>
            <w:vAlign w:val="center"/>
          </w:tcPr>
          <w:p w14:paraId="0CFC6FB4" w14:textId="77777777" w:rsidR="000D2B0D" w:rsidRPr="0070489F" w:rsidRDefault="000D2B0D" w:rsidP="00CB19F7">
            <w:pPr>
              <w:jc w:val="center"/>
              <w:rPr>
                <w:rFonts w:cstheme="minorHAnsi"/>
                <w:color w:val="000000"/>
                <w:sz w:val="16"/>
                <w:szCs w:val="22"/>
                <w:lang w:eastAsia="en-GB"/>
              </w:rPr>
            </w:pPr>
          </w:p>
        </w:tc>
      </w:tr>
      <w:tr w:rsidR="00A57446" w:rsidRPr="005A4395" w14:paraId="2D7C6B0C" w14:textId="77777777" w:rsidTr="004A5FE9">
        <w:trPr>
          <w:trHeight w:val="241"/>
        </w:trPr>
        <w:tc>
          <w:tcPr>
            <w:tcW w:w="2977" w:type="dxa"/>
            <w:tcBorders>
              <w:top w:val="nil"/>
              <w:left w:val="single" w:sz="4" w:space="0" w:color="auto"/>
              <w:bottom w:val="single" w:sz="4" w:space="0" w:color="auto"/>
              <w:right w:val="single" w:sz="4" w:space="0" w:color="auto"/>
            </w:tcBorders>
            <w:shd w:val="clear" w:color="auto" w:fill="auto"/>
          </w:tcPr>
          <w:p w14:paraId="3B6E4E88" w14:textId="77777777" w:rsidR="00A57446" w:rsidRPr="00D02760" w:rsidRDefault="00A15F8A" w:rsidP="00B7732E">
            <w:pPr>
              <w:rPr>
                <w:rFonts w:cstheme="minorHAnsi"/>
                <w:bCs/>
                <w:color w:val="000000"/>
                <w:sz w:val="16"/>
                <w:szCs w:val="22"/>
                <w:lang w:eastAsia="en-GB"/>
              </w:rPr>
            </w:pPr>
            <w:r w:rsidRPr="00D02760">
              <w:rPr>
                <w:rFonts w:cstheme="minorHAnsi"/>
                <w:bCs/>
                <w:color w:val="000000"/>
                <w:sz w:val="16"/>
                <w:szCs w:val="22"/>
                <w:lang w:eastAsia="en-GB"/>
              </w:rPr>
              <w:t>Routine retrieval of clinical data</w:t>
            </w:r>
            <w:r w:rsidR="00F224DA">
              <w:rPr>
                <w:rFonts w:cstheme="minorHAnsi"/>
                <w:bCs/>
                <w:color w:val="000000"/>
                <w:sz w:val="16"/>
                <w:szCs w:val="22"/>
                <w:lang w:eastAsia="en-GB"/>
              </w:rPr>
              <w:t xml:space="preserve"> from the whole medical record</w:t>
            </w:r>
            <w:r w:rsidR="00A57446" w:rsidRPr="00D02760">
              <w:rPr>
                <w:rFonts w:cstheme="minorHAnsi"/>
                <w:bCs/>
                <w:color w:val="000000"/>
                <w:sz w:val="16"/>
                <w:szCs w:val="22"/>
                <w:vertAlign w:val="superscript"/>
                <w:lang w:eastAsia="en-GB"/>
              </w:rPr>
              <w:t>#</w:t>
            </w:r>
          </w:p>
        </w:tc>
        <w:tc>
          <w:tcPr>
            <w:tcW w:w="1134" w:type="dxa"/>
            <w:tcBorders>
              <w:top w:val="single" w:sz="4" w:space="0" w:color="auto"/>
              <w:left w:val="nil"/>
              <w:bottom w:val="single" w:sz="4" w:space="0" w:color="auto"/>
              <w:right w:val="single" w:sz="4" w:space="0" w:color="auto"/>
            </w:tcBorders>
            <w:vAlign w:val="center"/>
          </w:tcPr>
          <w:p w14:paraId="11C7821D" w14:textId="77777777" w:rsidR="00A57446" w:rsidRPr="0070489F" w:rsidRDefault="00A57446" w:rsidP="00CB19F7">
            <w:pPr>
              <w:jc w:val="center"/>
              <w:rPr>
                <w:rFonts w:cstheme="minorHAnsi"/>
                <w:color w:val="000000"/>
                <w:sz w:val="16"/>
                <w:szCs w:val="22"/>
                <w:lang w:eastAsia="en-GB"/>
              </w:rPr>
            </w:pPr>
          </w:p>
        </w:tc>
        <w:tc>
          <w:tcPr>
            <w:tcW w:w="1276" w:type="dxa"/>
            <w:tcBorders>
              <w:top w:val="nil"/>
              <w:left w:val="single" w:sz="4" w:space="0" w:color="auto"/>
              <w:bottom w:val="single" w:sz="4" w:space="0" w:color="auto"/>
              <w:right w:val="single" w:sz="4" w:space="0" w:color="auto"/>
            </w:tcBorders>
            <w:shd w:val="clear" w:color="auto" w:fill="auto"/>
            <w:noWrap/>
            <w:vAlign w:val="center"/>
          </w:tcPr>
          <w:p w14:paraId="2DD749AF" w14:textId="77777777" w:rsidR="00A57446" w:rsidRPr="0070489F" w:rsidRDefault="00A57446" w:rsidP="00CB19F7">
            <w:pPr>
              <w:jc w:val="center"/>
              <w:rPr>
                <w:rFonts w:cstheme="minorHAnsi"/>
                <w:color w:val="000000"/>
                <w:sz w:val="16"/>
                <w:szCs w:val="22"/>
                <w:lang w:eastAsia="en-GB"/>
              </w:rPr>
            </w:pPr>
          </w:p>
        </w:tc>
        <w:tc>
          <w:tcPr>
            <w:tcW w:w="738" w:type="dxa"/>
            <w:tcBorders>
              <w:top w:val="nil"/>
              <w:left w:val="nil"/>
              <w:bottom w:val="single" w:sz="4" w:space="0" w:color="auto"/>
              <w:right w:val="single" w:sz="4" w:space="0" w:color="auto"/>
            </w:tcBorders>
            <w:shd w:val="clear" w:color="auto" w:fill="auto"/>
            <w:noWrap/>
            <w:vAlign w:val="center"/>
          </w:tcPr>
          <w:p w14:paraId="37328C6D" w14:textId="77777777" w:rsidR="00A57446" w:rsidRPr="0070489F" w:rsidRDefault="00A57446" w:rsidP="00CB19F7">
            <w:pPr>
              <w:jc w:val="center"/>
              <w:rPr>
                <w:rFonts w:cstheme="minorHAnsi"/>
                <w:color w:val="000000"/>
                <w:sz w:val="16"/>
                <w:szCs w:val="22"/>
                <w:lang w:eastAsia="en-GB"/>
              </w:rPr>
            </w:pPr>
          </w:p>
        </w:tc>
        <w:tc>
          <w:tcPr>
            <w:tcW w:w="538" w:type="dxa"/>
            <w:tcBorders>
              <w:top w:val="nil"/>
              <w:left w:val="nil"/>
              <w:bottom w:val="single" w:sz="4" w:space="0" w:color="auto"/>
              <w:right w:val="single" w:sz="4" w:space="0" w:color="auto"/>
            </w:tcBorders>
            <w:shd w:val="clear" w:color="auto" w:fill="auto"/>
            <w:noWrap/>
            <w:vAlign w:val="center"/>
          </w:tcPr>
          <w:p w14:paraId="294200E0" w14:textId="77777777" w:rsidR="00A57446" w:rsidRPr="0070489F" w:rsidRDefault="00A15F8A"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64284B98"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78E8E53A"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19AEC833" w14:textId="77777777" w:rsidR="00A57446" w:rsidRPr="0070489F"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6143162E" w14:textId="77777777" w:rsidR="00A57446" w:rsidRPr="0070489F" w:rsidRDefault="00A15F8A"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65B6D1C1"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3199BA4C"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718CBFA3" w14:textId="77777777" w:rsidR="00A57446" w:rsidRPr="0070489F" w:rsidRDefault="00A57446" w:rsidP="00CB19F7">
            <w:pPr>
              <w:jc w:val="center"/>
              <w:rPr>
                <w:rFonts w:cstheme="minorHAnsi"/>
                <w:color w:val="000000"/>
                <w:sz w:val="16"/>
                <w:szCs w:val="22"/>
                <w:lang w:eastAsia="en-GB"/>
              </w:rPr>
            </w:pPr>
          </w:p>
        </w:tc>
        <w:tc>
          <w:tcPr>
            <w:tcW w:w="708" w:type="dxa"/>
            <w:tcBorders>
              <w:top w:val="nil"/>
              <w:left w:val="nil"/>
              <w:bottom w:val="single" w:sz="4" w:space="0" w:color="auto"/>
              <w:right w:val="single" w:sz="4" w:space="0" w:color="auto"/>
            </w:tcBorders>
            <w:shd w:val="clear" w:color="auto" w:fill="auto"/>
            <w:noWrap/>
            <w:vAlign w:val="center"/>
          </w:tcPr>
          <w:p w14:paraId="3FA0BBBD" w14:textId="77777777" w:rsidR="00A57446" w:rsidRPr="0070489F"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144F0E51" w14:textId="77777777" w:rsidR="00A57446" w:rsidRPr="0070489F"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37E4E5EF" w14:textId="77777777" w:rsidR="00A57446" w:rsidRPr="0070489F"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6355D79E" w14:textId="77777777" w:rsidR="00A57446" w:rsidRPr="0070489F" w:rsidRDefault="00A57446" w:rsidP="00CB19F7">
            <w:pPr>
              <w:jc w:val="center"/>
              <w:rPr>
                <w:rFonts w:cstheme="minorHAnsi"/>
                <w:color w:val="000000"/>
                <w:sz w:val="16"/>
                <w:szCs w:val="22"/>
                <w:lang w:eastAsia="en-GB"/>
              </w:rPr>
            </w:pPr>
          </w:p>
        </w:tc>
        <w:tc>
          <w:tcPr>
            <w:tcW w:w="1558" w:type="dxa"/>
            <w:tcBorders>
              <w:top w:val="nil"/>
              <w:left w:val="nil"/>
              <w:bottom w:val="single" w:sz="4" w:space="0" w:color="auto"/>
              <w:right w:val="single" w:sz="4" w:space="0" w:color="auto"/>
            </w:tcBorders>
            <w:shd w:val="clear" w:color="auto" w:fill="auto"/>
            <w:noWrap/>
            <w:vAlign w:val="center"/>
          </w:tcPr>
          <w:p w14:paraId="6F3DA169" w14:textId="77777777" w:rsidR="00A57446" w:rsidRPr="0070489F" w:rsidRDefault="00A15F8A" w:rsidP="00AE4F14">
            <w:pPr>
              <w:jc w:val="center"/>
              <w:rPr>
                <w:rFonts w:cstheme="minorHAnsi"/>
                <w:color w:val="000000"/>
                <w:sz w:val="16"/>
                <w:szCs w:val="22"/>
                <w:lang w:eastAsia="en-GB"/>
              </w:rPr>
            </w:pPr>
            <w:r>
              <w:rPr>
                <w:rFonts w:cstheme="minorHAnsi"/>
                <w:color w:val="000000"/>
                <w:sz w:val="16"/>
                <w:szCs w:val="22"/>
                <w:lang w:eastAsia="en-GB"/>
              </w:rPr>
              <w:t>x*</w:t>
            </w:r>
          </w:p>
        </w:tc>
        <w:tc>
          <w:tcPr>
            <w:tcW w:w="1418" w:type="dxa"/>
            <w:tcBorders>
              <w:top w:val="nil"/>
              <w:left w:val="nil"/>
              <w:bottom w:val="single" w:sz="4" w:space="0" w:color="auto"/>
              <w:right w:val="single" w:sz="4" w:space="0" w:color="auto"/>
            </w:tcBorders>
            <w:shd w:val="clear" w:color="auto" w:fill="auto"/>
            <w:noWrap/>
            <w:vAlign w:val="center"/>
          </w:tcPr>
          <w:p w14:paraId="2A663142" w14:textId="77777777" w:rsidR="00A57446" w:rsidRPr="0070489F" w:rsidRDefault="00F224DA" w:rsidP="00CB19F7">
            <w:pPr>
              <w:jc w:val="center"/>
              <w:rPr>
                <w:rFonts w:cstheme="minorHAnsi"/>
                <w:color w:val="000000"/>
                <w:sz w:val="16"/>
                <w:szCs w:val="22"/>
                <w:lang w:eastAsia="en-GB"/>
              </w:rPr>
            </w:pPr>
            <w:r>
              <w:rPr>
                <w:rFonts w:cstheme="minorHAnsi"/>
                <w:color w:val="000000"/>
                <w:sz w:val="16"/>
                <w:szCs w:val="22"/>
                <w:lang w:eastAsia="en-GB"/>
              </w:rPr>
              <w:t>x*</w:t>
            </w:r>
          </w:p>
        </w:tc>
      </w:tr>
      <w:tr w:rsidR="00A57446" w:rsidRPr="005A4395" w14:paraId="6313E998" w14:textId="77777777" w:rsidTr="004A5FE9">
        <w:trPr>
          <w:trHeight w:val="241"/>
        </w:trPr>
        <w:tc>
          <w:tcPr>
            <w:tcW w:w="2977" w:type="dxa"/>
            <w:tcBorders>
              <w:top w:val="nil"/>
              <w:left w:val="single" w:sz="4" w:space="0" w:color="auto"/>
              <w:bottom w:val="single" w:sz="4" w:space="0" w:color="auto"/>
              <w:right w:val="single" w:sz="4" w:space="0" w:color="auto"/>
            </w:tcBorders>
            <w:shd w:val="clear" w:color="auto" w:fill="auto"/>
          </w:tcPr>
          <w:p w14:paraId="19237C6F" w14:textId="77777777" w:rsidR="00A57446" w:rsidRPr="00D02760" w:rsidRDefault="00A57446" w:rsidP="00B7732E">
            <w:pPr>
              <w:rPr>
                <w:rFonts w:cstheme="minorHAnsi"/>
                <w:bCs/>
                <w:color w:val="000000"/>
                <w:sz w:val="16"/>
                <w:szCs w:val="22"/>
                <w:lang w:eastAsia="en-GB"/>
              </w:rPr>
            </w:pPr>
            <w:r w:rsidRPr="00D02760">
              <w:rPr>
                <w:rFonts w:cstheme="minorHAnsi"/>
                <w:bCs/>
                <w:color w:val="000000"/>
                <w:sz w:val="16"/>
                <w:szCs w:val="22"/>
                <w:lang w:eastAsia="en-GB"/>
              </w:rPr>
              <w:t>Chest X-ray</w:t>
            </w:r>
            <w:r w:rsidRPr="00D02760">
              <w:rPr>
                <w:rFonts w:cstheme="minorHAnsi"/>
                <w:bCs/>
                <w:color w:val="000000"/>
                <w:sz w:val="16"/>
                <w:szCs w:val="22"/>
                <w:vertAlign w:val="superscript"/>
                <w:lang w:eastAsia="en-GB"/>
              </w:rPr>
              <w:t>#</w:t>
            </w:r>
            <w:r w:rsidR="00B7732E" w:rsidRPr="00D02760">
              <w:rPr>
                <w:rFonts w:cstheme="minorHAnsi"/>
                <w:bCs/>
                <w:color w:val="000000"/>
                <w:sz w:val="16"/>
                <w:szCs w:val="22"/>
                <w:vertAlign w:val="superscript"/>
                <w:lang w:eastAsia="en-GB"/>
              </w:rPr>
              <w:t>d</w:t>
            </w:r>
          </w:p>
        </w:tc>
        <w:tc>
          <w:tcPr>
            <w:tcW w:w="1134" w:type="dxa"/>
            <w:tcBorders>
              <w:top w:val="single" w:sz="4" w:space="0" w:color="auto"/>
              <w:left w:val="nil"/>
              <w:bottom w:val="single" w:sz="4" w:space="0" w:color="auto"/>
              <w:right w:val="single" w:sz="4" w:space="0" w:color="auto"/>
            </w:tcBorders>
            <w:vAlign w:val="center"/>
          </w:tcPr>
          <w:p w14:paraId="01697656" w14:textId="77777777" w:rsidR="00A57446" w:rsidRPr="0070489F" w:rsidRDefault="00A57446" w:rsidP="00CB19F7">
            <w:pPr>
              <w:jc w:val="center"/>
              <w:rPr>
                <w:rFonts w:cstheme="minorHAnsi"/>
                <w:color w:val="000000"/>
                <w:sz w:val="16"/>
                <w:szCs w:val="22"/>
                <w:lang w:eastAsia="en-GB"/>
              </w:rPr>
            </w:pPr>
            <w:r>
              <w:rPr>
                <w:rFonts w:cstheme="minorHAnsi"/>
                <w:color w:val="000000"/>
                <w:sz w:val="16"/>
                <w:szCs w:val="22"/>
                <w:lang w:eastAsia="en-GB"/>
              </w:rPr>
              <w:t>x</w:t>
            </w:r>
            <w:r w:rsidR="008931E8">
              <w:rPr>
                <w:rFonts w:cstheme="minorHAnsi"/>
                <w:b/>
                <w:color w:val="000000"/>
                <w:sz w:val="16"/>
                <w:szCs w:val="22"/>
                <w:vertAlign w:val="superscript"/>
                <w:lang w:eastAsia="en-GB"/>
              </w:rPr>
              <w:t xml:space="preserve"> </w:t>
            </w:r>
          </w:p>
        </w:tc>
        <w:tc>
          <w:tcPr>
            <w:tcW w:w="1276" w:type="dxa"/>
            <w:tcBorders>
              <w:top w:val="nil"/>
              <w:left w:val="single" w:sz="4" w:space="0" w:color="auto"/>
              <w:bottom w:val="single" w:sz="4" w:space="0" w:color="auto"/>
              <w:right w:val="single" w:sz="4" w:space="0" w:color="auto"/>
            </w:tcBorders>
            <w:shd w:val="clear" w:color="auto" w:fill="auto"/>
            <w:noWrap/>
            <w:vAlign w:val="center"/>
          </w:tcPr>
          <w:p w14:paraId="45ED63B6" w14:textId="77777777" w:rsidR="00A57446" w:rsidRPr="0070489F" w:rsidRDefault="00A57446" w:rsidP="00CB19F7">
            <w:pPr>
              <w:jc w:val="center"/>
              <w:rPr>
                <w:rFonts w:cstheme="minorHAnsi"/>
                <w:color w:val="000000"/>
                <w:sz w:val="16"/>
                <w:szCs w:val="22"/>
                <w:lang w:eastAsia="en-GB"/>
              </w:rPr>
            </w:pPr>
          </w:p>
        </w:tc>
        <w:tc>
          <w:tcPr>
            <w:tcW w:w="738" w:type="dxa"/>
            <w:tcBorders>
              <w:top w:val="nil"/>
              <w:left w:val="nil"/>
              <w:bottom w:val="single" w:sz="4" w:space="0" w:color="auto"/>
              <w:right w:val="single" w:sz="4" w:space="0" w:color="auto"/>
            </w:tcBorders>
            <w:shd w:val="clear" w:color="auto" w:fill="auto"/>
            <w:noWrap/>
            <w:vAlign w:val="center"/>
          </w:tcPr>
          <w:p w14:paraId="3F1705E0" w14:textId="77777777" w:rsidR="00A57446" w:rsidRPr="0070489F" w:rsidRDefault="00A57446" w:rsidP="00CB19F7">
            <w:pPr>
              <w:jc w:val="center"/>
              <w:rPr>
                <w:rFonts w:cstheme="minorHAnsi"/>
                <w:color w:val="000000"/>
                <w:sz w:val="16"/>
                <w:szCs w:val="22"/>
                <w:lang w:eastAsia="en-GB"/>
              </w:rPr>
            </w:pPr>
          </w:p>
        </w:tc>
        <w:tc>
          <w:tcPr>
            <w:tcW w:w="538" w:type="dxa"/>
            <w:tcBorders>
              <w:top w:val="nil"/>
              <w:left w:val="nil"/>
              <w:bottom w:val="single" w:sz="4" w:space="0" w:color="auto"/>
              <w:right w:val="single" w:sz="4" w:space="0" w:color="auto"/>
            </w:tcBorders>
            <w:shd w:val="clear" w:color="auto" w:fill="auto"/>
            <w:noWrap/>
            <w:vAlign w:val="center"/>
          </w:tcPr>
          <w:p w14:paraId="71492FA0"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1FB4F162"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7B9CF193"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4EEC7E5A" w14:textId="77777777" w:rsidR="00A57446" w:rsidRPr="0070489F"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61B8168A"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6E458FC9"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7DAA022F"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7E22C220" w14:textId="77777777" w:rsidR="00A57446" w:rsidRPr="0070489F" w:rsidRDefault="00A57446" w:rsidP="00CB19F7">
            <w:pPr>
              <w:jc w:val="center"/>
              <w:rPr>
                <w:rFonts w:cstheme="minorHAnsi"/>
                <w:color w:val="000000"/>
                <w:sz w:val="16"/>
                <w:szCs w:val="22"/>
                <w:lang w:eastAsia="en-GB"/>
              </w:rPr>
            </w:pPr>
          </w:p>
        </w:tc>
        <w:tc>
          <w:tcPr>
            <w:tcW w:w="708" w:type="dxa"/>
            <w:tcBorders>
              <w:top w:val="nil"/>
              <w:left w:val="nil"/>
              <w:bottom w:val="single" w:sz="4" w:space="0" w:color="auto"/>
              <w:right w:val="single" w:sz="4" w:space="0" w:color="auto"/>
            </w:tcBorders>
            <w:shd w:val="clear" w:color="auto" w:fill="auto"/>
            <w:noWrap/>
            <w:vAlign w:val="center"/>
          </w:tcPr>
          <w:p w14:paraId="167E4BF9" w14:textId="77777777" w:rsidR="00A57446" w:rsidRPr="0070489F"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06355D29" w14:textId="77777777" w:rsidR="00A57446" w:rsidRPr="0070489F"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4843AF3B" w14:textId="77777777" w:rsidR="00A57446" w:rsidRPr="0070489F"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67A65342" w14:textId="77777777" w:rsidR="00A57446" w:rsidRPr="0070489F" w:rsidRDefault="00A57446" w:rsidP="00CB19F7">
            <w:pPr>
              <w:jc w:val="center"/>
              <w:rPr>
                <w:rFonts w:cstheme="minorHAnsi"/>
                <w:color w:val="000000"/>
                <w:sz w:val="16"/>
                <w:szCs w:val="22"/>
                <w:lang w:eastAsia="en-GB"/>
              </w:rPr>
            </w:pPr>
          </w:p>
        </w:tc>
        <w:tc>
          <w:tcPr>
            <w:tcW w:w="1558" w:type="dxa"/>
            <w:tcBorders>
              <w:top w:val="nil"/>
              <w:left w:val="nil"/>
              <w:bottom w:val="single" w:sz="4" w:space="0" w:color="auto"/>
              <w:right w:val="single" w:sz="4" w:space="0" w:color="auto"/>
            </w:tcBorders>
            <w:shd w:val="clear" w:color="auto" w:fill="auto"/>
            <w:noWrap/>
            <w:vAlign w:val="center"/>
          </w:tcPr>
          <w:p w14:paraId="72D4E93C" w14:textId="77777777" w:rsidR="00A57446" w:rsidRPr="0070489F" w:rsidRDefault="00A57446" w:rsidP="00CB19F7">
            <w:pPr>
              <w:jc w:val="center"/>
              <w:rPr>
                <w:rFonts w:cstheme="minorHAnsi"/>
                <w:color w:val="000000"/>
                <w:sz w:val="16"/>
                <w:szCs w:val="22"/>
                <w:lang w:eastAsia="en-GB"/>
              </w:rPr>
            </w:pPr>
          </w:p>
        </w:tc>
        <w:tc>
          <w:tcPr>
            <w:tcW w:w="1418" w:type="dxa"/>
            <w:tcBorders>
              <w:top w:val="nil"/>
              <w:left w:val="nil"/>
              <w:bottom w:val="single" w:sz="4" w:space="0" w:color="auto"/>
              <w:right w:val="single" w:sz="4" w:space="0" w:color="auto"/>
            </w:tcBorders>
            <w:shd w:val="clear" w:color="auto" w:fill="auto"/>
            <w:noWrap/>
            <w:vAlign w:val="center"/>
          </w:tcPr>
          <w:p w14:paraId="6D048FF7" w14:textId="77777777" w:rsidR="00A57446" w:rsidRPr="004D3178" w:rsidRDefault="004D3178" w:rsidP="00CB19F7">
            <w:pPr>
              <w:jc w:val="center"/>
              <w:rPr>
                <w:rFonts w:cstheme="minorHAnsi"/>
                <w:color w:val="000000"/>
                <w:sz w:val="16"/>
                <w:szCs w:val="22"/>
                <w:vertAlign w:val="superscript"/>
                <w:lang w:eastAsia="en-GB"/>
              </w:rPr>
            </w:pPr>
            <w:r>
              <w:rPr>
                <w:rFonts w:cstheme="minorHAnsi"/>
                <w:color w:val="000000"/>
                <w:sz w:val="16"/>
                <w:szCs w:val="22"/>
                <w:lang w:eastAsia="en-GB"/>
              </w:rPr>
              <w:t>x</w:t>
            </w:r>
            <w:r>
              <w:rPr>
                <w:rFonts w:cstheme="minorHAnsi"/>
                <w:color w:val="000000"/>
                <w:sz w:val="16"/>
                <w:szCs w:val="22"/>
                <w:vertAlign w:val="superscript"/>
                <w:lang w:eastAsia="en-GB"/>
              </w:rPr>
              <w:t>e</w:t>
            </w:r>
          </w:p>
        </w:tc>
      </w:tr>
      <w:tr w:rsidR="00A57446" w:rsidRPr="005A4395" w14:paraId="632B3E01" w14:textId="77777777" w:rsidTr="004A5FE9">
        <w:trPr>
          <w:trHeight w:val="241"/>
        </w:trPr>
        <w:tc>
          <w:tcPr>
            <w:tcW w:w="2977" w:type="dxa"/>
            <w:tcBorders>
              <w:top w:val="nil"/>
              <w:left w:val="single" w:sz="4" w:space="0" w:color="auto"/>
              <w:bottom w:val="single" w:sz="4" w:space="0" w:color="auto"/>
              <w:right w:val="single" w:sz="4" w:space="0" w:color="auto"/>
            </w:tcBorders>
            <w:shd w:val="clear" w:color="auto" w:fill="auto"/>
            <w:hideMark/>
          </w:tcPr>
          <w:p w14:paraId="0DF55798" w14:textId="77777777" w:rsidR="00A57446" w:rsidRPr="00D02760" w:rsidRDefault="00A57446" w:rsidP="00C64C81">
            <w:pPr>
              <w:rPr>
                <w:rFonts w:cstheme="minorHAnsi"/>
                <w:bCs/>
                <w:color w:val="000000"/>
                <w:sz w:val="16"/>
                <w:szCs w:val="22"/>
                <w:lang w:eastAsia="en-GB"/>
              </w:rPr>
            </w:pPr>
            <w:r w:rsidRPr="00D02760">
              <w:rPr>
                <w:rFonts w:cstheme="minorHAnsi"/>
                <w:bCs/>
                <w:color w:val="000000"/>
                <w:sz w:val="16"/>
                <w:szCs w:val="22"/>
                <w:lang w:eastAsia="en-GB"/>
              </w:rPr>
              <w:t>Day</w:t>
            </w:r>
            <w:r w:rsidR="00077A7F">
              <w:rPr>
                <w:rFonts w:cstheme="minorHAnsi"/>
                <w:bCs/>
                <w:color w:val="000000"/>
                <w:sz w:val="16"/>
                <w:szCs w:val="22"/>
                <w:lang w:eastAsia="en-GB"/>
              </w:rPr>
              <w:t>s</w:t>
            </w:r>
            <w:r w:rsidRPr="00D02760">
              <w:rPr>
                <w:rFonts w:cstheme="minorHAnsi"/>
                <w:bCs/>
                <w:color w:val="000000"/>
                <w:sz w:val="16"/>
                <w:szCs w:val="22"/>
                <w:lang w:eastAsia="en-GB"/>
              </w:rPr>
              <w:t xml:space="preserve"> since onset of symptoms</w:t>
            </w:r>
          </w:p>
        </w:tc>
        <w:tc>
          <w:tcPr>
            <w:tcW w:w="1134" w:type="dxa"/>
            <w:tcBorders>
              <w:top w:val="single" w:sz="4" w:space="0" w:color="auto"/>
              <w:left w:val="nil"/>
              <w:bottom w:val="single" w:sz="4" w:space="0" w:color="auto"/>
              <w:right w:val="single" w:sz="4" w:space="0" w:color="auto"/>
            </w:tcBorders>
            <w:vAlign w:val="center"/>
          </w:tcPr>
          <w:p w14:paraId="182E20DD" w14:textId="77777777" w:rsidR="00A57446" w:rsidRPr="0070489F" w:rsidRDefault="00A57446" w:rsidP="00CB19F7">
            <w:pPr>
              <w:jc w:val="center"/>
              <w:rPr>
                <w:rFonts w:cstheme="minorHAnsi"/>
                <w:color w:val="000000"/>
                <w:sz w:val="16"/>
                <w:szCs w:val="22"/>
                <w:lang w:eastAsia="en-GB"/>
              </w:rPr>
            </w:pP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CAF6C11" w14:textId="77777777" w:rsidR="00A57446" w:rsidRPr="0070489F" w:rsidRDefault="00A57446" w:rsidP="00CB19F7">
            <w:pPr>
              <w:jc w:val="center"/>
              <w:rPr>
                <w:rFonts w:cstheme="minorHAnsi"/>
                <w:color w:val="000000"/>
                <w:sz w:val="16"/>
                <w:szCs w:val="22"/>
                <w:lang w:eastAsia="en-GB"/>
              </w:rPr>
            </w:pPr>
            <w:commentRangeStart w:id="309"/>
            <w:r w:rsidRPr="0070489F">
              <w:rPr>
                <w:rFonts w:cstheme="minorHAnsi"/>
                <w:color w:val="000000"/>
                <w:sz w:val="16"/>
                <w:szCs w:val="22"/>
                <w:lang w:eastAsia="en-GB"/>
              </w:rPr>
              <w:t>x</w:t>
            </w:r>
            <w:commentRangeEnd w:id="309"/>
            <w:r w:rsidR="00D27D49">
              <w:rPr>
                <w:rStyle w:val="CommentReference"/>
              </w:rPr>
              <w:commentReference w:id="309"/>
            </w:r>
          </w:p>
        </w:tc>
        <w:tc>
          <w:tcPr>
            <w:tcW w:w="738" w:type="dxa"/>
            <w:tcBorders>
              <w:top w:val="nil"/>
              <w:left w:val="nil"/>
              <w:bottom w:val="single" w:sz="4" w:space="0" w:color="auto"/>
              <w:right w:val="single" w:sz="4" w:space="0" w:color="auto"/>
            </w:tcBorders>
            <w:shd w:val="clear" w:color="auto" w:fill="auto"/>
            <w:noWrap/>
            <w:vAlign w:val="center"/>
            <w:hideMark/>
          </w:tcPr>
          <w:p w14:paraId="30D1A157" w14:textId="77777777" w:rsidR="00A57446" w:rsidRPr="0070489F" w:rsidRDefault="00A57446" w:rsidP="00CB19F7">
            <w:pPr>
              <w:jc w:val="center"/>
              <w:rPr>
                <w:rFonts w:cstheme="minorHAnsi"/>
                <w:color w:val="000000"/>
                <w:sz w:val="16"/>
                <w:szCs w:val="22"/>
                <w:lang w:eastAsia="en-GB"/>
              </w:rPr>
            </w:pPr>
          </w:p>
        </w:tc>
        <w:tc>
          <w:tcPr>
            <w:tcW w:w="538" w:type="dxa"/>
            <w:tcBorders>
              <w:top w:val="nil"/>
              <w:left w:val="nil"/>
              <w:bottom w:val="single" w:sz="4" w:space="0" w:color="auto"/>
              <w:right w:val="single" w:sz="4" w:space="0" w:color="auto"/>
            </w:tcBorders>
            <w:shd w:val="clear" w:color="auto" w:fill="auto"/>
            <w:noWrap/>
            <w:vAlign w:val="center"/>
            <w:hideMark/>
          </w:tcPr>
          <w:p w14:paraId="75276649" w14:textId="6561B173" w:rsidR="00A57446" w:rsidRPr="0070489F" w:rsidRDefault="00A57446" w:rsidP="00CB19F7">
            <w:pPr>
              <w:jc w:val="center"/>
              <w:rPr>
                <w:rFonts w:cstheme="minorHAnsi"/>
                <w:color w:val="000000"/>
                <w:sz w:val="16"/>
                <w:szCs w:val="22"/>
                <w:lang w:eastAsia="en-GB"/>
              </w:rPr>
            </w:pPr>
            <w:del w:id="310" w:author="Hernan Sancho, Elena" w:date="2020-05-13T14:05:00Z">
              <w:r w:rsidDel="00D27D49">
                <w:rPr>
                  <w:rFonts w:cstheme="minorHAnsi"/>
                  <w:color w:val="000000"/>
                  <w:sz w:val="16"/>
                  <w:szCs w:val="22"/>
                  <w:lang w:eastAsia="en-GB"/>
                </w:rPr>
                <w:delText>x</w:delText>
              </w:r>
            </w:del>
          </w:p>
        </w:tc>
        <w:tc>
          <w:tcPr>
            <w:tcW w:w="567" w:type="dxa"/>
            <w:tcBorders>
              <w:top w:val="nil"/>
              <w:left w:val="nil"/>
              <w:bottom w:val="single" w:sz="4" w:space="0" w:color="auto"/>
              <w:right w:val="single" w:sz="4" w:space="0" w:color="auto"/>
            </w:tcBorders>
            <w:shd w:val="clear" w:color="auto" w:fill="auto"/>
            <w:noWrap/>
            <w:vAlign w:val="center"/>
            <w:hideMark/>
          </w:tcPr>
          <w:p w14:paraId="038BFD01"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hideMark/>
          </w:tcPr>
          <w:p w14:paraId="2C75B3DB"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hideMark/>
          </w:tcPr>
          <w:p w14:paraId="3A819DA5" w14:textId="77777777" w:rsidR="00A57446" w:rsidRPr="0070489F"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hideMark/>
          </w:tcPr>
          <w:p w14:paraId="1989888D" w14:textId="7DC0B80C" w:rsidR="00A57446" w:rsidRPr="0070489F" w:rsidRDefault="00A57446" w:rsidP="00CB19F7">
            <w:pPr>
              <w:jc w:val="center"/>
              <w:rPr>
                <w:rFonts w:cstheme="minorHAnsi"/>
                <w:color w:val="000000"/>
                <w:sz w:val="16"/>
                <w:szCs w:val="22"/>
                <w:lang w:eastAsia="en-GB"/>
              </w:rPr>
            </w:pPr>
            <w:del w:id="311" w:author="Hernan Sancho, Elena" w:date="2020-05-13T14:05:00Z">
              <w:r w:rsidRPr="0070489F" w:rsidDel="00D27D49">
                <w:rPr>
                  <w:rFonts w:cstheme="minorHAnsi"/>
                  <w:color w:val="000000"/>
                  <w:sz w:val="16"/>
                  <w:szCs w:val="22"/>
                  <w:lang w:eastAsia="en-GB"/>
                </w:rPr>
                <w:delText>x</w:delText>
              </w:r>
            </w:del>
          </w:p>
        </w:tc>
        <w:tc>
          <w:tcPr>
            <w:tcW w:w="567" w:type="dxa"/>
            <w:tcBorders>
              <w:top w:val="nil"/>
              <w:left w:val="nil"/>
              <w:bottom w:val="single" w:sz="4" w:space="0" w:color="auto"/>
              <w:right w:val="single" w:sz="4" w:space="0" w:color="auto"/>
            </w:tcBorders>
            <w:shd w:val="clear" w:color="auto" w:fill="auto"/>
            <w:noWrap/>
            <w:vAlign w:val="center"/>
            <w:hideMark/>
          </w:tcPr>
          <w:p w14:paraId="4C48593F"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hideMark/>
          </w:tcPr>
          <w:p w14:paraId="0E949F6E"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hideMark/>
          </w:tcPr>
          <w:p w14:paraId="76B4F4C2" w14:textId="77777777" w:rsidR="00A57446" w:rsidRPr="0070489F" w:rsidRDefault="00A57446" w:rsidP="00CB19F7">
            <w:pPr>
              <w:jc w:val="center"/>
              <w:rPr>
                <w:rFonts w:cstheme="minorHAnsi"/>
                <w:color w:val="000000"/>
                <w:sz w:val="16"/>
                <w:szCs w:val="22"/>
                <w:lang w:eastAsia="en-GB"/>
              </w:rPr>
            </w:pPr>
          </w:p>
        </w:tc>
        <w:tc>
          <w:tcPr>
            <w:tcW w:w="708" w:type="dxa"/>
            <w:tcBorders>
              <w:top w:val="nil"/>
              <w:left w:val="nil"/>
              <w:bottom w:val="single" w:sz="4" w:space="0" w:color="auto"/>
              <w:right w:val="single" w:sz="4" w:space="0" w:color="auto"/>
            </w:tcBorders>
            <w:shd w:val="clear" w:color="auto" w:fill="auto"/>
            <w:noWrap/>
            <w:vAlign w:val="center"/>
            <w:hideMark/>
          </w:tcPr>
          <w:p w14:paraId="171EA05A" w14:textId="77777777" w:rsidR="00A57446" w:rsidRPr="0070489F"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hideMark/>
          </w:tcPr>
          <w:p w14:paraId="0CFA6980" w14:textId="77777777" w:rsidR="00A57446" w:rsidRPr="0070489F"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hideMark/>
          </w:tcPr>
          <w:p w14:paraId="7DAE0DF1" w14:textId="77777777" w:rsidR="00A57446" w:rsidRPr="0070489F"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hideMark/>
          </w:tcPr>
          <w:p w14:paraId="1959CA78" w14:textId="77777777" w:rsidR="00A57446" w:rsidRPr="0070489F" w:rsidRDefault="00A57446" w:rsidP="00CB19F7">
            <w:pPr>
              <w:jc w:val="center"/>
              <w:rPr>
                <w:rFonts w:cstheme="minorHAnsi"/>
                <w:color w:val="000000"/>
                <w:sz w:val="16"/>
                <w:szCs w:val="22"/>
                <w:lang w:eastAsia="en-GB"/>
              </w:rPr>
            </w:pPr>
          </w:p>
        </w:tc>
        <w:tc>
          <w:tcPr>
            <w:tcW w:w="1558" w:type="dxa"/>
            <w:tcBorders>
              <w:top w:val="nil"/>
              <w:left w:val="nil"/>
              <w:bottom w:val="single" w:sz="4" w:space="0" w:color="auto"/>
              <w:right w:val="single" w:sz="4" w:space="0" w:color="auto"/>
            </w:tcBorders>
            <w:shd w:val="clear" w:color="auto" w:fill="auto"/>
            <w:noWrap/>
            <w:vAlign w:val="center"/>
            <w:hideMark/>
          </w:tcPr>
          <w:p w14:paraId="24B91112" w14:textId="2577BDFF" w:rsidR="00A57446" w:rsidRPr="0070489F" w:rsidRDefault="00A57446" w:rsidP="00CB19F7">
            <w:pPr>
              <w:jc w:val="center"/>
              <w:rPr>
                <w:rFonts w:cstheme="minorHAnsi"/>
                <w:color w:val="000000"/>
                <w:sz w:val="16"/>
                <w:szCs w:val="22"/>
                <w:lang w:eastAsia="en-GB"/>
              </w:rPr>
            </w:pPr>
            <w:del w:id="312" w:author="Hernan Sancho, Elena" w:date="2020-05-13T14:05:00Z">
              <w:r w:rsidRPr="0070489F" w:rsidDel="00D27D49">
                <w:rPr>
                  <w:rFonts w:cstheme="minorHAnsi"/>
                  <w:color w:val="000000"/>
                  <w:sz w:val="16"/>
                  <w:szCs w:val="22"/>
                  <w:lang w:eastAsia="en-GB"/>
                </w:rPr>
                <w:delText>x</w:delText>
              </w:r>
            </w:del>
          </w:p>
        </w:tc>
        <w:tc>
          <w:tcPr>
            <w:tcW w:w="1418" w:type="dxa"/>
            <w:tcBorders>
              <w:top w:val="nil"/>
              <w:left w:val="nil"/>
              <w:bottom w:val="single" w:sz="4" w:space="0" w:color="auto"/>
              <w:right w:val="single" w:sz="4" w:space="0" w:color="auto"/>
            </w:tcBorders>
            <w:shd w:val="clear" w:color="auto" w:fill="auto"/>
            <w:noWrap/>
            <w:vAlign w:val="center"/>
            <w:hideMark/>
          </w:tcPr>
          <w:p w14:paraId="6AD0B135" w14:textId="1B29964D" w:rsidR="00A57446" w:rsidRPr="0070489F" w:rsidRDefault="00A57446" w:rsidP="00CB19F7">
            <w:pPr>
              <w:jc w:val="center"/>
              <w:rPr>
                <w:rFonts w:cstheme="minorHAnsi"/>
                <w:color w:val="000000"/>
                <w:sz w:val="16"/>
                <w:szCs w:val="22"/>
                <w:lang w:eastAsia="en-GB"/>
              </w:rPr>
            </w:pPr>
            <w:del w:id="313" w:author="Hernan Sancho, Elena" w:date="2020-05-13T14:05:00Z">
              <w:r w:rsidRPr="0070489F" w:rsidDel="00D27D49">
                <w:rPr>
                  <w:rFonts w:cstheme="minorHAnsi"/>
                  <w:color w:val="000000"/>
                  <w:sz w:val="16"/>
                  <w:szCs w:val="22"/>
                  <w:lang w:eastAsia="en-GB"/>
                </w:rPr>
                <w:delText>x</w:delText>
              </w:r>
            </w:del>
          </w:p>
        </w:tc>
      </w:tr>
      <w:tr w:rsidR="00A57446" w:rsidRPr="005A4395" w14:paraId="3EFC7135" w14:textId="77777777" w:rsidTr="004A5FE9">
        <w:trPr>
          <w:trHeight w:val="241"/>
        </w:trPr>
        <w:tc>
          <w:tcPr>
            <w:tcW w:w="2977" w:type="dxa"/>
            <w:tcBorders>
              <w:top w:val="nil"/>
              <w:left w:val="single" w:sz="4" w:space="0" w:color="auto"/>
              <w:bottom w:val="single" w:sz="4" w:space="0" w:color="auto"/>
              <w:right w:val="single" w:sz="4" w:space="0" w:color="auto"/>
            </w:tcBorders>
            <w:shd w:val="clear" w:color="auto" w:fill="auto"/>
          </w:tcPr>
          <w:p w14:paraId="0CF6A108" w14:textId="77777777" w:rsidR="00A57446" w:rsidRPr="00D02760" w:rsidRDefault="00A57446" w:rsidP="00C64C81">
            <w:pPr>
              <w:rPr>
                <w:rFonts w:cstheme="minorHAnsi"/>
                <w:bCs/>
                <w:color w:val="000000"/>
                <w:sz w:val="16"/>
                <w:szCs w:val="22"/>
                <w:lang w:eastAsia="en-GB"/>
              </w:rPr>
            </w:pPr>
            <w:r w:rsidRPr="00D02760">
              <w:rPr>
                <w:rFonts w:cstheme="minorHAnsi"/>
                <w:bCs/>
                <w:color w:val="000000"/>
                <w:sz w:val="16"/>
                <w:szCs w:val="22"/>
                <w:lang w:eastAsia="en-GB"/>
              </w:rPr>
              <w:t>Demographics and anthropomorphic data</w:t>
            </w:r>
          </w:p>
        </w:tc>
        <w:tc>
          <w:tcPr>
            <w:tcW w:w="1134" w:type="dxa"/>
            <w:tcBorders>
              <w:top w:val="single" w:sz="4" w:space="0" w:color="auto"/>
              <w:left w:val="nil"/>
              <w:bottom w:val="single" w:sz="4" w:space="0" w:color="auto"/>
              <w:right w:val="single" w:sz="4" w:space="0" w:color="auto"/>
            </w:tcBorders>
            <w:vAlign w:val="center"/>
          </w:tcPr>
          <w:p w14:paraId="6C8C5C43" w14:textId="77777777" w:rsidR="00A57446" w:rsidRPr="0070489F" w:rsidRDefault="00A57446" w:rsidP="00CB19F7">
            <w:pPr>
              <w:jc w:val="center"/>
              <w:rPr>
                <w:rFonts w:cstheme="minorHAnsi"/>
                <w:color w:val="000000"/>
                <w:sz w:val="16"/>
                <w:szCs w:val="22"/>
                <w:lang w:eastAsia="en-GB"/>
              </w:rPr>
            </w:pPr>
          </w:p>
        </w:tc>
        <w:tc>
          <w:tcPr>
            <w:tcW w:w="1276" w:type="dxa"/>
            <w:tcBorders>
              <w:top w:val="nil"/>
              <w:left w:val="single" w:sz="4" w:space="0" w:color="auto"/>
              <w:bottom w:val="single" w:sz="4" w:space="0" w:color="auto"/>
              <w:right w:val="single" w:sz="4" w:space="0" w:color="auto"/>
            </w:tcBorders>
            <w:shd w:val="clear" w:color="auto" w:fill="auto"/>
            <w:noWrap/>
            <w:vAlign w:val="center"/>
          </w:tcPr>
          <w:p w14:paraId="5FBC648F" w14:textId="77777777" w:rsidR="00A57446" w:rsidRPr="0070489F"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738" w:type="dxa"/>
            <w:tcBorders>
              <w:top w:val="nil"/>
              <w:left w:val="nil"/>
              <w:bottom w:val="single" w:sz="4" w:space="0" w:color="auto"/>
              <w:right w:val="single" w:sz="4" w:space="0" w:color="auto"/>
            </w:tcBorders>
            <w:shd w:val="clear" w:color="auto" w:fill="auto"/>
            <w:noWrap/>
            <w:vAlign w:val="center"/>
          </w:tcPr>
          <w:p w14:paraId="596AA348" w14:textId="77777777" w:rsidR="00A57446" w:rsidRPr="0070489F" w:rsidRDefault="00A57446" w:rsidP="00CB19F7">
            <w:pPr>
              <w:jc w:val="center"/>
              <w:rPr>
                <w:rFonts w:cstheme="minorHAnsi"/>
                <w:color w:val="000000"/>
                <w:sz w:val="16"/>
                <w:szCs w:val="22"/>
                <w:lang w:eastAsia="en-GB"/>
              </w:rPr>
            </w:pPr>
          </w:p>
        </w:tc>
        <w:tc>
          <w:tcPr>
            <w:tcW w:w="538" w:type="dxa"/>
            <w:tcBorders>
              <w:top w:val="nil"/>
              <w:left w:val="nil"/>
              <w:bottom w:val="single" w:sz="4" w:space="0" w:color="auto"/>
              <w:right w:val="single" w:sz="4" w:space="0" w:color="auto"/>
            </w:tcBorders>
            <w:shd w:val="clear" w:color="auto" w:fill="auto"/>
            <w:noWrap/>
            <w:vAlign w:val="center"/>
          </w:tcPr>
          <w:p w14:paraId="6B06D91F"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00C45D8C"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08456AE7"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6A22C562" w14:textId="77777777" w:rsidR="00A57446" w:rsidRPr="0070489F"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52FB1F0C"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06E2FACF"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4CBC9CCF"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7AD88138" w14:textId="77777777" w:rsidR="00A57446" w:rsidRPr="0070489F" w:rsidRDefault="00A57446" w:rsidP="00CB19F7">
            <w:pPr>
              <w:jc w:val="center"/>
              <w:rPr>
                <w:rFonts w:cstheme="minorHAnsi"/>
                <w:color w:val="000000"/>
                <w:sz w:val="16"/>
                <w:szCs w:val="22"/>
                <w:lang w:eastAsia="en-GB"/>
              </w:rPr>
            </w:pPr>
          </w:p>
        </w:tc>
        <w:tc>
          <w:tcPr>
            <w:tcW w:w="708" w:type="dxa"/>
            <w:tcBorders>
              <w:top w:val="nil"/>
              <w:left w:val="nil"/>
              <w:bottom w:val="single" w:sz="4" w:space="0" w:color="auto"/>
              <w:right w:val="single" w:sz="4" w:space="0" w:color="auto"/>
            </w:tcBorders>
            <w:shd w:val="clear" w:color="auto" w:fill="auto"/>
            <w:noWrap/>
            <w:vAlign w:val="center"/>
          </w:tcPr>
          <w:p w14:paraId="5EE2413F" w14:textId="77777777" w:rsidR="00A57446" w:rsidRPr="0070489F"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28EDEA20" w14:textId="77777777" w:rsidR="00A57446" w:rsidRPr="0070489F"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4A3B981A" w14:textId="77777777" w:rsidR="00A57446" w:rsidRPr="0070489F"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6B470C69" w14:textId="77777777" w:rsidR="00A57446" w:rsidRPr="0070489F" w:rsidRDefault="00A57446" w:rsidP="00CB19F7">
            <w:pPr>
              <w:jc w:val="center"/>
              <w:rPr>
                <w:rFonts w:cstheme="minorHAnsi"/>
                <w:color w:val="000000"/>
                <w:sz w:val="16"/>
                <w:szCs w:val="22"/>
                <w:lang w:eastAsia="en-GB"/>
              </w:rPr>
            </w:pPr>
          </w:p>
        </w:tc>
        <w:tc>
          <w:tcPr>
            <w:tcW w:w="1558" w:type="dxa"/>
            <w:tcBorders>
              <w:top w:val="nil"/>
              <w:left w:val="nil"/>
              <w:bottom w:val="single" w:sz="4" w:space="0" w:color="auto"/>
              <w:right w:val="single" w:sz="4" w:space="0" w:color="auto"/>
            </w:tcBorders>
            <w:shd w:val="clear" w:color="auto" w:fill="auto"/>
            <w:noWrap/>
            <w:vAlign w:val="center"/>
          </w:tcPr>
          <w:p w14:paraId="1FB418B9" w14:textId="77777777" w:rsidR="00A57446" w:rsidRPr="0070489F" w:rsidRDefault="00A57446" w:rsidP="00CB19F7">
            <w:pPr>
              <w:jc w:val="center"/>
              <w:rPr>
                <w:rFonts w:cstheme="minorHAnsi"/>
                <w:color w:val="000000"/>
                <w:sz w:val="16"/>
                <w:szCs w:val="22"/>
                <w:lang w:eastAsia="en-GB"/>
              </w:rPr>
            </w:pPr>
          </w:p>
        </w:tc>
        <w:tc>
          <w:tcPr>
            <w:tcW w:w="1418" w:type="dxa"/>
            <w:tcBorders>
              <w:top w:val="nil"/>
              <w:left w:val="nil"/>
              <w:bottom w:val="single" w:sz="4" w:space="0" w:color="auto"/>
              <w:right w:val="single" w:sz="4" w:space="0" w:color="auto"/>
            </w:tcBorders>
            <w:shd w:val="clear" w:color="auto" w:fill="auto"/>
            <w:noWrap/>
            <w:vAlign w:val="center"/>
          </w:tcPr>
          <w:p w14:paraId="5B253F5B" w14:textId="77777777" w:rsidR="00A57446" w:rsidRPr="0070489F" w:rsidRDefault="00A57446" w:rsidP="00CB19F7">
            <w:pPr>
              <w:jc w:val="center"/>
              <w:rPr>
                <w:rFonts w:cstheme="minorHAnsi"/>
                <w:color w:val="000000"/>
                <w:sz w:val="16"/>
                <w:szCs w:val="22"/>
                <w:lang w:eastAsia="en-GB"/>
              </w:rPr>
            </w:pPr>
          </w:p>
        </w:tc>
      </w:tr>
      <w:tr w:rsidR="00A57446" w:rsidRPr="005A4395" w14:paraId="7B8E6B99" w14:textId="77777777" w:rsidTr="004A5FE9">
        <w:trPr>
          <w:trHeight w:val="241"/>
        </w:trPr>
        <w:tc>
          <w:tcPr>
            <w:tcW w:w="2977" w:type="dxa"/>
            <w:tcBorders>
              <w:top w:val="nil"/>
              <w:left w:val="single" w:sz="4" w:space="0" w:color="auto"/>
              <w:bottom w:val="single" w:sz="4" w:space="0" w:color="auto"/>
              <w:right w:val="single" w:sz="4" w:space="0" w:color="auto"/>
            </w:tcBorders>
            <w:shd w:val="clear" w:color="auto" w:fill="auto"/>
          </w:tcPr>
          <w:p w14:paraId="758FCE59" w14:textId="77777777" w:rsidR="00A57446" w:rsidRPr="00D02760" w:rsidRDefault="00A57446" w:rsidP="00C64C81">
            <w:pPr>
              <w:rPr>
                <w:rFonts w:cstheme="minorHAnsi"/>
                <w:bCs/>
                <w:color w:val="000000"/>
                <w:sz w:val="16"/>
                <w:szCs w:val="22"/>
                <w:lang w:eastAsia="en-GB"/>
              </w:rPr>
            </w:pPr>
            <w:r w:rsidRPr="00D02760">
              <w:rPr>
                <w:rFonts w:cstheme="minorHAnsi"/>
                <w:bCs/>
                <w:color w:val="000000"/>
                <w:sz w:val="16"/>
                <w:szCs w:val="22"/>
                <w:lang w:eastAsia="en-GB"/>
              </w:rPr>
              <w:t>7-point ordinal scale</w:t>
            </w:r>
          </w:p>
        </w:tc>
        <w:tc>
          <w:tcPr>
            <w:tcW w:w="1134" w:type="dxa"/>
            <w:tcBorders>
              <w:top w:val="single" w:sz="4" w:space="0" w:color="auto"/>
              <w:left w:val="nil"/>
              <w:bottom w:val="single" w:sz="4" w:space="0" w:color="auto"/>
              <w:right w:val="single" w:sz="4" w:space="0" w:color="auto"/>
            </w:tcBorders>
            <w:vAlign w:val="center"/>
          </w:tcPr>
          <w:p w14:paraId="28EC3334" w14:textId="77777777" w:rsidR="00A57446" w:rsidRPr="0070489F" w:rsidRDefault="00A57446" w:rsidP="00CB19F7">
            <w:pPr>
              <w:jc w:val="center"/>
              <w:rPr>
                <w:rFonts w:cstheme="minorHAnsi"/>
                <w:color w:val="000000"/>
                <w:sz w:val="16"/>
                <w:szCs w:val="22"/>
                <w:lang w:eastAsia="en-GB"/>
              </w:rPr>
            </w:pPr>
          </w:p>
        </w:tc>
        <w:tc>
          <w:tcPr>
            <w:tcW w:w="1276" w:type="dxa"/>
            <w:tcBorders>
              <w:top w:val="nil"/>
              <w:left w:val="single" w:sz="4" w:space="0" w:color="auto"/>
              <w:bottom w:val="single" w:sz="4" w:space="0" w:color="auto"/>
              <w:right w:val="single" w:sz="4" w:space="0" w:color="auto"/>
            </w:tcBorders>
            <w:shd w:val="clear" w:color="auto" w:fill="auto"/>
            <w:noWrap/>
            <w:vAlign w:val="center"/>
          </w:tcPr>
          <w:p w14:paraId="087529EF" w14:textId="77777777" w:rsidR="00A57446"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738" w:type="dxa"/>
            <w:tcBorders>
              <w:top w:val="nil"/>
              <w:left w:val="nil"/>
              <w:bottom w:val="single" w:sz="4" w:space="0" w:color="auto"/>
              <w:right w:val="single" w:sz="4" w:space="0" w:color="auto"/>
            </w:tcBorders>
            <w:shd w:val="clear" w:color="auto" w:fill="auto"/>
            <w:noWrap/>
            <w:vAlign w:val="center"/>
          </w:tcPr>
          <w:p w14:paraId="11D679B6" w14:textId="77777777" w:rsidR="00A57446" w:rsidRPr="0070489F" w:rsidRDefault="00A57446" w:rsidP="00CB19F7">
            <w:pPr>
              <w:jc w:val="center"/>
              <w:rPr>
                <w:rFonts w:cstheme="minorHAnsi"/>
                <w:color w:val="000000"/>
                <w:sz w:val="16"/>
                <w:szCs w:val="22"/>
                <w:lang w:eastAsia="en-GB"/>
              </w:rPr>
            </w:pPr>
          </w:p>
        </w:tc>
        <w:tc>
          <w:tcPr>
            <w:tcW w:w="538" w:type="dxa"/>
            <w:tcBorders>
              <w:top w:val="nil"/>
              <w:left w:val="nil"/>
              <w:bottom w:val="single" w:sz="4" w:space="0" w:color="auto"/>
              <w:right w:val="single" w:sz="4" w:space="0" w:color="auto"/>
            </w:tcBorders>
            <w:shd w:val="clear" w:color="auto" w:fill="auto"/>
            <w:noWrap/>
            <w:vAlign w:val="center"/>
          </w:tcPr>
          <w:p w14:paraId="6C080452" w14:textId="77777777" w:rsidR="00A57446" w:rsidRPr="0070489F"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0A9AA964" w14:textId="77777777" w:rsidR="00A57446" w:rsidRPr="0070489F"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6A610E82" w14:textId="77777777" w:rsidR="00A57446" w:rsidRPr="0070489F"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28767F5F" w14:textId="77777777" w:rsidR="00A57446" w:rsidRPr="0070489F"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709" w:type="dxa"/>
            <w:tcBorders>
              <w:top w:val="nil"/>
              <w:left w:val="nil"/>
              <w:bottom w:val="single" w:sz="4" w:space="0" w:color="auto"/>
              <w:right w:val="single" w:sz="4" w:space="0" w:color="auto"/>
            </w:tcBorders>
            <w:shd w:val="clear" w:color="auto" w:fill="auto"/>
            <w:noWrap/>
            <w:vAlign w:val="center"/>
          </w:tcPr>
          <w:p w14:paraId="650139CC" w14:textId="77777777" w:rsidR="00A57446" w:rsidRPr="0070489F"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7B134297" w14:textId="77777777" w:rsidR="00A57446" w:rsidRPr="0070489F"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2CEE81E2" w14:textId="77777777" w:rsidR="00A57446" w:rsidRPr="0070489F"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54F98BA6" w14:textId="77777777" w:rsidR="00A57446" w:rsidRPr="0070489F"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708" w:type="dxa"/>
            <w:tcBorders>
              <w:top w:val="nil"/>
              <w:left w:val="nil"/>
              <w:bottom w:val="single" w:sz="4" w:space="0" w:color="auto"/>
              <w:right w:val="single" w:sz="4" w:space="0" w:color="auto"/>
            </w:tcBorders>
            <w:shd w:val="clear" w:color="auto" w:fill="auto"/>
            <w:noWrap/>
            <w:vAlign w:val="center"/>
          </w:tcPr>
          <w:p w14:paraId="046F4343" w14:textId="77777777" w:rsidR="00A57446" w:rsidRPr="0070489F"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709" w:type="dxa"/>
            <w:tcBorders>
              <w:top w:val="nil"/>
              <w:left w:val="nil"/>
              <w:bottom w:val="single" w:sz="4" w:space="0" w:color="auto"/>
              <w:right w:val="single" w:sz="4" w:space="0" w:color="auto"/>
            </w:tcBorders>
            <w:shd w:val="clear" w:color="auto" w:fill="auto"/>
            <w:noWrap/>
            <w:vAlign w:val="center"/>
          </w:tcPr>
          <w:p w14:paraId="3B7420A8" w14:textId="77777777" w:rsidR="00A57446" w:rsidRPr="0070489F"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709" w:type="dxa"/>
            <w:tcBorders>
              <w:top w:val="nil"/>
              <w:left w:val="nil"/>
              <w:bottom w:val="single" w:sz="4" w:space="0" w:color="auto"/>
              <w:right w:val="single" w:sz="4" w:space="0" w:color="auto"/>
            </w:tcBorders>
            <w:shd w:val="clear" w:color="auto" w:fill="auto"/>
            <w:noWrap/>
            <w:vAlign w:val="center"/>
          </w:tcPr>
          <w:p w14:paraId="71159329" w14:textId="77777777" w:rsidR="00A57446" w:rsidRPr="0070489F"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709" w:type="dxa"/>
            <w:tcBorders>
              <w:top w:val="nil"/>
              <w:left w:val="nil"/>
              <w:bottom w:val="single" w:sz="4" w:space="0" w:color="auto"/>
              <w:right w:val="single" w:sz="4" w:space="0" w:color="auto"/>
            </w:tcBorders>
            <w:shd w:val="clear" w:color="auto" w:fill="auto"/>
            <w:noWrap/>
            <w:vAlign w:val="center"/>
          </w:tcPr>
          <w:p w14:paraId="63BB8CB2" w14:textId="77777777" w:rsidR="00A57446" w:rsidRPr="0070489F"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1558" w:type="dxa"/>
            <w:tcBorders>
              <w:top w:val="nil"/>
              <w:left w:val="nil"/>
              <w:bottom w:val="single" w:sz="4" w:space="0" w:color="auto"/>
              <w:right w:val="single" w:sz="4" w:space="0" w:color="auto"/>
            </w:tcBorders>
            <w:shd w:val="clear" w:color="auto" w:fill="auto"/>
            <w:noWrap/>
            <w:vAlign w:val="center"/>
          </w:tcPr>
          <w:p w14:paraId="2D116BCC" w14:textId="77777777" w:rsidR="00A57446" w:rsidRPr="0070489F"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1418" w:type="dxa"/>
            <w:tcBorders>
              <w:top w:val="nil"/>
              <w:left w:val="nil"/>
              <w:bottom w:val="single" w:sz="4" w:space="0" w:color="auto"/>
              <w:right w:val="single" w:sz="4" w:space="0" w:color="auto"/>
            </w:tcBorders>
            <w:shd w:val="clear" w:color="auto" w:fill="auto"/>
            <w:noWrap/>
            <w:vAlign w:val="center"/>
          </w:tcPr>
          <w:p w14:paraId="10613080" w14:textId="77777777" w:rsidR="00A57446" w:rsidRPr="0070489F" w:rsidRDefault="00A57446" w:rsidP="00CB19F7">
            <w:pPr>
              <w:jc w:val="center"/>
              <w:rPr>
                <w:rFonts w:cstheme="minorHAnsi"/>
                <w:color w:val="000000"/>
                <w:sz w:val="16"/>
                <w:szCs w:val="22"/>
                <w:lang w:eastAsia="en-GB"/>
              </w:rPr>
            </w:pPr>
          </w:p>
        </w:tc>
      </w:tr>
      <w:tr w:rsidR="00A57446" w:rsidRPr="005A4395" w:rsidDel="000D2B0D" w14:paraId="66C55F87" w14:textId="77777777" w:rsidTr="004A5FE9">
        <w:trPr>
          <w:trHeight w:val="371"/>
        </w:trPr>
        <w:tc>
          <w:tcPr>
            <w:tcW w:w="2977" w:type="dxa"/>
            <w:tcBorders>
              <w:top w:val="nil"/>
              <w:left w:val="single" w:sz="4" w:space="0" w:color="auto"/>
              <w:bottom w:val="single" w:sz="4" w:space="0" w:color="auto"/>
              <w:right w:val="single" w:sz="4" w:space="0" w:color="auto"/>
            </w:tcBorders>
            <w:shd w:val="clear" w:color="auto" w:fill="auto"/>
          </w:tcPr>
          <w:p w14:paraId="21C2C944" w14:textId="77777777" w:rsidR="00A57446" w:rsidRPr="00D02760" w:rsidDel="000D2B0D" w:rsidRDefault="00A57446" w:rsidP="005A4395">
            <w:pPr>
              <w:rPr>
                <w:rFonts w:cstheme="minorHAnsi"/>
                <w:bCs/>
                <w:color w:val="000000"/>
                <w:sz w:val="16"/>
                <w:szCs w:val="22"/>
                <w:lang w:eastAsia="en-GB"/>
              </w:rPr>
            </w:pPr>
            <w:r w:rsidRPr="00D02760">
              <w:rPr>
                <w:rFonts w:cstheme="minorHAnsi"/>
                <w:bCs/>
                <w:color w:val="000000"/>
                <w:sz w:val="16"/>
                <w:szCs w:val="22"/>
                <w:lang w:eastAsia="en-GB"/>
              </w:rPr>
              <w:t>COVID-19 RTPCR (result may not be available prior to dosing</w:t>
            </w:r>
            <w:r w:rsidR="00F91412" w:rsidRPr="00955D3D">
              <w:rPr>
                <w:rFonts w:cstheme="minorHAnsi"/>
                <w:bCs/>
                <w:sz w:val="18"/>
                <w:szCs w:val="18"/>
                <w:vertAlign w:val="superscript"/>
              </w:rPr>
              <w:t>#</w:t>
            </w:r>
          </w:p>
        </w:tc>
        <w:tc>
          <w:tcPr>
            <w:tcW w:w="1134" w:type="dxa"/>
            <w:tcBorders>
              <w:top w:val="single" w:sz="4" w:space="0" w:color="auto"/>
              <w:left w:val="nil"/>
              <w:bottom w:val="single" w:sz="4" w:space="0" w:color="auto"/>
              <w:right w:val="single" w:sz="4" w:space="0" w:color="auto"/>
            </w:tcBorders>
            <w:vAlign w:val="center"/>
          </w:tcPr>
          <w:p w14:paraId="48AFF2C5" w14:textId="77777777" w:rsidR="00A57446" w:rsidRPr="0070489F" w:rsidDel="000D2B0D" w:rsidRDefault="00A57446" w:rsidP="00CB19F7">
            <w:pPr>
              <w:jc w:val="center"/>
              <w:rPr>
                <w:rFonts w:cstheme="minorHAnsi"/>
                <w:color w:val="000000"/>
                <w:sz w:val="16"/>
                <w:szCs w:val="22"/>
                <w:lang w:eastAsia="en-GB"/>
              </w:rPr>
            </w:pPr>
          </w:p>
        </w:tc>
        <w:tc>
          <w:tcPr>
            <w:tcW w:w="1276" w:type="dxa"/>
            <w:tcBorders>
              <w:top w:val="nil"/>
              <w:left w:val="single" w:sz="4" w:space="0" w:color="auto"/>
              <w:bottom w:val="single" w:sz="4" w:space="0" w:color="auto"/>
              <w:right w:val="single" w:sz="4" w:space="0" w:color="auto"/>
            </w:tcBorders>
            <w:shd w:val="clear" w:color="auto" w:fill="auto"/>
            <w:noWrap/>
            <w:vAlign w:val="center"/>
          </w:tcPr>
          <w:p w14:paraId="21014AD5" w14:textId="77777777" w:rsidR="00A57446" w:rsidRPr="0070489F" w:rsidDel="000D2B0D" w:rsidRDefault="00A57446" w:rsidP="00CB19F7">
            <w:pPr>
              <w:jc w:val="center"/>
              <w:rPr>
                <w:rFonts w:cstheme="minorHAnsi"/>
                <w:color w:val="000000"/>
                <w:sz w:val="16"/>
                <w:szCs w:val="22"/>
                <w:lang w:eastAsia="en-GB"/>
              </w:rPr>
            </w:pPr>
            <w:r>
              <w:rPr>
                <w:rFonts w:cstheme="minorHAnsi"/>
                <w:color w:val="000000"/>
                <w:sz w:val="16"/>
                <w:szCs w:val="22"/>
                <w:lang w:eastAsia="en-GB"/>
              </w:rPr>
              <w:t>x</w:t>
            </w:r>
            <w:r w:rsidR="0093286A" w:rsidRPr="00E80D4F">
              <w:rPr>
                <w:rFonts w:cstheme="minorHAnsi"/>
                <w:sz w:val="18"/>
                <w:szCs w:val="18"/>
                <w:vertAlign w:val="superscript"/>
              </w:rPr>
              <w:t>#</w:t>
            </w:r>
            <w:r>
              <w:rPr>
                <w:rFonts w:cstheme="minorHAnsi"/>
                <w:color w:val="000000"/>
                <w:sz w:val="16"/>
                <w:szCs w:val="22"/>
                <w:lang w:eastAsia="en-GB"/>
              </w:rPr>
              <w:t xml:space="preserve"> </w:t>
            </w:r>
            <w:r w:rsidRPr="00A235C8">
              <w:rPr>
                <w:rFonts w:cstheme="minorHAnsi"/>
                <w:color w:val="000000"/>
                <w:sz w:val="14"/>
                <w:szCs w:val="22"/>
                <w:lang w:eastAsia="en-GB"/>
              </w:rPr>
              <w:t>(if not already taken)</w:t>
            </w:r>
          </w:p>
        </w:tc>
        <w:tc>
          <w:tcPr>
            <w:tcW w:w="738" w:type="dxa"/>
            <w:tcBorders>
              <w:top w:val="nil"/>
              <w:left w:val="nil"/>
              <w:bottom w:val="single" w:sz="4" w:space="0" w:color="auto"/>
              <w:right w:val="single" w:sz="4" w:space="0" w:color="auto"/>
            </w:tcBorders>
            <w:shd w:val="clear" w:color="auto" w:fill="auto"/>
            <w:noWrap/>
            <w:vAlign w:val="center"/>
          </w:tcPr>
          <w:p w14:paraId="49A089FF" w14:textId="77777777" w:rsidR="00A57446" w:rsidRPr="0070489F" w:rsidDel="000D2B0D" w:rsidRDefault="00A57446" w:rsidP="00CB19F7">
            <w:pPr>
              <w:jc w:val="center"/>
              <w:rPr>
                <w:rFonts w:cstheme="minorHAnsi"/>
                <w:color w:val="000000"/>
                <w:sz w:val="16"/>
                <w:szCs w:val="22"/>
                <w:lang w:eastAsia="en-GB"/>
              </w:rPr>
            </w:pPr>
          </w:p>
        </w:tc>
        <w:tc>
          <w:tcPr>
            <w:tcW w:w="538" w:type="dxa"/>
            <w:tcBorders>
              <w:top w:val="nil"/>
              <w:left w:val="nil"/>
              <w:bottom w:val="single" w:sz="4" w:space="0" w:color="auto"/>
              <w:right w:val="single" w:sz="4" w:space="0" w:color="auto"/>
            </w:tcBorders>
            <w:shd w:val="clear" w:color="auto" w:fill="auto"/>
            <w:noWrap/>
            <w:vAlign w:val="center"/>
          </w:tcPr>
          <w:p w14:paraId="2EDAD374" w14:textId="77777777" w:rsidR="00A57446" w:rsidRPr="0070489F" w:rsidDel="000D2B0D" w:rsidRDefault="00A57446" w:rsidP="00CB19F7">
            <w:pPr>
              <w:jc w:val="center"/>
              <w:rPr>
                <w:rFonts w:cstheme="minorHAnsi"/>
                <w:color w:val="000000"/>
                <w:sz w:val="16"/>
                <w:szCs w:val="22"/>
                <w:lang w:eastAsia="en-GB"/>
              </w:rPr>
            </w:pPr>
            <w:r>
              <w:rPr>
                <w:rFonts w:cstheme="minorHAnsi"/>
                <w:color w:val="000000"/>
                <w:sz w:val="16"/>
                <w:szCs w:val="22"/>
                <w:lang w:eastAsia="en-GB"/>
              </w:rPr>
              <w:t>x</w:t>
            </w:r>
            <w:r w:rsidR="0093286A" w:rsidRPr="00E80D4F">
              <w:rPr>
                <w:rFonts w:cstheme="minorHAnsi"/>
                <w:sz w:val="18"/>
                <w:szCs w:val="18"/>
                <w:vertAlign w:val="superscript"/>
              </w:rPr>
              <w:t>#</w:t>
            </w:r>
          </w:p>
        </w:tc>
        <w:tc>
          <w:tcPr>
            <w:tcW w:w="567" w:type="dxa"/>
            <w:tcBorders>
              <w:top w:val="nil"/>
              <w:left w:val="nil"/>
              <w:bottom w:val="single" w:sz="4" w:space="0" w:color="auto"/>
              <w:right w:val="single" w:sz="4" w:space="0" w:color="auto"/>
            </w:tcBorders>
            <w:shd w:val="clear" w:color="auto" w:fill="auto"/>
            <w:noWrap/>
            <w:vAlign w:val="center"/>
          </w:tcPr>
          <w:p w14:paraId="1BEEDE7D" w14:textId="77777777" w:rsidR="00A57446" w:rsidRPr="0070489F" w:rsidDel="000D2B0D" w:rsidRDefault="00A57446" w:rsidP="00CB19F7">
            <w:pPr>
              <w:jc w:val="center"/>
              <w:rPr>
                <w:rFonts w:cstheme="minorHAnsi"/>
                <w:color w:val="000000"/>
                <w:sz w:val="16"/>
                <w:szCs w:val="22"/>
                <w:lang w:eastAsia="en-GB"/>
              </w:rPr>
            </w:pPr>
            <w:r>
              <w:rPr>
                <w:rFonts w:cstheme="minorHAnsi"/>
                <w:color w:val="000000"/>
                <w:sz w:val="16"/>
                <w:szCs w:val="22"/>
                <w:lang w:eastAsia="en-GB"/>
              </w:rPr>
              <w:t>x</w:t>
            </w:r>
            <w:r w:rsidR="0093286A" w:rsidRPr="00E80D4F">
              <w:rPr>
                <w:rFonts w:cstheme="minorHAnsi"/>
                <w:sz w:val="18"/>
                <w:szCs w:val="18"/>
                <w:vertAlign w:val="superscript"/>
              </w:rPr>
              <w:t>#</w:t>
            </w:r>
          </w:p>
        </w:tc>
        <w:tc>
          <w:tcPr>
            <w:tcW w:w="567" w:type="dxa"/>
            <w:tcBorders>
              <w:top w:val="nil"/>
              <w:left w:val="nil"/>
              <w:bottom w:val="single" w:sz="4" w:space="0" w:color="auto"/>
              <w:right w:val="single" w:sz="4" w:space="0" w:color="auto"/>
            </w:tcBorders>
            <w:shd w:val="clear" w:color="auto" w:fill="auto"/>
            <w:noWrap/>
            <w:vAlign w:val="center"/>
          </w:tcPr>
          <w:p w14:paraId="35DA109E" w14:textId="77777777" w:rsidR="00A57446" w:rsidRPr="0070489F" w:rsidDel="000D2B0D" w:rsidRDefault="00A57446" w:rsidP="00CB19F7">
            <w:pPr>
              <w:jc w:val="center"/>
              <w:rPr>
                <w:rFonts w:cstheme="minorHAnsi"/>
                <w:color w:val="000000"/>
                <w:sz w:val="16"/>
                <w:szCs w:val="22"/>
                <w:lang w:eastAsia="en-GB"/>
              </w:rPr>
            </w:pPr>
            <w:r>
              <w:rPr>
                <w:rFonts w:cstheme="minorHAnsi"/>
                <w:color w:val="000000"/>
                <w:sz w:val="16"/>
                <w:szCs w:val="22"/>
                <w:lang w:eastAsia="en-GB"/>
              </w:rPr>
              <w:t>x</w:t>
            </w:r>
            <w:r w:rsidR="0093286A" w:rsidRPr="00E80D4F">
              <w:rPr>
                <w:rFonts w:cstheme="minorHAnsi"/>
                <w:sz w:val="18"/>
                <w:szCs w:val="18"/>
                <w:vertAlign w:val="superscript"/>
              </w:rPr>
              <w:t>#</w:t>
            </w:r>
          </w:p>
        </w:tc>
        <w:tc>
          <w:tcPr>
            <w:tcW w:w="567" w:type="dxa"/>
            <w:tcBorders>
              <w:top w:val="nil"/>
              <w:left w:val="nil"/>
              <w:bottom w:val="single" w:sz="4" w:space="0" w:color="auto"/>
              <w:right w:val="single" w:sz="4" w:space="0" w:color="auto"/>
            </w:tcBorders>
            <w:shd w:val="clear" w:color="auto" w:fill="auto"/>
            <w:noWrap/>
            <w:vAlign w:val="center"/>
          </w:tcPr>
          <w:p w14:paraId="09BC4183" w14:textId="77777777" w:rsidR="00A57446" w:rsidRPr="0070489F" w:rsidDel="000D2B0D" w:rsidRDefault="00A57446" w:rsidP="00CB19F7">
            <w:pPr>
              <w:jc w:val="center"/>
              <w:rPr>
                <w:rFonts w:cstheme="minorHAnsi"/>
                <w:color w:val="000000"/>
                <w:sz w:val="16"/>
                <w:szCs w:val="22"/>
                <w:lang w:eastAsia="en-GB"/>
              </w:rPr>
            </w:pPr>
            <w:r>
              <w:rPr>
                <w:rFonts w:cstheme="minorHAnsi"/>
                <w:color w:val="000000"/>
                <w:sz w:val="16"/>
                <w:szCs w:val="22"/>
                <w:lang w:eastAsia="en-GB"/>
              </w:rPr>
              <w:t>x</w:t>
            </w:r>
            <w:r w:rsidR="0093286A" w:rsidRPr="00E80D4F">
              <w:rPr>
                <w:rFonts w:cstheme="minorHAnsi"/>
                <w:sz w:val="18"/>
                <w:szCs w:val="18"/>
                <w:vertAlign w:val="superscript"/>
              </w:rPr>
              <w:t>#</w:t>
            </w:r>
          </w:p>
        </w:tc>
        <w:tc>
          <w:tcPr>
            <w:tcW w:w="709" w:type="dxa"/>
            <w:tcBorders>
              <w:top w:val="nil"/>
              <w:left w:val="nil"/>
              <w:bottom w:val="single" w:sz="4" w:space="0" w:color="auto"/>
              <w:right w:val="single" w:sz="4" w:space="0" w:color="auto"/>
            </w:tcBorders>
            <w:shd w:val="clear" w:color="auto" w:fill="auto"/>
            <w:noWrap/>
            <w:vAlign w:val="center"/>
          </w:tcPr>
          <w:p w14:paraId="1629F657" w14:textId="77777777" w:rsidR="00A57446" w:rsidRPr="0070489F" w:rsidDel="000D2B0D" w:rsidRDefault="00A57446" w:rsidP="00CB19F7">
            <w:pPr>
              <w:jc w:val="center"/>
              <w:rPr>
                <w:rFonts w:cstheme="minorHAnsi"/>
                <w:color w:val="000000"/>
                <w:sz w:val="16"/>
                <w:szCs w:val="22"/>
                <w:lang w:eastAsia="en-GB"/>
              </w:rPr>
            </w:pPr>
            <w:r>
              <w:rPr>
                <w:rFonts w:cstheme="minorHAnsi"/>
                <w:color w:val="000000"/>
                <w:sz w:val="16"/>
                <w:szCs w:val="22"/>
                <w:lang w:eastAsia="en-GB"/>
              </w:rPr>
              <w:t>x</w:t>
            </w:r>
            <w:r w:rsidR="0093286A" w:rsidRPr="00E80D4F">
              <w:rPr>
                <w:rFonts w:cstheme="minorHAnsi"/>
                <w:sz w:val="18"/>
                <w:szCs w:val="18"/>
                <w:vertAlign w:val="superscript"/>
              </w:rPr>
              <w:t>#</w:t>
            </w:r>
          </w:p>
        </w:tc>
        <w:tc>
          <w:tcPr>
            <w:tcW w:w="567" w:type="dxa"/>
            <w:tcBorders>
              <w:top w:val="nil"/>
              <w:left w:val="nil"/>
              <w:bottom w:val="single" w:sz="4" w:space="0" w:color="auto"/>
              <w:right w:val="single" w:sz="4" w:space="0" w:color="auto"/>
            </w:tcBorders>
            <w:shd w:val="clear" w:color="auto" w:fill="auto"/>
            <w:noWrap/>
            <w:vAlign w:val="center"/>
          </w:tcPr>
          <w:p w14:paraId="62DC2079" w14:textId="77777777" w:rsidR="00A57446" w:rsidRPr="0070489F" w:rsidDel="000D2B0D" w:rsidRDefault="00A57446" w:rsidP="00CB19F7">
            <w:pPr>
              <w:jc w:val="center"/>
              <w:rPr>
                <w:rFonts w:cstheme="minorHAnsi"/>
                <w:color w:val="000000"/>
                <w:sz w:val="16"/>
                <w:szCs w:val="22"/>
                <w:lang w:eastAsia="en-GB"/>
              </w:rPr>
            </w:pPr>
            <w:r>
              <w:rPr>
                <w:rFonts w:cstheme="minorHAnsi"/>
                <w:color w:val="000000"/>
                <w:sz w:val="16"/>
                <w:szCs w:val="22"/>
                <w:lang w:eastAsia="en-GB"/>
              </w:rPr>
              <w:t>x</w:t>
            </w:r>
            <w:r w:rsidR="0093286A" w:rsidRPr="00E80D4F">
              <w:rPr>
                <w:rFonts w:cstheme="minorHAnsi"/>
                <w:sz w:val="18"/>
                <w:szCs w:val="18"/>
                <w:vertAlign w:val="superscript"/>
              </w:rPr>
              <w:t>#</w:t>
            </w:r>
          </w:p>
        </w:tc>
        <w:tc>
          <w:tcPr>
            <w:tcW w:w="567" w:type="dxa"/>
            <w:tcBorders>
              <w:top w:val="nil"/>
              <w:left w:val="nil"/>
              <w:bottom w:val="single" w:sz="4" w:space="0" w:color="auto"/>
              <w:right w:val="single" w:sz="4" w:space="0" w:color="auto"/>
            </w:tcBorders>
            <w:shd w:val="clear" w:color="auto" w:fill="auto"/>
            <w:noWrap/>
            <w:vAlign w:val="center"/>
          </w:tcPr>
          <w:p w14:paraId="31D6BCFE" w14:textId="77777777" w:rsidR="00A57446" w:rsidRPr="0070489F" w:rsidDel="000D2B0D" w:rsidRDefault="00A57446" w:rsidP="00CB19F7">
            <w:pPr>
              <w:jc w:val="center"/>
              <w:rPr>
                <w:rFonts w:cstheme="minorHAnsi"/>
                <w:color w:val="000000"/>
                <w:sz w:val="16"/>
                <w:szCs w:val="22"/>
                <w:lang w:eastAsia="en-GB"/>
              </w:rPr>
            </w:pPr>
            <w:r>
              <w:rPr>
                <w:rFonts w:cstheme="minorHAnsi"/>
                <w:color w:val="000000"/>
                <w:sz w:val="16"/>
                <w:szCs w:val="22"/>
                <w:lang w:eastAsia="en-GB"/>
              </w:rPr>
              <w:t>x</w:t>
            </w:r>
            <w:r w:rsidR="0093286A" w:rsidRPr="00E80D4F">
              <w:rPr>
                <w:rFonts w:cstheme="minorHAnsi"/>
                <w:sz w:val="18"/>
                <w:szCs w:val="18"/>
                <w:vertAlign w:val="superscript"/>
              </w:rPr>
              <w:t>#</w:t>
            </w:r>
          </w:p>
        </w:tc>
        <w:tc>
          <w:tcPr>
            <w:tcW w:w="567" w:type="dxa"/>
            <w:tcBorders>
              <w:top w:val="nil"/>
              <w:left w:val="nil"/>
              <w:bottom w:val="single" w:sz="4" w:space="0" w:color="auto"/>
              <w:right w:val="single" w:sz="4" w:space="0" w:color="auto"/>
            </w:tcBorders>
            <w:shd w:val="clear" w:color="auto" w:fill="auto"/>
            <w:noWrap/>
            <w:vAlign w:val="center"/>
          </w:tcPr>
          <w:p w14:paraId="161D197E" w14:textId="77777777" w:rsidR="00A57446" w:rsidRPr="0070489F" w:rsidDel="000D2B0D" w:rsidRDefault="00A57446" w:rsidP="00CB19F7">
            <w:pPr>
              <w:jc w:val="center"/>
              <w:rPr>
                <w:rFonts w:cstheme="minorHAnsi"/>
                <w:color w:val="000000"/>
                <w:sz w:val="16"/>
                <w:szCs w:val="22"/>
                <w:lang w:eastAsia="en-GB"/>
              </w:rPr>
            </w:pPr>
            <w:r>
              <w:rPr>
                <w:rFonts w:cstheme="minorHAnsi"/>
                <w:color w:val="000000"/>
                <w:sz w:val="16"/>
                <w:szCs w:val="22"/>
                <w:lang w:eastAsia="en-GB"/>
              </w:rPr>
              <w:t>x</w:t>
            </w:r>
            <w:r w:rsidR="0093286A" w:rsidRPr="00E80D4F">
              <w:rPr>
                <w:rFonts w:cstheme="minorHAnsi"/>
                <w:sz w:val="18"/>
                <w:szCs w:val="18"/>
                <w:vertAlign w:val="superscript"/>
              </w:rPr>
              <w:t>#</w:t>
            </w:r>
          </w:p>
        </w:tc>
        <w:tc>
          <w:tcPr>
            <w:tcW w:w="708" w:type="dxa"/>
            <w:tcBorders>
              <w:top w:val="nil"/>
              <w:left w:val="nil"/>
              <w:bottom w:val="single" w:sz="4" w:space="0" w:color="auto"/>
              <w:right w:val="single" w:sz="4" w:space="0" w:color="auto"/>
            </w:tcBorders>
            <w:shd w:val="clear" w:color="auto" w:fill="auto"/>
            <w:noWrap/>
            <w:vAlign w:val="center"/>
          </w:tcPr>
          <w:p w14:paraId="7567B99B" w14:textId="77777777" w:rsidR="00A57446" w:rsidRPr="0070489F" w:rsidDel="000D2B0D" w:rsidRDefault="00A57446" w:rsidP="00CB19F7">
            <w:pPr>
              <w:jc w:val="center"/>
              <w:rPr>
                <w:rFonts w:cstheme="minorHAnsi"/>
                <w:color w:val="000000"/>
                <w:sz w:val="16"/>
                <w:szCs w:val="22"/>
                <w:lang w:eastAsia="en-GB"/>
              </w:rPr>
            </w:pPr>
            <w:r>
              <w:rPr>
                <w:rFonts w:cstheme="minorHAnsi"/>
                <w:color w:val="000000"/>
                <w:sz w:val="16"/>
                <w:szCs w:val="22"/>
                <w:lang w:eastAsia="en-GB"/>
              </w:rPr>
              <w:t>x</w:t>
            </w:r>
            <w:r w:rsidR="0093286A" w:rsidRPr="00E80D4F">
              <w:rPr>
                <w:rFonts w:cstheme="minorHAnsi"/>
                <w:sz w:val="18"/>
                <w:szCs w:val="18"/>
                <w:vertAlign w:val="superscript"/>
              </w:rPr>
              <w:t>#</w:t>
            </w:r>
          </w:p>
        </w:tc>
        <w:tc>
          <w:tcPr>
            <w:tcW w:w="709" w:type="dxa"/>
            <w:tcBorders>
              <w:top w:val="nil"/>
              <w:left w:val="nil"/>
              <w:bottom w:val="single" w:sz="4" w:space="0" w:color="auto"/>
              <w:right w:val="single" w:sz="4" w:space="0" w:color="auto"/>
            </w:tcBorders>
            <w:shd w:val="clear" w:color="auto" w:fill="auto"/>
            <w:noWrap/>
            <w:vAlign w:val="center"/>
          </w:tcPr>
          <w:p w14:paraId="27487069" w14:textId="77777777" w:rsidR="00A57446" w:rsidRPr="0070489F" w:rsidDel="000D2B0D" w:rsidRDefault="00A57446" w:rsidP="00CB19F7">
            <w:pPr>
              <w:jc w:val="center"/>
              <w:rPr>
                <w:rFonts w:cstheme="minorHAnsi"/>
                <w:color w:val="000000"/>
                <w:sz w:val="16"/>
                <w:szCs w:val="22"/>
                <w:lang w:eastAsia="en-GB"/>
              </w:rPr>
            </w:pPr>
            <w:r>
              <w:rPr>
                <w:rFonts w:cstheme="minorHAnsi"/>
                <w:color w:val="000000"/>
                <w:sz w:val="16"/>
                <w:szCs w:val="22"/>
                <w:lang w:eastAsia="en-GB"/>
              </w:rPr>
              <w:t>x</w:t>
            </w:r>
            <w:r w:rsidR="0093286A" w:rsidRPr="00E80D4F">
              <w:rPr>
                <w:rFonts w:cstheme="minorHAnsi"/>
                <w:sz w:val="18"/>
                <w:szCs w:val="18"/>
                <w:vertAlign w:val="superscript"/>
              </w:rPr>
              <w:t>#</w:t>
            </w:r>
          </w:p>
        </w:tc>
        <w:tc>
          <w:tcPr>
            <w:tcW w:w="709" w:type="dxa"/>
            <w:tcBorders>
              <w:top w:val="nil"/>
              <w:left w:val="nil"/>
              <w:bottom w:val="single" w:sz="4" w:space="0" w:color="auto"/>
              <w:right w:val="single" w:sz="4" w:space="0" w:color="auto"/>
            </w:tcBorders>
            <w:shd w:val="clear" w:color="auto" w:fill="auto"/>
            <w:noWrap/>
            <w:vAlign w:val="center"/>
          </w:tcPr>
          <w:p w14:paraId="210D44C9" w14:textId="77777777" w:rsidR="00A57446" w:rsidRPr="0070489F" w:rsidDel="000D2B0D" w:rsidRDefault="00A57446" w:rsidP="00CB19F7">
            <w:pPr>
              <w:jc w:val="center"/>
              <w:rPr>
                <w:rFonts w:cstheme="minorHAnsi"/>
                <w:color w:val="000000"/>
                <w:sz w:val="16"/>
                <w:szCs w:val="22"/>
                <w:lang w:eastAsia="en-GB"/>
              </w:rPr>
            </w:pPr>
            <w:r>
              <w:rPr>
                <w:rFonts w:cstheme="minorHAnsi"/>
                <w:color w:val="000000"/>
                <w:sz w:val="16"/>
                <w:szCs w:val="22"/>
                <w:lang w:eastAsia="en-GB"/>
              </w:rPr>
              <w:t>x</w:t>
            </w:r>
            <w:r w:rsidR="0093286A" w:rsidRPr="00E80D4F">
              <w:rPr>
                <w:rFonts w:cstheme="minorHAnsi"/>
                <w:sz w:val="18"/>
                <w:szCs w:val="18"/>
                <w:vertAlign w:val="superscript"/>
              </w:rPr>
              <w:t>#</w:t>
            </w:r>
          </w:p>
        </w:tc>
        <w:tc>
          <w:tcPr>
            <w:tcW w:w="709" w:type="dxa"/>
            <w:tcBorders>
              <w:top w:val="nil"/>
              <w:left w:val="nil"/>
              <w:bottom w:val="single" w:sz="4" w:space="0" w:color="auto"/>
              <w:right w:val="single" w:sz="4" w:space="0" w:color="auto"/>
            </w:tcBorders>
            <w:shd w:val="clear" w:color="auto" w:fill="auto"/>
            <w:noWrap/>
            <w:vAlign w:val="center"/>
          </w:tcPr>
          <w:p w14:paraId="1514A84A" w14:textId="77777777" w:rsidR="00A57446" w:rsidRPr="0070489F" w:rsidDel="000D2B0D" w:rsidRDefault="00A57446" w:rsidP="00CB19F7">
            <w:pPr>
              <w:jc w:val="center"/>
              <w:rPr>
                <w:rFonts w:cstheme="minorHAnsi"/>
                <w:color w:val="000000"/>
                <w:sz w:val="16"/>
                <w:szCs w:val="22"/>
                <w:lang w:eastAsia="en-GB"/>
              </w:rPr>
            </w:pPr>
            <w:r>
              <w:rPr>
                <w:rFonts w:cstheme="minorHAnsi"/>
                <w:color w:val="000000"/>
                <w:sz w:val="16"/>
                <w:szCs w:val="22"/>
                <w:lang w:eastAsia="en-GB"/>
              </w:rPr>
              <w:t>x</w:t>
            </w:r>
            <w:r w:rsidR="0093286A" w:rsidRPr="00E80D4F">
              <w:rPr>
                <w:rFonts w:cstheme="minorHAnsi"/>
                <w:sz w:val="18"/>
                <w:szCs w:val="18"/>
                <w:vertAlign w:val="superscript"/>
              </w:rPr>
              <w:t>#</w:t>
            </w:r>
          </w:p>
        </w:tc>
        <w:tc>
          <w:tcPr>
            <w:tcW w:w="1558" w:type="dxa"/>
            <w:tcBorders>
              <w:top w:val="nil"/>
              <w:left w:val="nil"/>
              <w:bottom w:val="single" w:sz="4" w:space="0" w:color="auto"/>
              <w:right w:val="single" w:sz="4" w:space="0" w:color="auto"/>
            </w:tcBorders>
            <w:shd w:val="clear" w:color="auto" w:fill="auto"/>
            <w:noWrap/>
            <w:vAlign w:val="center"/>
          </w:tcPr>
          <w:p w14:paraId="5488ED7B" w14:textId="77777777" w:rsidR="00A57446" w:rsidRPr="0070489F" w:rsidDel="000D2B0D" w:rsidRDefault="00A57446" w:rsidP="00CB19F7">
            <w:pPr>
              <w:jc w:val="center"/>
              <w:rPr>
                <w:rFonts w:cstheme="minorHAnsi"/>
                <w:color w:val="000000"/>
                <w:sz w:val="16"/>
                <w:szCs w:val="22"/>
                <w:lang w:eastAsia="en-GB"/>
              </w:rPr>
            </w:pPr>
            <w:r>
              <w:rPr>
                <w:rFonts w:cstheme="minorHAnsi"/>
                <w:color w:val="000000"/>
                <w:sz w:val="16"/>
                <w:szCs w:val="22"/>
                <w:lang w:eastAsia="en-GB"/>
              </w:rPr>
              <w:t>x</w:t>
            </w:r>
            <w:r w:rsidR="0093286A" w:rsidRPr="00E80D4F">
              <w:rPr>
                <w:rFonts w:cstheme="minorHAnsi"/>
                <w:sz w:val="18"/>
                <w:szCs w:val="18"/>
                <w:vertAlign w:val="superscript"/>
              </w:rPr>
              <w:t>#</w:t>
            </w:r>
          </w:p>
        </w:tc>
        <w:tc>
          <w:tcPr>
            <w:tcW w:w="1418" w:type="dxa"/>
            <w:tcBorders>
              <w:top w:val="nil"/>
              <w:left w:val="nil"/>
              <w:bottom w:val="single" w:sz="4" w:space="0" w:color="auto"/>
              <w:right w:val="single" w:sz="4" w:space="0" w:color="auto"/>
            </w:tcBorders>
            <w:shd w:val="clear" w:color="auto" w:fill="auto"/>
            <w:noWrap/>
            <w:vAlign w:val="center"/>
          </w:tcPr>
          <w:p w14:paraId="240B7648" w14:textId="77777777" w:rsidR="00A57446" w:rsidRPr="0070489F" w:rsidDel="000D2B0D" w:rsidRDefault="00A57446" w:rsidP="00CB19F7">
            <w:pPr>
              <w:jc w:val="center"/>
              <w:rPr>
                <w:rFonts w:cstheme="minorHAnsi"/>
                <w:color w:val="000000"/>
                <w:sz w:val="16"/>
                <w:szCs w:val="22"/>
                <w:lang w:eastAsia="en-GB"/>
              </w:rPr>
            </w:pPr>
          </w:p>
        </w:tc>
      </w:tr>
      <w:tr w:rsidR="00A57446" w:rsidRPr="005A4395" w:rsidDel="000D2B0D" w14:paraId="20C7378C" w14:textId="77777777" w:rsidTr="004A5FE9">
        <w:trPr>
          <w:trHeight w:val="151"/>
        </w:trPr>
        <w:tc>
          <w:tcPr>
            <w:tcW w:w="2977" w:type="dxa"/>
            <w:tcBorders>
              <w:top w:val="nil"/>
              <w:left w:val="single" w:sz="4" w:space="0" w:color="auto"/>
              <w:bottom w:val="single" w:sz="4" w:space="0" w:color="auto"/>
              <w:right w:val="single" w:sz="4" w:space="0" w:color="auto"/>
            </w:tcBorders>
            <w:shd w:val="clear" w:color="auto" w:fill="auto"/>
          </w:tcPr>
          <w:p w14:paraId="3CEEA0CD" w14:textId="60355232" w:rsidR="00A57446" w:rsidRPr="00D02760" w:rsidRDefault="00E80D4F" w:rsidP="00B7732E">
            <w:pPr>
              <w:rPr>
                <w:rFonts w:cstheme="minorHAnsi"/>
                <w:bCs/>
                <w:color w:val="000000"/>
                <w:sz w:val="16"/>
                <w:szCs w:val="22"/>
                <w:lang w:eastAsia="en-GB"/>
              </w:rPr>
            </w:pPr>
            <w:r w:rsidRPr="00D02760">
              <w:rPr>
                <w:rFonts w:cstheme="minorHAnsi"/>
                <w:bCs/>
                <w:color w:val="000000"/>
                <w:sz w:val="16"/>
                <w:szCs w:val="22"/>
                <w:lang w:eastAsia="en-GB"/>
              </w:rPr>
              <w:t>Research</w:t>
            </w:r>
            <w:r w:rsidR="00A57446" w:rsidRPr="00D02760">
              <w:rPr>
                <w:rFonts w:cstheme="minorHAnsi"/>
                <w:bCs/>
                <w:color w:val="000000"/>
                <w:sz w:val="16"/>
                <w:szCs w:val="22"/>
                <w:lang w:eastAsia="en-GB"/>
              </w:rPr>
              <w:t xml:space="preserve"> </w:t>
            </w:r>
            <w:r w:rsidR="00955D3D" w:rsidRPr="00D02760">
              <w:rPr>
                <w:rFonts w:cstheme="minorHAnsi"/>
                <w:bCs/>
                <w:color w:val="000000"/>
                <w:sz w:val="16"/>
                <w:szCs w:val="22"/>
                <w:lang w:eastAsia="en-GB"/>
              </w:rPr>
              <w:t>blood</w:t>
            </w:r>
            <w:ins w:id="314" w:author="IBW" w:date="2020-05-14T14:14:00Z">
              <w:r w:rsidR="00B05691">
                <w:rPr>
                  <w:rFonts w:cstheme="minorHAnsi"/>
                  <w:bCs/>
                  <w:color w:val="000000"/>
                  <w:sz w:val="16"/>
                  <w:szCs w:val="22"/>
                  <w:lang w:eastAsia="en-GB"/>
                </w:rPr>
                <w:t xml:space="preserve"> and/or endothelial cell</w:t>
              </w:r>
            </w:ins>
            <w:r w:rsidR="00955D3D" w:rsidRPr="00D02760">
              <w:rPr>
                <w:rFonts w:cstheme="minorHAnsi"/>
                <w:bCs/>
                <w:color w:val="000000"/>
                <w:sz w:val="16"/>
                <w:szCs w:val="22"/>
                <w:lang w:eastAsia="en-GB"/>
              </w:rPr>
              <w:t xml:space="preserve"> </w:t>
            </w:r>
            <w:r w:rsidR="00A57446" w:rsidRPr="00D02760">
              <w:rPr>
                <w:rFonts w:cstheme="minorHAnsi"/>
                <w:bCs/>
                <w:color w:val="000000"/>
                <w:sz w:val="16"/>
                <w:szCs w:val="22"/>
                <w:lang w:eastAsia="en-GB"/>
              </w:rPr>
              <w:t>sam</w:t>
            </w:r>
            <w:ins w:id="315" w:author="IBW" w:date="2020-05-14T14:15:00Z">
              <w:r w:rsidR="00B47872">
                <w:rPr>
                  <w:rFonts w:cstheme="minorHAnsi"/>
                  <w:bCs/>
                  <w:color w:val="000000"/>
                  <w:sz w:val="16"/>
                  <w:szCs w:val="22"/>
                  <w:lang w:eastAsia="en-GB"/>
                </w:rPr>
                <w:t>jos</w:t>
              </w:r>
            </w:ins>
            <w:r w:rsidR="00A57446" w:rsidRPr="00D02760">
              <w:rPr>
                <w:rFonts w:cstheme="minorHAnsi"/>
                <w:bCs/>
                <w:color w:val="000000"/>
                <w:sz w:val="16"/>
                <w:szCs w:val="22"/>
                <w:lang w:eastAsia="en-GB"/>
              </w:rPr>
              <w:t>pling</w:t>
            </w:r>
            <w:r w:rsidR="00B7732E" w:rsidRPr="00955D3D">
              <w:rPr>
                <w:rFonts w:cstheme="minorHAnsi"/>
                <w:bCs/>
                <w:color w:val="000000"/>
                <w:sz w:val="16"/>
                <w:szCs w:val="22"/>
                <w:vertAlign w:val="superscript"/>
                <w:lang w:eastAsia="en-GB"/>
              </w:rPr>
              <w:t>a</w:t>
            </w:r>
            <w:r w:rsidR="00F224DA">
              <w:rPr>
                <w:rFonts w:cstheme="minorHAnsi"/>
                <w:bCs/>
                <w:color w:val="000000"/>
                <w:sz w:val="16"/>
                <w:szCs w:val="22"/>
                <w:vertAlign w:val="superscript"/>
                <w:lang w:eastAsia="en-GB"/>
              </w:rPr>
              <w:t>,b</w:t>
            </w:r>
          </w:p>
        </w:tc>
        <w:tc>
          <w:tcPr>
            <w:tcW w:w="1134" w:type="dxa"/>
            <w:tcBorders>
              <w:top w:val="single" w:sz="4" w:space="0" w:color="auto"/>
              <w:left w:val="nil"/>
              <w:bottom w:val="single" w:sz="4" w:space="0" w:color="auto"/>
              <w:right w:val="single" w:sz="4" w:space="0" w:color="auto"/>
            </w:tcBorders>
            <w:vAlign w:val="center"/>
          </w:tcPr>
          <w:p w14:paraId="299B9B63" w14:textId="77777777" w:rsidR="00A57446" w:rsidRPr="0070489F" w:rsidDel="000D2B0D" w:rsidRDefault="00A57446" w:rsidP="00CB19F7">
            <w:pPr>
              <w:jc w:val="center"/>
              <w:rPr>
                <w:rFonts w:cstheme="minorHAnsi"/>
                <w:color w:val="000000"/>
                <w:sz w:val="16"/>
                <w:szCs w:val="22"/>
                <w:lang w:eastAsia="en-GB"/>
              </w:rPr>
            </w:pPr>
          </w:p>
        </w:tc>
        <w:tc>
          <w:tcPr>
            <w:tcW w:w="1276" w:type="dxa"/>
            <w:tcBorders>
              <w:top w:val="nil"/>
              <w:left w:val="single" w:sz="4" w:space="0" w:color="auto"/>
              <w:bottom w:val="single" w:sz="4" w:space="0" w:color="auto"/>
              <w:right w:val="single" w:sz="4" w:space="0" w:color="auto"/>
            </w:tcBorders>
            <w:shd w:val="clear" w:color="auto" w:fill="auto"/>
            <w:noWrap/>
            <w:vAlign w:val="center"/>
          </w:tcPr>
          <w:p w14:paraId="51A4E04F" w14:textId="77777777" w:rsidR="00A57446" w:rsidRDefault="00B7732E" w:rsidP="00B7732E">
            <w:pPr>
              <w:jc w:val="center"/>
              <w:rPr>
                <w:rFonts w:cstheme="minorHAnsi"/>
                <w:color w:val="000000"/>
                <w:sz w:val="16"/>
                <w:szCs w:val="22"/>
                <w:lang w:eastAsia="en-GB"/>
              </w:rPr>
            </w:pPr>
            <w:r>
              <w:rPr>
                <w:rFonts w:cstheme="minorHAnsi"/>
                <w:color w:val="000000"/>
                <w:sz w:val="16"/>
                <w:szCs w:val="22"/>
                <w:lang w:eastAsia="en-GB"/>
              </w:rPr>
              <w:t>x</w:t>
            </w:r>
            <w:r>
              <w:rPr>
                <w:rFonts w:cstheme="minorHAnsi"/>
                <w:color w:val="000000"/>
                <w:sz w:val="16"/>
                <w:szCs w:val="22"/>
                <w:vertAlign w:val="superscript"/>
                <w:lang w:eastAsia="en-GB"/>
              </w:rPr>
              <w:t>b</w:t>
            </w:r>
          </w:p>
        </w:tc>
        <w:tc>
          <w:tcPr>
            <w:tcW w:w="738" w:type="dxa"/>
            <w:tcBorders>
              <w:top w:val="nil"/>
              <w:left w:val="nil"/>
              <w:bottom w:val="single" w:sz="4" w:space="0" w:color="auto"/>
              <w:right w:val="single" w:sz="4" w:space="0" w:color="auto"/>
            </w:tcBorders>
            <w:shd w:val="clear" w:color="auto" w:fill="auto"/>
            <w:noWrap/>
            <w:vAlign w:val="center"/>
          </w:tcPr>
          <w:p w14:paraId="3D3E0B25" w14:textId="77777777" w:rsidR="00A57446" w:rsidRPr="0070489F" w:rsidDel="000D2B0D" w:rsidRDefault="00A57446" w:rsidP="00CB19F7">
            <w:pPr>
              <w:jc w:val="center"/>
              <w:rPr>
                <w:rFonts w:cstheme="minorHAnsi"/>
                <w:color w:val="000000"/>
                <w:sz w:val="16"/>
                <w:szCs w:val="22"/>
                <w:lang w:eastAsia="en-GB"/>
              </w:rPr>
            </w:pPr>
          </w:p>
        </w:tc>
        <w:tc>
          <w:tcPr>
            <w:tcW w:w="538" w:type="dxa"/>
            <w:tcBorders>
              <w:top w:val="nil"/>
              <w:left w:val="nil"/>
              <w:bottom w:val="single" w:sz="4" w:space="0" w:color="auto"/>
              <w:right w:val="single" w:sz="4" w:space="0" w:color="auto"/>
            </w:tcBorders>
            <w:shd w:val="clear" w:color="auto" w:fill="auto"/>
            <w:noWrap/>
            <w:vAlign w:val="center"/>
          </w:tcPr>
          <w:p w14:paraId="103E591F" w14:textId="77777777" w:rsidR="00A57446" w:rsidRDefault="00B7732E" w:rsidP="00B7732E">
            <w:pPr>
              <w:jc w:val="center"/>
              <w:rPr>
                <w:rFonts w:cstheme="minorHAnsi"/>
                <w:color w:val="000000"/>
                <w:sz w:val="16"/>
                <w:szCs w:val="22"/>
                <w:lang w:eastAsia="en-GB"/>
              </w:rPr>
            </w:pPr>
            <w:r>
              <w:rPr>
                <w:rFonts w:cstheme="minorHAnsi"/>
                <w:color w:val="000000"/>
                <w:sz w:val="16"/>
                <w:szCs w:val="22"/>
                <w:lang w:eastAsia="en-GB"/>
              </w:rPr>
              <w:t>x</w:t>
            </w:r>
            <w:r>
              <w:rPr>
                <w:rFonts w:cstheme="minorHAnsi"/>
                <w:color w:val="000000"/>
                <w:sz w:val="16"/>
                <w:szCs w:val="22"/>
                <w:vertAlign w:val="superscript"/>
                <w:lang w:eastAsia="en-GB"/>
              </w:rPr>
              <w:t>b</w:t>
            </w:r>
          </w:p>
        </w:tc>
        <w:tc>
          <w:tcPr>
            <w:tcW w:w="567" w:type="dxa"/>
            <w:tcBorders>
              <w:top w:val="nil"/>
              <w:left w:val="nil"/>
              <w:bottom w:val="single" w:sz="4" w:space="0" w:color="auto"/>
              <w:right w:val="single" w:sz="4" w:space="0" w:color="auto"/>
            </w:tcBorders>
            <w:shd w:val="clear" w:color="auto" w:fill="auto"/>
            <w:noWrap/>
            <w:vAlign w:val="center"/>
          </w:tcPr>
          <w:p w14:paraId="42EDA319" w14:textId="77777777" w:rsidR="00A57446"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3196CFB3" w14:textId="77777777" w:rsidR="00A57446"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01AAC2CC" w14:textId="77777777" w:rsidR="00A57446"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0EFFCB81" w14:textId="77777777" w:rsidR="00A57446" w:rsidRPr="00B7732E" w:rsidRDefault="00B7732E" w:rsidP="00CB19F7">
            <w:pPr>
              <w:jc w:val="center"/>
              <w:rPr>
                <w:rFonts w:cstheme="minorHAnsi"/>
                <w:color w:val="000000"/>
                <w:sz w:val="16"/>
                <w:szCs w:val="22"/>
                <w:lang w:eastAsia="en-GB"/>
              </w:rPr>
            </w:pPr>
            <w:r>
              <w:rPr>
                <w:rFonts w:cstheme="minorHAnsi"/>
                <w:color w:val="000000"/>
                <w:sz w:val="16"/>
                <w:szCs w:val="22"/>
                <w:lang w:eastAsia="en-GB"/>
              </w:rPr>
              <w:t>x</w:t>
            </w:r>
            <w:r w:rsidR="00B508FA">
              <w:rPr>
                <w:rFonts w:cstheme="minorHAnsi"/>
                <w:color w:val="000000"/>
                <w:sz w:val="16"/>
                <w:szCs w:val="22"/>
                <w:vertAlign w:val="superscript"/>
                <w:lang w:eastAsia="en-GB"/>
              </w:rPr>
              <w:t>b</w:t>
            </w:r>
          </w:p>
        </w:tc>
        <w:tc>
          <w:tcPr>
            <w:tcW w:w="567" w:type="dxa"/>
            <w:tcBorders>
              <w:top w:val="nil"/>
              <w:left w:val="nil"/>
              <w:bottom w:val="single" w:sz="4" w:space="0" w:color="auto"/>
              <w:right w:val="single" w:sz="4" w:space="0" w:color="auto"/>
            </w:tcBorders>
            <w:shd w:val="clear" w:color="auto" w:fill="auto"/>
            <w:noWrap/>
            <w:vAlign w:val="center"/>
          </w:tcPr>
          <w:p w14:paraId="062EBA9B" w14:textId="77777777" w:rsidR="00A57446"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49B99344" w14:textId="77777777" w:rsidR="00A57446"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6F537210" w14:textId="77777777" w:rsidR="00A57446" w:rsidRDefault="00A57446" w:rsidP="00CB19F7">
            <w:pPr>
              <w:jc w:val="center"/>
              <w:rPr>
                <w:rFonts w:cstheme="minorHAnsi"/>
                <w:color w:val="000000"/>
                <w:sz w:val="16"/>
                <w:szCs w:val="22"/>
                <w:lang w:eastAsia="en-GB"/>
              </w:rPr>
            </w:pPr>
          </w:p>
        </w:tc>
        <w:tc>
          <w:tcPr>
            <w:tcW w:w="708" w:type="dxa"/>
            <w:tcBorders>
              <w:top w:val="nil"/>
              <w:left w:val="nil"/>
              <w:bottom w:val="single" w:sz="4" w:space="0" w:color="auto"/>
              <w:right w:val="single" w:sz="4" w:space="0" w:color="auto"/>
            </w:tcBorders>
            <w:shd w:val="clear" w:color="auto" w:fill="auto"/>
            <w:noWrap/>
            <w:vAlign w:val="center"/>
          </w:tcPr>
          <w:p w14:paraId="6F4BD243" w14:textId="77777777" w:rsidR="00A57446"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4ACE3752" w14:textId="77777777" w:rsidR="00A57446"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642D1CAE" w14:textId="77777777" w:rsidR="00A57446"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31B21B86" w14:textId="77777777" w:rsidR="00A57446" w:rsidRDefault="00A57446" w:rsidP="00CB19F7">
            <w:pPr>
              <w:jc w:val="center"/>
              <w:rPr>
                <w:rFonts w:cstheme="minorHAnsi"/>
                <w:color w:val="000000"/>
                <w:sz w:val="16"/>
                <w:szCs w:val="22"/>
                <w:lang w:eastAsia="en-GB"/>
              </w:rPr>
            </w:pPr>
          </w:p>
        </w:tc>
        <w:tc>
          <w:tcPr>
            <w:tcW w:w="1558" w:type="dxa"/>
            <w:tcBorders>
              <w:top w:val="nil"/>
              <w:left w:val="nil"/>
              <w:bottom w:val="single" w:sz="4" w:space="0" w:color="auto"/>
              <w:right w:val="single" w:sz="4" w:space="0" w:color="auto"/>
            </w:tcBorders>
            <w:shd w:val="clear" w:color="auto" w:fill="auto"/>
            <w:noWrap/>
            <w:vAlign w:val="center"/>
          </w:tcPr>
          <w:p w14:paraId="18D6B521" w14:textId="77777777" w:rsidR="00A57446" w:rsidRDefault="00B7732E" w:rsidP="00B7732E">
            <w:pPr>
              <w:jc w:val="center"/>
              <w:rPr>
                <w:rFonts w:cstheme="minorHAnsi"/>
                <w:color w:val="000000"/>
                <w:sz w:val="16"/>
                <w:szCs w:val="22"/>
                <w:lang w:eastAsia="en-GB"/>
              </w:rPr>
            </w:pPr>
            <w:r>
              <w:rPr>
                <w:rFonts w:cstheme="minorHAnsi"/>
                <w:color w:val="000000"/>
                <w:sz w:val="16"/>
                <w:szCs w:val="22"/>
                <w:lang w:eastAsia="en-GB"/>
              </w:rPr>
              <w:t>x</w:t>
            </w:r>
            <w:r>
              <w:rPr>
                <w:rFonts w:cstheme="minorHAnsi"/>
                <w:color w:val="000000"/>
                <w:sz w:val="16"/>
                <w:szCs w:val="22"/>
                <w:vertAlign w:val="superscript"/>
                <w:lang w:eastAsia="en-GB"/>
              </w:rPr>
              <w:t>b</w:t>
            </w:r>
          </w:p>
        </w:tc>
        <w:tc>
          <w:tcPr>
            <w:tcW w:w="1418" w:type="dxa"/>
            <w:tcBorders>
              <w:top w:val="nil"/>
              <w:left w:val="nil"/>
              <w:bottom w:val="single" w:sz="4" w:space="0" w:color="auto"/>
              <w:right w:val="single" w:sz="4" w:space="0" w:color="auto"/>
            </w:tcBorders>
            <w:shd w:val="clear" w:color="auto" w:fill="auto"/>
            <w:noWrap/>
            <w:vAlign w:val="center"/>
          </w:tcPr>
          <w:p w14:paraId="7FEF7778" w14:textId="77777777" w:rsidR="00A57446" w:rsidRPr="0070489F" w:rsidDel="000D2B0D" w:rsidRDefault="00F224DA" w:rsidP="00CB19F7">
            <w:pPr>
              <w:jc w:val="center"/>
              <w:rPr>
                <w:rFonts w:cstheme="minorHAnsi"/>
                <w:color w:val="000000"/>
                <w:sz w:val="16"/>
                <w:szCs w:val="22"/>
                <w:lang w:eastAsia="en-GB"/>
              </w:rPr>
            </w:pPr>
            <w:r>
              <w:rPr>
                <w:rFonts w:cstheme="minorHAnsi"/>
                <w:color w:val="000000"/>
                <w:sz w:val="16"/>
                <w:szCs w:val="22"/>
                <w:lang w:eastAsia="en-GB"/>
              </w:rPr>
              <w:t>x</w:t>
            </w:r>
            <w:r>
              <w:rPr>
                <w:rFonts w:cstheme="minorHAnsi"/>
                <w:color w:val="000000"/>
                <w:sz w:val="16"/>
                <w:szCs w:val="22"/>
                <w:vertAlign w:val="superscript"/>
                <w:lang w:eastAsia="en-GB"/>
              </w:rPr>
              <w:t>b</w:t>
            </w:r>
          </w:p>
        </w:tc>
      </w:tr>
      <w:tr w:rsidR="00A57446" w:rsidRPr="005A4395" w:rsidDel="000D2B0D" w14:paraId="1D44A9FF" w14:textId="77777777" w:rsidTr="004A5FE9">
        <w:trPr>
          <w:trHeight w:val="186"/>
        </w:trPr>
        <w:tc>
          <w:tcPr>
            <w:tcW w:w="2977" w:type="dxa"/>
            <w:tcBorders>
              <w:top w:val="nil"/>
              <w:left w:val="single" w:sz="4" w:space="0" w:color="auto"/>
              <w:bottom w:val="single" w:sz="4" w:space="0" w:color="auto"/>
              <w:right w:val="single" w:sz="4" w:space="0" w:color="auto"/>
            </w:tcBorders>
            <w:shd w:val="clear" w:color="auto" w:fill="auto"/>
          </w:tcPr>
          <w:p w14:paraId="15AAC091" w14:textId="77777777" w:rsidR="00A57446" w:rsidRPr="00D02760" w:rsidRDefault="00A57446" w:rsidP="005A4395">
            <w:pPr>
              <w:rPr>
                <w:rFonts w:cstheme="minorHAnsi"/>
                <w:bCs/>
                <w:color w:val="000000"/>
                <w:sz w:val="16"/>
                <w:szCs w:val="22"/>
                <w:lang w:eastAsia="en-GB"/>
              </w:rPr>
            </w:pPr>
            <w:r w:rsidRPr="00D02760">
              <w:rPr>
                <w:rFonts w:cstheme="minorHAnsi"/>
                <w:bCs/>
                <w:color w:val="000000"/>
                <w:sz w:val="16"/>
                <w:szCs w:val="22"/>
                <w:lang w:eastAsia="en-GB"/>
              </w:rPr>
              <w:t>Review of adverse events</w:t>
            </w:r>
          </w:p>
        </w:tc>
        <w:tc>
          <w:tcPr>
            <w:tcW w:w="1134" w:type="dxa"/>
            <w:tcBorders>
              <w:top w:val="single" w:sz="4" w:space="0" w:color="auto"/>
              <w:left w:val="nil"/>
              <w:bottom w:val="single" w:sz="4" w:space="0" w:color="auto"/>
              <w:right w:val="single" w:sz="4" w:space="0" w:color="auto"/>
            </w:tcBorders>
            <w:vAlign w:val="center"/>
          </w:tcPr>
          <w:p w14:paraId="52AA31D2" w14:textId="77777777" w:rsidR="00A57446" w:rsidRPr="0070489F" w:rsidDel="000D2B0D" w:rsidRDefault="00077A7F" w:rsidP="00CB19F7">
            <w:pPr>
              <w:jc w:val="center"/>
              <w:rPr>
                <w:rFonts w:cstheme="minorHAnsi"/>
                <w:color w:val="000000"/>
                <w:sz w:val="16"/>
                <w:szCs w:val="22"/>
                <w:lang w:eastAsia="en-GB"/>
              </w:rPr>
            </w:pPr>
            <w:r>
              <w:rPr>
                <w:rFonts w:cstheme="minorHAnsi"/>
                <w:color w:val="000000"/>
                <w:sz w:val="16"/>
                <w:szCs w:val="22"/>
                <w:lang w:eastAsia="en-GB"/>
              </w:rPr>
              <w:t>x</w:t>
            </w:r>
          </w:p>
        </w:tc>
        <w:tc>
          <w:tcPr>
            <w:tcW w:w="1276" w:type="dxa"/>
            <w:tcBorders>
              <w:top w:val="nil"/>
              <w:left w:val="single" w:sz="4" w:space="0" w:color="auto"/>
              <w:bottom w:val="single" w:sz="4" w:space="0" w:color="auto"/>
              <w:right w:val="single" w:sz="4" w:space="0" w:color="auto"/>
            </w:tcBorders>
            <w:shd w:val="clear" w:color="auto" w:fill="auto"/>
            <w:noWrap/>
            <w:vAlign w:val="center"/>
          </w:tcPr>
          <w:p w14:paraId="66463980" w14:textId="77777777" w:rsidR="00A57446" w:rsidRDefault="00A57446" w:rsidP="00CB19F7">
            <w:pPr>
              <w:jc w:val="center"/>
              <w:rPr>
                <w:rFonts w:cstheme="minorHAnsi"/>
                <w:color w:val="000000"/>
                <w:sz w:val="16"/>
                <w:szCs w:val="22"/>
                <w:lang w:eastAsia="en-GB"/>
              </w:rPr>
            </w:pPr>
          </w:p>
        </w:tc>
        <w:tc>
          <w:tcPr>
            <w:tcW w:w="738" w:type="dxa"/>
            <w:tcBorders>
              <w:top w:val="nil"/>
              <w:left w:val="nil"/>
              <w:bottom w:val="single" w:sz="4" w:space="0" w:color="auto"/>
              <w:right w:val="single" w:sz="4" w:space="0" w:color="auto"/>
            </w:tcBorders>
            <w:shd w:val="clear" w:color="auto" w:fill="auto"/>
            <w:noWrap/>
            <w:vAlign w:val="center"/>
          </w:tcPr>
          <w:p w14:paraId="2F18D924" w14:textId="77777777" w:rsidR="00A57446" w:rsidRPr="0070489F" w:rsidDel="000D2B0D" w:rsidRDefault="00A57446" w:rsidP="00CB19F7">
            <w:pPr>
              <w:jc w:val="center"/>
              <w:rPr>
                <w:rFonts w:cstheme="minorHAnsi"/>
                <w:color w:val="000000"/>
                <w:sz w:val="16"/>
                <w:szCs w:val="22"/>
                <w:lang w:eastAsia="en-GB"/>
              </w:rPr>
            </w:pPr>
          </w:p>
        </w:tc>
        <w:tc>
          <w:tcPr>
            <w:tcW w:w="538" w:type="dxa"/>
            <w:tcBorders>
              <w:top w:val="nil"/>
              <w:left w:val="nil"/>
              <w:bottom w:val="single" w:sz="4" w:space="0" w:color="auto"/>
              <w:right w:val="single" w:sz="4" w:space="0" w:color="auto"/>
            </w:tcBorders>
            <w:shd w:val="clear" w:color="auto" w:fill="auto"/>
            <w:noWrap/>
            <w:vAlign w:val="center"/>
          </w:tcPr>
          <w:p w14:paraId="674EF44C" w14:textId="77777777" w:rsidR="00A57446"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5AFEE69E" w14:textId="77777777" w:rsidR="00A57446"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7FE22186" w14:textId="77777777" w:rsidR="00A57446"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212D01A0" w14:textId="77777777" w:rsidR="00A57446"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709" w:type="dxa"/>
            <w:tcBorders>
              <w:top w:val="nil"/>
              <w:left w:val="nil"/>
              <w:bottom w:val="single" w:sz="4" w:space="0" w:color="auto"/>
              <w:right w:val="single" w:sz="4" w:space="0" w:color="auto"/>
            </w:tcBorders>
            <w:shd w:val="clear" w:color="auto" w:fill="auto"/>
            <w:noWrap/>
            <w:vAlign w:val="center"/>
          </w:tcPr>
          <w:p w14:paraId="56A418FC" w14:textId="77777777" w:rsidR="00A57446"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705F6EC9" w14:textId="77777777" w:rsidR="00A57446"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1829FCCC" w14:textId="77777777" w:rsidR="00A57446"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1DD3E79E" w14:textId="77777777" w:rsidR="00A57446"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708" w:type="dxa"/>
            <w:tcBorders>
              <w:top w:val="nil"/>
              <w:left w:val="nil"/>
              <w:bottom w:val="single" w:sz="4" w:space="0" w:color="auto"/>
              <w:right w:val="single" w:sz="4" w:space="0" w:color="auto"/>
            </w:tcBorders>
            <w:shd w:val="clear" w:color="auto" w:fill="auto"/>
            <w:noWrap/>
            <w:vAlign w:val="center"/>
          </w:tcPr>
          <w:p w14:paraId="65695324" w14:textId="77777777" w:rsidR="00A57446"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709" w:type="dxa"/>
            <w:tcBorders>
              <w:top w:val="nil"/>
              <w:left w:val="nil"/>
              <w:bottom w:val="single" w:sz="4" w:space="0" w:color="auto"/>
              <w:right w:val="single" w:sz="4" w:space="0" w:color="auto"/>
            </w:tcBorders>
            <w:shd w:val="clear" w:color="auto" w:fill="auto"/>
            <w:noWrap/>
            <w:vAlign w:val="center"/>
          </w:tcPr>
          <w:p w14:paraId="14A77581" w14:textId="77777777" w:rsidR="00A57446"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709" w:type="dxa"/>
            <w:tcBorders>
              <w:top w:val="nil"/>
              <w:left w:val="nil"/>
              <w:bottom w:val="single" w:sz="4" w:space="0" w:color="auto"/>
              <w:right w:val="single" w:sz="4" w:space="0" w:color="auto"/>
            </w:tcBorders>
            <w:shd w:val="clear" w:color="auto" w:fill="auto"/>
            <w:noWrap/>
            <w:vAlign w:val="center"/>
          </w:tcPr>
          <w:p w14:paraId="77539F24" w14:textId="77777777" w:rsidR="00A57446"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709" w:type="dxa"/>
            <w:tcBorders>
              <w:top w:val="nil"/>
              <w:left w:val="nil"/>
              <w:bottom w:val="single" w:sz="4" w:space="0" w:color="auto"/>
              <w:right w:val="single" w:sz="4" w:space="0" w:color="auto"/>
            </w:tcBorders>
            <w:shd w:val="clear" w:color="auto" w:fill="auto"/>
            <w:noWrap/>
            <w:vAlign w:val="center"/>
          </w:tcPr>
          <w:p w14:paraId="5E0D1AA4" w14:textId="77777777" w:rsidR="00A57446"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1558" w:type="dxa"/>
            <w:tcBorders>
              <w:top w:val="nil"/>
              <w:left w:val="nil"/>
              <w:bottom w:val="single" w:sz="4" w:space="0" w:color="auto"/>
              <w:right w:val="single" w:sz="4" w:space="0" w:color="auto"/>
            </w:tcBorders>
            <w:shd w:val="clear" w:color="auto" w:fill="auto"/>
            <w:noWrap/>
            <w:vAlign w:val="center"/>
          </w:tcPr>
          <w:p w14:paraId="37C3FB71" w14:textId="77777777" w:rsidR="00A57446"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1418" w:type="dxa"/>
            <w:tcBorders>
              <w:top w:val="nil"/>
              <w:left w:val="nil"/>
              <w:bottom w:val="single" w:sz="4" w:space="0" w:color="auto"/>
              <w:right w:val="single" w:sz="4" w:space="0" w:color="auto"/>
            </w:tcBorders>
            <w:shd w:val="clear" w:color="auto" w:fill="auto"/>
            <w:noWrap/>
            <w:vAlign w:val="center"/>
          </w:tcPr>
          <w:p w14:paraId="7491ED2C" w14:textId="77777777" w:rsidR="00A57446" w:rsidRPr="0070489F" w:rsidDel="000D2B0D"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r>
      <w:tr w:rsidR="00A57446" w:rsidRPr="005A4395" w14:paraId="4065D584" w14:textId="77777777" w:rsidTr="004A5FE9">
        <w:trPr>
          <w:trHeight w:val="129"/>
        </w:trPr>
        <w:tc>
          <w:tcPr>
            <w:tcW w:w="2977" w:type="dxa"/>
            <w:tcBorders>
              <w:top w:val="nil"/>
              <w:left w:val="single" w:sz="4" w:space="0" w:color="auto"/>
              <w:bottom w:val="single" w:sz="4" w:space="0" w:color="auto"/>
              <w:right w:val="single" w:sz="4" w:space="0" w:color="auto"/>
            </w:tcBorders>
            <w:shd w:val="clear" w:color="auto" w:fill="auto"/>
            <w:hideMark/>
          </w:tcPr>
          <w:p w14:paraId="6E3A5C99" w14:textId="77777777" w:rsidR="00A57446" w:rsidRPr="00D02760" w:rsidRDefault="00A57446" w:rsidP="005A4395">
            <w:pPr>
              <w:rPr>
                <w:rFonts w:cstheme="minorHAnsi"/>
                <w:bCs/>
                <w:color w:val="000000"/>
                <w:sz w:val="16"/>
                <w:szCs w:val="22"/>
                <w:lang w:eastAsia="en-GB"/>
              </w:rPr>
            </w:pPr>
            <w:r w:rsidRPr="00D02760">
              <w:rPr>
                <w:rFonts w:cstheme="minorHAnsi"/>
                <w:bCs/>
                <w:color w:val="000000"/>
                <w:sz w:val="16"/>
                <w:szCs w:val="22"/>
                <w:lang w:eastAsia="en-GB"/>
              </w:rPr>
              <w:t>Discharge status</w:t>
            </w:r>
          </w:p>
        </w:tc>
        <w:tc>
          <w:tcPr>
            <w:tcW w:w="1134" w:type="dxa"/>
            <w:tcBorders>
              <w:top w:val="single" w:sz="4" w:space="0" w:color="auto"/>
              <w:left w:val="nil"/>
              <w:bottom w:val="single" w:sz="4" w:space="0" w:color="auto"/>
              <w:right w:val="single" w:sz="4" w:space="0" w:color="auto"/>
            </w:tcBorders>
            <w:vAlign w:val="center"/>
          </w:tcPr>
          <w:p w14:paraId="4FFF45ED" w14:textId="77777777" w:rsidR="00A57446" w:rsidRPr="0070489F" w:rsidRDefault="00A57446" w:rsidP="00CB19F7">
            <w:pPr>
              <w:jc w:val="center"/>
              <w:rPr>
                <w:rFonts w:cstheme="minorHAnsi"/>
                <w:color w:val="000000"/>
                <w:sz w:val="16"/>
                <w:szCs w:val="22"/>
                <w:lang w:eastAsia="en-GB"/>
              </w:rPr>
            </w:pP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F2A881E" w14:textId="77777777" w:rsidR="00A57446" w:rsidRPr="0070489F" w:rsidRDefault="00A57446" w:rsidP="00CB19F7">
            <w:pPr>
              <w:jc w:val="center"/>
              <w:rPr>
                <w:rFonts w:cstheme="minorHAnsi"/>
                <w:color w:val="000000"/>
                <w:sz w:val="16"/>
                <w:szCs w:val="22"/>
                <w:lang w:eastAsia="en-GB"/>
              </w:rPr>
            </w:pPr>
          </w:p>
        </w:tc>
        <w:tc>
          <w:tcPr>
            <w:tcW w:w="738" w:type="dxa"/>
            <w:tcBorders>
              <w:top w:val="nil"/>
              <w:left w:val="nil"/>
              <w:bottom w:val="single" w:sz="4" w:space="0" w:color="auto"/>
              <w:right w:val="single" w:sz="4" w:space="0" w:color="auto"/>
            </w:tcBorders>
            <w:shd w:val="clear" w:color="auto" w:fill="auto"/>
            <w:noWrap/>
            <w:vAlign w:val="center"/>
            <w:hideMark/>
          </w:tcPr>
          <w:p w14:paraId="6DB49367" w14:textId="77777777" w:rsidR="00A57446" w:rsidRPr="0070489F" w:rsidRDefault="00A57446" w:rsidP="00CB19F7">
            <w:pPr>
              <w:jc w:val="center"/>
              <w:rPr>
                <w:rFonts w:cstheme="minorHAnsi"/>
                <w:color w:val="000000"/>
                <w:sz w:val="16"/>
                <w:szCs w:val="22"/>
                <w:lang w:eastAsia="en-GB"/>
              </w:rPr>
            </w:pPr>
          </w:p>
        </w:tc>
        <w:tc>
          <w:tcPr>
            <w:tcW w:w="538" w:type="dxa"/>
            <w:tcBorders>
              <w:top w:val="nil"/>
              <w:left w:val="nil"/>
              <w:bottom w:val="single" w:sz="4" w:space="0" w:color="auto"/>
              <w:right w:val="single" w:sz="4" w:space="0" w:color="auto"/>
            </w:tcBorders>
            <w:shd w:val="clear" w:color="auto" w:fill="auto"/>
            <w:noWrap/>
            <w:vAlign w:val="center"/>
            <w:hideMark/>
          </w:tcPr>
          <w:p w14:paraId="4387D293"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hideMark/>
          </w:tcPr>
          <w:p w14:paraId="4CA62A7E"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hideMark/>
          </w:tcPr>
          <w:p w14:paraId="1DB8FC7E"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hideMark/>
          </w:tcPr>
          <w:p w14:paraId="5CBB23A5" w14:textId="77777777" w:rsidR="00A57446" w:rsidRPr="0070489F"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hideMark/>
          </w:tcPr>
          <w:p w14:paraId="125361C9"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hideMark/>
          </w:tcPr>
          <w:p w14:paraId="23DB24A1"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hideMark/>
          </w:tcPr>
          <w:p w14:paraId="2918E857"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hideMark/>
          </w:tcPr>
          <w:p w14:paraId="3B961FC2" w14:textId="77777777" w:rsidR="00A57446" w:rsidRPr="0070489F" w:rsidRDefault="00A57446" w:rsidP="00CB19F7">
            <w:pPr>
              <w:jc w:val="center"/>
              <w:rPr>
                <w:rFonts w:cstheme="minorHAnsi"/>
                <w:color w:val="000000"/>
                <w:sz w:val="16"/>
                <w:szCs w:val="22"/>
                <w:lang w:eastAsia="en-GB"/>
              </w:rPr>
            </w:pPr>
          </w:p>
        </w:tc>
        <w:tc>
          <w:tcPr>
            <w:tcW w:w="708" w:type="dxa"/>
            <w:tcBorders>
              <w:top w:val="nil"/>
              <w:left w:val="nil"/>
              <w:bottom w:val="single" w:sz="4" w:space="0" w:color="auto"/>
              <w:right w:val="single" w:sz="4" w:space="0" w:color="auto"/>
            </w:tcBorders>
            <w:shd w:val="clear" w:color="auto" w:fill="auto"/>
            <w:noWrap/>
            <w:vAlign w:val="center"/>
            <w:hideMark/>
          </w:tcPr>
          <w:p w14:paraId="094D1A44" w14:textId="77777777" w:rsidR="00A57446" w:rsidRPr="0070489F"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hideMark/>
          </w:tcPr>
          <w:p w14:paraId="6DF54C70" w14:textId="77777777" w:rsidR="00A57446" w:rsidRPr="0070489F"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hideMark/>
          </w:tcPr>
          <w:p w14:paraId="76824531" w14:textId="77777777" w:rsidR="00A57446" w:rsidRPr="0070489F"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hideMark/>
          </w:tcPr>
          <w:p w14:paraId="7EA56734" w14:textId="77777777" w:rsidR="00A57446" w:rsidRPr="0070489F" w:rsidRDefault="00A57446" w:rsidP="00CB19F7">
            <w:pPr>
              <w:jc w:val="center"/>
              <w:rPr>
                <w:rFonts w:cstheme="minorHAnsi"/>
                <w:color w:val="000000"/>
                <w:sz w:val="16"/>
                <w:szCs w:val="22"/>
                <w:lang w:eastAsia="en-GB"/>
              </w:rPr>
            </w:pPr>
          </w:p>
        </w:tc>
        <w:tc>
          <w:tcPr>
            <w:tcW w:w="1558" w:type="dxa"/>
            <w:tcBorders>
              <w:top w:val="nil"/>
              <w:left w:val="nil"/>
              <w:bottom w:val="single" w:sz="4" w:space="0" w:color="auto"/>
              <w:right w:val="single" w:sz="4" w:space="0" w:color="auto"/>
            </w:tcBorders>
            <w:shd w:val="clear" w:color="auto" w:fill="auto"/>
            <w:noWrap/>
            <w:vAlign w:val="center"/>
            <w:hideMark/>
          </w:tcPr>
          <w:p w14:paraId="2A752037" w14:textId="77777777" w:rsidR="00A57446" w:rsidRPr="0070489F" w:rsidRDefault="00A57446" w:rsidP="00CB19F7">
            <w:pPr>
              <w:jc w:val="center"/>
              <w:rPr>
                <w:rFonts w:cstheme="minorHAnsi"/>
                <w:color w:val="000000"/>
                <w:sz w:val="16"/>
                <w:szCs w:val="22"/>
                <w:lang w:eastAsia="en-GB"/>
              </w:rPr>
            </w:pPr>
          </w:p>
        </w:tc>
        <w:tc>
          <w:tcPr>
            <w:tcW w:w="1418" w:type="dxa"/>
            <w:tcBorders>
              <w:top w:val="nil"/>
              <w:left w:val="nil"/>
              <w:bottom w:val="single" w:sz="4" w:space="0" w:color="auto"/>
              <w:right w:val="single" w:sz="4" w:space="0" w:color="auto"/>
            </w:tcBorders>
            <w:shd w:val="clear" w:color="auto" w:fill="auto"/>
            <w:noWrap/>
            <w:vAlign w:val="center"/>
            <w:hideMark/>
          </w:tcPr>
          <w:p w14:paraId="6A61AE3A" w14:textId="77777777" w:rsidR="00A57446" w:rsidRPr="0070489F" w:rsidRDefault="00A57446" w:rsidP="00CB19F7">
            <w:pPr>
              <w:jc w:val="center"/>
              <w:rPr>
                <w:rFonts w:cstheme="minorHAnsi"/>
                <w:color w:val="000000"/>
                <w:sz w:val="16"/>
                <w:szCs w:val="22"/>
                <w:lang w:eastAsia="en-GB"/>
              </w:rPr>
            </w:pPr>
            <w:r w:rsidRPr="0070489F">
              <w:rPr>
                <w:rFonts w:cstheme="minorHAnsi"/>
                <w:color w:val="000000"/>
                <w:sz w:val="16"/>
                <w:szCs w:val="22"/>
                <w:lang w:eastAsia="en-GB"/>
              </w:rPr>
              <w:t>x</w:t>
            </w:r>
          </w:p>
        </w:tc>
      </w:tr>
      <w:tr w:rsidR="00A57446" w:rsidRPr="005A4395" w14:paraId="003B3E92" w14:textId="77777777" w:rsidTr="004A5FE9">
        <w:trPr>
          <w:trHeight w:val="129"/>
        </w:trPr>
        <w:tc>
          <w:tcPr>
            <w:tcW w:w="2977" w:type="dxa"/>
            <w:tcBorders>
              <w:top w:val="nil"/>
              <w:left w:val="single" w:sz="4" w:space="0" w:color="auto"/>
              <w:bottom w:val="single" w:sz="4" w:space="0" w:color="auto"/>
              <w:right w:val="single" w:sz="4" w:space="0" w:color="auto"/>
            </w:tcBorders>
            <w:shd w:val="clear" w:color="auto" w:fill="auto"/>
          </w:tcPr>
          <w:p w14:paraId="1DBCF8C1" w14:textId="77777777" w:rsidR="00A57446" w:rsidRPr="00D02760" w:rsidRDefault="00A57446" w:rsidP="00A57446">
            <w:pPr>
              <w:rPr>
                <w:rFonts w:cstheme="minorHAnsi"/>
                <w:bCs/>
                <w:color w:val="000000"/>
                <w:sz w:val="16"/>
                <w:szCs w:val="22"/>
                <w:lang w:eastAsia="en-GB"/>
              </w:rPr>
            </w:pPr>
            <w:r w:rsidRPr="00D02760">
              <w:rPr>
                <w:rFonts w:cstheme="minorHAnsi"/>
                <w:bCs/>
                <w:color w:val="000000"/>
                <w:sz w:val="16"/>
                <w:szCs w:val="22"/>
                <w:lang w:eastAsia="en-GB"/>
              </w:rPr>
              <w:t>Vaccination status (ravulizumab arm only)</w:t>
            </w:r>
          </w:p>
        </w:tc>
        <w:tc>
          <w:tcPr>
            <w:tcW w:w="1134" w:type="dxa"/>
            <w:tcBorders>
              <w:top w:val="single" w:sz="4" w:space="0" w:color="auto"/>
              <w:left w:val="nil"/>
              <w:bottom w:val="single" w:sz="4" w:space="0" w:color="auto"/>
              <w:right w:val="single" w:sz="4" w:space="0" w:color="auto"/>
            </w:tcBorders>
            <w:vAlign w:val="center"/>
          </w:tcPr>
          <w:p w14:paraId="759FC8BF" w14:textId="77777777" w:rsidR="00A57446" w:rsidRPr="0070489F" w:rsidRDefault="00A57446" w:rsidP="00CB19F7">
            <w:pPr>
              <w:jc w:val="center"/>
              <w:rPr>
                <w:rFonts w:cstheme="minorHAnsi"/>
                <w:color w:val="000000"/>
                <w:sz w:val="16"/>
                <w:szCs w:val="22"/>
                <w:lang w:eastAsia="en-GB"/>
              </w:rPr>
            </w:pPr>
          </w:p>
        </w:tc>
        <w:tc>
          <w:tcPr>
            <w:tcW w:w="1276" w:type="dxa"/>
            <w:tcBorders>
              <w:top w:val="nil"/>
              <w:left w:val="single" w:sz="4" w:space="0" w:color="auto"/>
              <w:bottom w:val="single" w:sz="4" w:space="0" w:color="auto"/>
              <w:right w:val="single" w:sz="4" w:space="0" w:color="auto"/>
            </w:tcBorders>
            <w:shd w:val="clear" w:color="auto" w:fill="auto"/>
            <w:noWrap/>
            <w:vAlign w:val="center"/>
          </w:tcPr>
          <w:p w14:paraId="0DE52FEA" w14:textId="77777777" w:rsidR="00A57446" w:rsidRPr="0070489F" w:rsidRDefault="00A57446" w:rsidP="00CB19F7">
            <w:pPr>
              <w:jc w:val="center"/>
              <w:rPr>
                <w:rFonts w:cstheme="minorHAnsi"/>
                <w:color w:val="000000"/>
                <w:sz w:val="16"/>
                <w:szCs w:val="22"/>
                <w:lang w:eastAsia="en-GB"/>
              </w:rPr>
            </w:pPr>
          </w:p>
        </w:tc>
        <w:tc>
          <w:tcPr>
            <w:tcW w:w="738" w:type="dxa"/>
            <w:tcBorders>
              <w:top w:val="nil"/>
              <w:left w:val="nil"/>
              <w:bottom w:val="single" w:sz="4" w:space="0" w:color="auto"/>
              <w:right w:val="single" w:sz="4" w:space="0" w:color="auto"/>
            </w:tcBorders>
            <w:shd w:val="clear" w:color="auto" w:fill="auto"/>
            <w:noWrap/>
            <w:vAlign w:val="center"/>
          </w:tcPr>
          <w:p w14:paraId="2C6BE679" w14:textId="77777777" w:rsidR="00A57446" w:rsidRPr="0070489F" w:rsidRDefault="00A57446" w:rsidP="00CB19F7">
            <w:pPr>
              <w:jc w:val="center"/>
              <w:rPr>
                <w:rFonts w:cstheme="minorHAnsi"/>
                <w:color w:val="000000"/>
                <w:sz w:val="16"/>
                <w:szCs w:val="22"/>
                <w:lang w:eastAsia="en-GB"/>
              </w:rPr>
            </w:pPr>
          </w:p>
        </w:tc>
        <w:tc>
          <w:tcPr>
            <w:tcW w:w="538" w:type="dxa"/>
            <w:tcBorders>
              <w:top w:val="nil"/>
              <w:left w:val="nil"/>
              <w:bottom w:val="single" w:sz="4" w:space="0" w:color="auto"/>
              <w:right w:val="single" w:sz="4" w:space="0" w:color="auto"/>
            </w:tcBorders>
            <w:shd w:val="clear" w:color="auto" w:fill="auto"/>
            <w:noWrap/>
            <w:vAlign w:val="center"/>
          </w:tcPr>
          <w:p w14:paraId="427567DB" w14:textId="77777777" w:rsidR="00A57446" w:rsidRPr="0070489F" w:rsidDel="00AE4F14"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2D1E035E"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7373F993"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433A60BB" w14:textId="77777777" w:rsidR="00A57446" w:rsidRPr="0070489F"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319DC82A" w14:textId="77777777" w:rsidR="00A57446" w:rsidRPr="0070489F" w:rsidDel="00AE4F14"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0D14D21F"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72CDA116" w14:textId="77777777" w:rsidR="00A57446" w:rsidRPr="0070489F"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55A9C12D" w14:textId="77777777" w:rsidR="00A57446" w:rsidRPr="0070489F" w:rsidRDefault="00A57446" w:rsidP="00CB19F7">
            <w:pPr>
              <w:jc w:val="center"/>
              <w:rPr>
                <w:rFonts w:cstheme="minorHAnsi"/>
                <w:color w:val="000000"/>
                <w:sz w:val="16"/>
                <w:szCs w:val="22"/>
                <w:lang w:eastAsia="en-GB"/>
              </w:rPr>
            </w:pPr>
          </w:p>
        </w:tc>
        <w:tc>
          <w:tcPr>
            <w:tcW w:w="708" w:type="dxa"/>
            <w:tcBorders>
              <w:top w:val="nil"/>
              <w:left w:val="nil"/>
              <w:bottom w:val="single" w:sz="4" w:space="0" w:color="auto"/>
              <w:right w:val="single" w:sz="4" w:space="0" w:color="auto"/>
            </w:tcBorders>
            <w:shd w:val="clear" w:color="auto" w:fill="auto"/>
            <w:noWrap/>
            <w:vAlign w:val="center"/>
          </w:tcPr>
          <w:p w14:paraId="6C64C2AC" w14:textId="77777777" w:rsidR="00A57446" w:rsidRPr="0070489F"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708D2CD4" w14:textId="77777777" w:rsidR="00A57446" w:rsidRPr="0070489F"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72FDB407" w14:textId="77777777" w:rsidR="00A57446" w:rsidRPr="0070489F"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09F069DB" w14:textId="77777777" w:rsidR="00A57446" w:rsidRPr="0070489F" w:rsidRDefault="00A57446" w:rsidP="00CB19F7">
            <w:pPr>
              <w:jc w:val="center"/>
              <w:rPr>
                <w:rFonts w:cstheme="minorHAnsi"/>
                <w:color w:val="000000"/>
                <w:sz w:val="16"/>
                <w:szCs w:val="22"/>
                <w:lang w:eastAsia="en-GB"/>
              </w:rPr>
            </w:pPr>
          </w:p>
        </w:tc>
        <w:tc>
          <w:tcPr>
            <w:tcW w:w="1558" w:type="dxa"/>
            <w:tcBorders>
              <w:top w:val="nil"/>
              <w:left w:val="nil"/>
              <w:bottom w:val="single" w:sz="4" w:space="0" w:color="auto"/>
              <w:right w:val="single" w:sz="4" w:space="0" w:color="auto"/>
            </w:tcBorders>
            <w:shd w:val="clear" w:color="auto" w:fill="auto"/>
            <w:noWrap/>
            <w:vAlign w:val="center"/>
          </w:tcPr>
          <w:p w14:paraId="6719AD08" w14:textId="77777777" w:rsidR="00A57446" w:rsidRPr="0070489F" w:rsidDel="00AE4F14" w:rsidRDefault="00A57446" w:rsidP="00CB19F7">
            <w:pPr>
              <w:jc w:val="center"/>
              <w:rPr>
                <w:rFonts w:cstheme="minorHAnsi"/>
                <w:color w:val="000000"/>
                <w:sz w:val="16"/>
                <w:szCs w:val="22"/>
                <w:lang w:eastAsia="en-GB"/>
              </w:rPr>
            </w:pPr>
          </w:p>
        </w:tc>
        <w:tc>
          <w:tcPr>
            <w:tcW w:w="1418" w:type="dxa"/>
            <w:tcBorders>
              <w:top w:val="nil"/>
              <w:left w:val="nil"/>
              <w:bottom w:val="single" w:sz="4" w:space="0" w:color="auto"/>
              <w:right w:val="single" w:sz="4" w:space="0" w:color="auto"/>
            </w:tcBorders>
            <w:shd w:val="clear" w:color="auto" w:fill="auto"/>
            <w:noWrap/>
            <w:vAlign w:val="center"/>
          </w:tcPr>
          <w:p w14:paraId="5F0FE7C4" w14:textId="77777777" w:rsidR="00A57446" w:rsidRPr="0070489F"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r>
      <w:tr w:rsidR="00A57446" w:rsidRPr="005A4395" w:rsidDel="00AE4F14" w14:paraId="23C9EDE8" w14:textId="77777777" w:rsidTr="004A5FE9">
        <w:trPr>
          <w:trHeight w:val="89"/>
        </w:trPr>
        <w:tc>
          <w:tcPr>
            <w:tcW w:w="2977" w:type="dxa"/>
            <w:tcBorders>
              <w:top w:val="nil"/>
              <w:left w:val="single" w:sz="4" w:space="0" w:color="auto"/>
              <w:bottom w:val="single" w:sz="4" w:space="0" w:color="auto"/>
              <w:right w:val="single" w:sz="4" w:space="0" w:color="auto"/>
            </w:tcBorders>
            <w:shd w:val="clear" w:color="auto" w:fill="auto"/>
          </w:tcPr>
          <w:p w14:paraId="7BDC1DE2" w14:textId="77777777" w:rsidR="00A57446" w:rsidRPr="00D02760" w:rsidDel="00AE4F14" w:rsidRDefault="00A57446" w:rsidP="005A4395">
            <w:pPr>
              <w:rPr>
                <w:rFonts w:cstheme="minorHAnsi"/>
                <w:bCs/>
                <w:color w:val="000000"/>
                <w:sz w:val="16"/>
                <w:szCs w:val="22"/>
                <w:lang w:eastAsia="en-GB"/>
              </w:rPr>
            </w:pPr>
            <w:r w:rsidRPr="00D02760">
              <w:rPr>
                <w:rFonts w:cstheme="minorHAnsi"/>
                <w:bCs/>
                <w:color w:val="000000"/>
                <w:sz w:val="16"/>
                <w:szCs w:val="22"/>
                <w:lang w:eastAsia="en-GB"/>
              </w:rPr>
              <w:t>Return to normal function status</w:t>
            </w:r>
          </w:p>
        </w:tc>
        <w:tc>
          <w:tcPr>
            <w:tcW w:w="1134" w:type="dxa"/>
            <w:tcBorders>
              <w:top w:val="single" w:sz="4" w:space="0" w:color="auto"/>
              <w:left w:val="nil"/>
              <w:bottom w:val="single" w:sz="4" w:space="0" w:color="auto"/>
              <w:right w:val="single" w:sz="4" w:space="0" w:color="auto"/>
            </w:tcBorders>
            <w:vAlign w:val="center"/>
          </w:tcPr>
          <w:p w14:paraId="467365CF" w14:textId="77777777" w:rsidR="00A57446" w:rsidRPr="0070489F" w:rsidDel="00AE4F14" w:rsidRDefault="00A57446" w:rsidP="00CB19F7">
            <w:pPr>
              <w:jc w:val="center"/>
              <w:rPr>
                <w:rFonts w:cstheme="minorHAnsi"/>
                <w:color w:val="000000"/>
                <w:sz w:val="16"/>
                <w:szCs w:val="22"/>
                <w:lang w:eastAsia="en-GB"/>
              </w:rPr>
            </w:pPr>
          </w:p>
        </w:tc>
        <w:tc>
          <w:tcPr>
            <w:tcW w:w="1276" w:type="dxa"/>
            <w:tcBorders>
              <w:top w:val="nil"/>
              <w:left w:val="single" w:sz="4" w:space="0" w:color="auto"/>
              <w:bottom w:val="single" w:sz="4" w:space="0" w:color="auto"/>
              <w:right w:val="single" w:sz="4" w:space="0" w:color="auto"/>
            </w:tcBorders>
            <w:shd w:val="clear" w:color="auto" w:fill="auto"/>
            <w:noWrap/>
            <w:vAlign w:val="center"/>
          </w:tcPr>
          <w:p w14:paraId="54157E0E" w14:textId="77777777" w:rsidR="00A57446" w:rsidRPr="0070489F" w:rsidDel="00AE4F14" w:rsidRDefault="00A57446" w:rsidP="00CB19F7">
            <w:pPr>
              <w:jc w:val="center"/>
              <w:rPr>
                <w:rFonts w:cstheme="minorHAnsi"/>
                <w:color w:val="000000"/>
                <w:sz w:val="16"/>
                <w:szCs w:val="22"/>
                <w:lang w:eastAsia="en-GB"/>
              </w:rPr>
            </w:pPr>
          </w:p>
        </w:tc>
        <w:tc>
          <w:tcPr>
            <w:tcW w:w="738" w:type="dxa"/>
            <w:tcBorders>
              <w:top w:val="nil"/>
              <w:left w:val="nil"/>
              <w:bottom w:val="single" w:sz="4" w:space="0" w:color="auto"/>
              <w:right w:val="single" w:sz="4" w:space="0" w:color="auto"/>
            </w:tcBorders>
            <w:shd w:val="clear" w:color="auto" w:fill="auto"/>
            <w:noWrap/>
            <w:vAlign w:val="center"/>
          </w:tcPr>
          <w:p w14:paraId="5791C057" w14:textId="77777777" w:rsidR="00A57446" w:rsidRPr="0070489F" w:rsidDel="00AE4F14" w:rsidRDefault="00A57446" w:rsidP="00CB19F7">
            <w:pPr>
              <w:jc w:val="center"/>
              <w:rPr>
                <w:rFonts w:cstheme="minorHAnsi"/>
                <w:color w:val="000000"/>
                <w:sz w:val="16"/>
                <w:szCs w:val="22"/>
                <w:lang w:eastAsia="en-GB"/>
              </w:rPr>
            </w:pPr>
          </w:p>
        </w:tc>
        <w:tc>
          <w:tcPr>
            <w:tcW w:w="538" w:type="dxa"/>
            <w:tcBorders>
              <w:top w:val="nil"/>
              <w:left w:val="nil"/>
              <w:bottom w:val="single" w:sz="4" w:space="0" w:color="auto"/>
              <w:right w:val="single" w:sz="4" w:space="0" w:color="auto"/>
            </w:tcBorders>
            <w:shd w:val="clear" w:color="auto" w:fill="auto"/>
            <w:noWrap/>
            <w:vAlign w:val="center"/>
          </w:tcPr>
          <w:p w14:paraId="0D8CC0F8" w14:textId="77777777" w:rsidR="00A57446" w:rsidRPr="0070489F" w:rsidDel="00AE4F14"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6BD3AB21" w14:textId="77777777" w:rsidR="00A57446" w:rsidRPr="0070489F" w:rsidDel="00AE4F14"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3259044E" w14:textId="77777777" w:rsidR="00A57446" w:rsidRPr="0070489F" w:rsidDel="00AE4F14"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1C06ECCB" w14:textId="77777777" w:rsidR="00A57446" w:rsidRPr="0070489F" w:rsidDel="00AE4F14"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50B6F406" w14:textId="77777777" w:rsidR="00A57446" w:rsidRPr="0070489F" w:rsidDel="00AE4F14"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15BC6093" w14:textId="77777777" w:rsidR="00A57446" w:rsidRPr="0070489F" w:rsidDel="00AE4F14"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76D1AB6F" w14:textId="77777777" w:rsidR="00A57446" w:rsidRPr="0070489F" w:rsidDel="00AE4F14"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64AABED4" w14:textId="77777777" w:rsidR="00A57446" w:rsidRPr="0070489F" w:rsidDel="00AE4F14" w:rsidRDefault="00A57446" w:rsidP="00CB19F7">
            <w:pPr>
              <w:jc w:val="center"/>
              <w:rPr>
                <w:rFonts w:cstheme="minorHAnsi"/>
                <w:color w:val="000000"/>
                <w:sz w:val="16"/>
                <w:szCs w:val="22"/>
                <w:lang w:eastAsia="en-GB"/>
              </w:rPr>
            </w:pPr>
          </w:p>
        </w:tc>
        <w:tc>
          <w:tcPr>
            <w:tcW w:w="708" w:type="dxa"/>
            <w:tcBorders>
              <w:top w:val="nil"/>
              <w:left w:val="nil"/>
              <w:bottom w:val="single" w:sz="4" w:space="0" w:color="auto"/>
              <w:right w:val="single" w:sz="4" w:space="0" w:color="auto"/>
            </w:tcBorders>
            <w:shd w:val="clear" w:color="auto" w:fill="auto"/>
            <w:noWrap/>
            <w:vAlign w:val="center"/>
          </w:tcPr>
          <w:p w14:paraId="0567AE73" w14:textId="77777777" w:rsidR="00A57446" w:rsidRPr="0070489F" w:rsidDel="00AE4F14"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759C26AC" w14:textId="77777777" w:rsidR="00A57446" w:rsidRPr="0070489F" w:rsidDel="00AE4F14"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02849DD5" w14:textId="77777777" w:rsidR="00A57446" w:rsidRPr="0070489F" w:rsidDel="00AE4F14"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34A7A5E8" w14:textId="77777777" w:rsidR="00A57446" w:rsidRPr="0070489F" w:rsidDel="00AE4F14" w:rsidRDefault="00A57446" w:rsidP="00CB19F7">
            <w:pPr>
              <w:jc w:val="center"/>
              <w:rPr>
                <w:rFonts w:cstheme="minorHAnsi"/>
                <w:color w:val="000000"/>
                <w:sz w:val="16"/>
                <w:szCs w:val="22"/>
                <w:lang w:eastAsia="en-GB"/>
              </w:rPr>
            </w:pPr>
          </w:p>
        </w:tc>
        <w:tc>
          <w:tcPr>
            <w:tcW w:w="1558" w:type="dxa"/>
            <w:tcBorders>
              <w:top w:val="nil"/>
              <w:left w:val="nil"/>
              <w:bottom w:val="single" w:sz="4" w:space="0" w:color="auto"/>
              <w:right w:val="single" w:sz="4" w:space="0" w:color="auto"/>
            </w:tcBorders>
            <w:shd w:val="clear" w:color="auto" w:fill="auto"/>
            <w:noWrap/>
            <w:vAlign w:val="center"/>
          </w:tcPr>
          <w:p w14:paraId="1E949199" w14:textId="77777777" w:rsidR="00A57446" w:rsidRPr="0070489F" w:rsidDel="00AE4F14" w:rsidRDefault="00A57446" w:rsidP="00CB19F7">
            <w:pPr>
              <w:jc w:val="center"/>
              <w:rPr>
                <w:rFonts w:cstheme="minorHAnsi"/>
                <w:color w:val="000000"/>
                <w:sz w:val="16"/>
                <w:szCs w:val="22"/>
                <w:lang w:eastAsia="en-GB"/>
              </w:rPr>
            </w:pPr>
          </w:p>
        </w:tc>
        <w:tc>
          <w:tcPr>
            <w:tcW w:w="1418" w:type="dxa"/>
            <w:tcBorders>
              <w:top w:val="nil"/>
              <w:left w:val="nil"/>
              <w:bottom w:val="single" w:sz="4" w:space="0" w:color="auto"/>
              <w:right w:val="single" w:sz="4" w:space="0" w:color="auto"/>
            </w:tcBorders>
            <w:shd w:val="clear" w:color="auto" w:fill="auto"/>
            <w:noWrap/>
            <w:vAlign w:val="center"/>
          </w:tcPr>
          <w:p w14:paraId="44A25CAB" w14:textId="77777777" w:rsidR="00A57446" w:rsidRPr="0070489F" w:rsidDel="00AE4F14"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r>
      <w:tr w:rsidR="00A57446" w:rsidRPr="005A4395" w:rsidDel="00AE4F14" w14:paraId="6FD69ABA" w14:textId="77777777" w:rsidTr="004A5FE9">
        <w:trPr>
          <w:trHeight w:val="89"/>
        </w:trPr>
        <w:tc>
          <w:tcPr>
            <w:tcW w:w="2977" w:type="dxa"/>
            <w:tcBorders>
              <w:top w:val="nil"/>
              <w:left w:val="single" w:sz="4" w:space="0" w:color="auto"/>
              <w:bottom w:val="single" w:sz="4" w:space="0" w:color="auto"/>
              <w:right w:val="single" w:sz="4" w:space="0" w:color="auto"/>
            </w:tcBorders>
            <w:shd w:val="clear" w:color="auto" w:fill="auto"/>
          </w:tcPr>
          <w:p w14:paraId="14B89255" w14:textId="77777777" w:rsidR="00A57446" w:rsidRPr="00D02760" w:rsidRDefault="00A57446" w:rsidP="005A4395">
            <w:pPr>
              <w:rPr>
                <w:rFonts w:cstheme="minorHAnsi"/>
                <w:bCs/>
                <w:color w:val="000000"/>
                <w:sz w:val="16"/>
                <w:szCs w:val="22"/>
                <w:lang w:eastAsia="en-GB"/>
              </w:rPr>
            </w:pPr>
            <w:r w:rsidRPr="00D02760">
              <w:rPr>
                <w:rFonts w:cstheme="minorHAnsi"/>
                <w:bCs/>
                <w:color w:val="000000"/>
                <w:sz w:val="16"/>
                <w:szCs w:val="22"/>
                <w:lang w:eastAsia="en-GB"/>
              </w:rPr>
              <w:t>Mortality status</w:t>
            </w:r>
          </w:p>
        </w:tc>
        <w:tc>
          <w:tcPr>
            <w:tcW w:w="1134" w:type="dxa"/>
            <w:tcBorders>
              <w:top w:val="single" w:sz="4" w:space="0" w:color="auto"/>
              <w:left w:val="nil"/>
              <w:bottom w:val="single" w:sz="4" w:space="0" w:color="auto"/>
              <w:right w:val="single" w:sz="4" w:space="0" w:color="auto"/>
            </w:tcBorders>
            <w:vAlign w:val="center"/>
          </w:tcPr>
          <w:p w14:paraId="07D29170" w14:textId="77777777" w:rsidR="00A57446" w:rsidRPr="0070489F" w:rsidDel="00AE4F14" w:rsidRDefault="00A57446" w:rsidP="00CB19F7">
            <w:pPr>
              <w:jc w:val="center"/>
              <w:rPr>
                <w:rFonts w:cstheme="minorHAnsi"/>
                <w:color w:val="000000"/>
                <w:sz w:val="16"/>
                <w:szCs w:val="22"/>
                <w:lang w:eastAsia="en-GB"/>
              </w:rPr>
            </w:pPr>
          </w:p>
        </w:tc>
        <w:tc>
          <w:tcPr>
            <w:tcW w:w="1276" w:type="dxa"/>
            <w:tcBorders>
              <w:top w:val="nil"/>
              <w:left w:val="single" w:sz="4" w:space="0" w:color="auto"/>
              <w:bottom w:val="single" w:sz="4" w:space="0" w:color="auto"/>
              <w:right w:val="single" w:sz="4" w:space="0" w:color="auto"/>
            </w:tcBorders>
            <w:shd w:val="clear" w:color="auto" w:fill="auto"/>
            <w:noWrap/>
            <w:vAlign w:val="center"/>
          </w:tcPr>
          <w:p w14:paraId="34221EE6" w14:textId="77777777" w:rsidR="00A57446" w:rsidRPr="0070489F" w:rsidDel="00AE4F14" w:rsidRDefault="00A57446" w:rsidP="00CB19F7">
            <w:pPr>
              <w:jc w:val="center"/>
              <w:rPr>
                <w:rFonts w:cstheme="minorHAnsi"/>
                <w:color w:val="000000"/>
                <w:sz w:val="16"/>
                <w:szCs w:val="22"/>
                <w:lang w:eastAsia="en-GB"/>
              </w:rPr>
            </w:pPr>
          </w:p>
        </w:tc>
        <w:tc>
          <w:tcPr>
            <w:tcW w:w="738" w:type="dxa"/>
            <w:tcBorders>
              <w:top w:val="nil"/>
              <w:left w:val="nil"/>
              <w:bottom w:val="single" w:sz="4" w:space="0" w:color="auto"/>
              <w:right w:val="single" w:sz="4" w:space="0" w:color="auto"/>
            </w:tcBorders>
            <w:shd w:val="clear" w:color="auto" w:fill="auto"/>
            <w:noWrap/>
            <w:vAlign w:val="center"/>
          </w:tcPr>
          <w:p w14:paraId="1C0833A6" w14:textId="77777777" w:rsidR="00A57446" w:rsidRPr="0070489F" w:rsidDel="00AE4F14" w:rsidRDefault="00A57446" w:rsidP="00CB19F7">
            <w:pPr>
              <w:jc w:val="center"/>
              <w:rPr>
                <w:rFonts w:cstheme="minorHAnsi"/>
                <w:color w:val="000000"/>
                <w:sz w:val="16"/>
                <w:szCs w:val="22"/>
                <w:lang w:eastAsia="en-GB"/>
              </w:rPr>
            </w:pPr>
          </w:p>
        </w:tc>
        <w:tc>
          <w:tcPr>
            <w:tcW w:w="538" w:type="dxa"/>
            <w:tcBorders>
              <w:top w:val="nil"/>
              <w:left w:val="nil"/>
              <w:bottom w:val="single" w:sz="4" w:space="0" w:color="auto"/>
              <w:right w:val="single" w:sz="4" w:space="0" w:color="auto"/>
            </w:tcBorders>
            <w:shd w:val="clear" w:color="auto" w:fill="auto"/>
            <w:noWrap/>
            <w:vAlign w:val="center"/>
          </w:tcPr>
          <w:p w14:paraId="01B235D5" w14:textId="77777777" w:rsidR="00A57446" w:rsidRPr="0070489F" w:rsidDel="00AE4F14"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2CC7EDA5" w14:textId="77777777" w:rsidR="00A57446" w:rsidRPr="0070489F" w:rsidDel="00AE4F14"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0CF48E71" w14:textId="77777777" w:rsidR="00A57446" w:rsidRPr="0070489F" w:rsidDel="00AE4F14"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1D0931B6" w14:textId="77777777" w:rsidR="00A57446" w:rsidRPr="0070489F" w:rsidDel="00AE4F14"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04C4D07D" w14:textId="77777777" w:rsidR="00A57446" w:rsidRPr="0070489F" w:rsidDel="00AE4F14"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0D7EF5D3" w14:textId="77777777" w:rsidR="00A57446" w:rsidRPr="0070489F" w:rsidDel="00AE4F14"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5AA94BC9" w14:textId="77777777" w:rsidR="00A57446" w:rsidRPr="0070489F" w:rsidDel="00AE4F14"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2BCD3756" w14:textId="77777777" w:rsidR="00A57446" w:rsidRPr="0070489F" w:rsidDel="00AE4F14" w:rsidRDefault="00A57446" w:rsidP="00CB19F7">
            <w:pPr>
              <w:jc w:val="center"/>
              <w:rPr>
                <w:rFonts w:cstheme="minorHAnsi"/>
                <w:color w:val="000000"/>
                <w:sz w:val="16"/>
                <w:szCs w:val="22"/>
                <w:lang w:eastAsia="en-GB"/>
              </w:rPr>
            </w:pPr>
          </w:p>
        </w:tc>
        <w:tc>
          <w:tcPr>
            <w:tcW w:w="708" w:type="dxa"/>
            <w:tcBorders>
              <w:top w:val="nil"/>
              <w:left w:val="nil"/>
              <w:bottom w:val="single" w:sz="4" w:space="0" w:color="auto"/>
              <w:right w:val="single" w:sz="4" w:space="0" w:color="auto"/>
            </w:tcBorders>
            <w:shd w:val="clear" w:color="auto" w:fill="auto"/>
            <w:noWrap/>
            <w:vAlign w:val="center"/>
          </w:tcPr>
          <w:p w14:paraId="7AD0A57F" w14:textId="77777777" w:rsidR="00A57446" w:rsidRPr="0070489F" w:rsidDel="00AE4F14"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3169EF60" w14:textId="77777777" w:rsidR="00A57446" w:rsidRPr="0070489F" w:rsidDel="00AE4F14"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481101A1" w14:textId="77777777" w:rsidR="00A57446" w:rsidRPr="0070489F" w:rsidDel="00AE4F14"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4F784977" w14:textId="77777777" w:rsidR="00A57446" w:rsidRPr="0070489F" w:rsidDel="00AE4F14" w:rsidRDefault="00A57446" w:rsidP="00CB19F7">
            <w:pPr>
              <w:jc w:val="center"/>
              <w:rPr>
                <w:rFonts w:cstheme="minorHAnsi"/>
                <w:color w:val="000000"/>
                <w:sz w:val="16"/>
                <w:szCs w:val="22"/>
                <w:lang w:eastAsia="en-GB"/>
              </w:rPr>
            </w:pPr>
          </w:p>
        </w:tc>
        <w:tc>
          <w:tcPr>
            <w:tcW w:w="1558" w:type="dxa"/>
            <w:tcBorders>
              <w:top w:val="nil"/>
              <w:left w:val="nil"/>
              <w:bottom w:val="single" w:sz="4" w:space="0" w:color="auto"/>
              <w:right w:val="single" w:sz="4" w:space="0" w:color="auto"/>
            </w:tcBorders>
            <w:shd w:val="clear" w:color="auto" w:fill="auto"/>
            <w:noWrap/>
            <w:vAlign w:val="center"/>
          </w:tcPr>
          <w:p w14:paraId="54A73B1D" w14:textId="77777777" w:rsidR="00A57446" w:rsidRPr="0070489F" w:rsidDel="00AE4F14" w:rsidRDefault="00A57446" w:rsidP="00CB19F7">
            <w:pPr>
              <w:jc w:val="center"/>
              <w:rPr>
                <w:rFonts w:cstheme="minorHAnsi"/>
                <w:color w:val="000000"/>
                <w:sz w:val="16"/>
                <w:szCs w:val="22"/>
                <w:lang w:eastAsia="en-GB"/>
              </w:rPr>
            </w:pPr>
          </w:p>
        </w:tc>
        <w:tc>
          <w:tcPr>
            <w:tcW w:w="1418" w:type="dxa"/>
            <w:tcBorders>
              <w:top w:val="nil"/>
              <w:left w:val="nil"/>
              <w:bottom w:val="single" w:sz="4" w:space="0" w:color="auto"/>
              <w:right w:val="single" w:sz="4" w:space="0" w:color="auto"/>
            </w:tcBorders>
            <w:shd w:val="clear" w:color="auto" w:fill="auto"/>
            <w:noWrap/>
            <w:vAlign w:val="center"/>
          </w:tcPr>
          <w:p w14:paraId="2E939C0E" w14:textId="77777777" w:rsidR="00A57446"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r>
      <w:tr w:rsidR="00DB43FD" w:rsidRPr="005A4395" w:rsidDel="00AE4F14" w14:paraId="3D784C3C" w14:textId="77777777" w:rsidTr="004A5FE9">
        <w:trPr>
          <w:trHeight w:val="89"/>
        </w:trPr>
        <w:tc>
          <w:tcPr>
            <w:tcW w:w="2977" w:type="dxa"/>
            <w:tcBorders>
              <w:top w:val="nil"/>
              <w:left w:val="single" w:sz="4" w:space="0" w:color="auto"/>
              <w:bottom w:val="single" w:sz="4" w:space="0" w:color="auto"/>
              <w:right w:val="single" w:sz="4" w:space="0" w:color="auto"/>
            </w:tcBorders>
            <w:shd w:val="clear" w:color="auto" w:fill="auto"/>
          </w:tcPr>
          <w:p w14:paraId="065F9EA1" w14:textId="741B8D96" w:rsidR="00DB43FD" w:rsidRPr="00D02760" w:rsidRDefault="00DB43FD" w:rsidP="005A4395">
            <w:pPr>
              <w:rPr>
                <w:rFonts w:cstheme="minorHAnsi"/>
                <w:bCs/>
                <w:color w:val="000000"/>
                <w:sz w:val="16"/>
                <w:szCs w:val="22"/>
                <w:lang w:eastAsia="en-GB"/>
              </w:rPr>
            </w:pPr>
            <w:r>
              <w:rPr>
                <w:rFonts w:cstheme="minorHAnsi"/>
                <w:bCs/>
                <w:color w:val="000000"/>
                <w:sz w:val="16"/>
                <w:szCs w:val="22"/>
                <w:lang w:eastAsia="en-GB"/>
              </w:rPr>
              <w:t>ECOG and MRC scores</w:t>
            </w:r>
          </w:p>
        </w:tc>
        <w:tc>
          <w:tcPr>
            <w:tcW w:w="1134" w:type="dxa"/>
            <w:tcBorders>
              <w:top w:val="single" w:sz="4" w:space="0" w:color="auto"/>
              <w:left w:val="nil"/>
              <w:bottom w:val="single" w:sz="4" w:space="0" w:color="auto"/>
              <w:right w:val="single" w:sz="4" w:space="0" w:color="auto"/>
            </w:tcBorders>
            <w:vAlign w:val="center"/>
          </w:tcPr>
          <w:p w14:paraId="1D553BC4" w14:textId="6013B26B" w:rsidR="00DB43FD" w:rsidRPr="0070489F" w:rsidDel="00AE4F14" w:rsidRDefault="00DB43FD" w:rsidP="00CB19F7">
            <w:pPr>
              <w:jc w:val="center"/>
              <w:rPr>
                <w:rFonts w:cstheme="minorHAnsi"/>
                <w:color w:val="000000"/>
                <w:sz w:val="16"/>
                <w:szCs w:val="22"/>
                <w:lang w:eastAsia="en-GB"/>
              </w:rPr>
            </w:pPr>
            <w:r>
              <w:rPr>
                <w:rFonts w:cstheme="minorHAnsi"/>
                <w:color w:val="000000"/>
                <w:sz w:val="16"/>
                <w:szCs w:val="22"/>
                <w:lang w:eastAsia="en-GB"/>
              </w:rPr>
              <w:t>x</w:t>
            </w:r>
          </w:p>
        </w:tc>
        <w:tc>
          <w:tcPr>
            <w:tcW w:w="1276" w:type="dxa"/>
            <w:tcBorders>
              <w:top w:val="nil"/>
              <w:left w:val="single" w:sz="4" w:space="0" w:color="auto"/>
              <w:bottom w:val="single" w:sz="4" w:space="0" w:color="auto"/>
              <w:right w:val="single" w:sz="4" w:space="0" w:color="auto"/>
            </w:tcBorders>
            <w:shd w:val="clear" w:color="auto" w:fill="auto"/>
            <w:noWrap/>
            <w:vAlign w:val="center"/>
          </w:tcPr>
          <w:p w14:paraId="69E2874C" w14:textId="6EB0A788" w:rsidR="00DB43FD" w:rsidRPr="0070489F" w:rsidDel="00AE4F14" w:rsidRDefault="00DB43FD" w:rsidP="00CB19F7">
            <w:pPr>
              <w:jc w:val="center"/>
              <w:rPr>
                <w:rFonts w:cstheme="minorHAnsi"/>
                <w:color w:val="000000"/>
                <w:sz w:val="16"/>
                <w:szCs w:val="22"/>
                <w:lang w:eastAsia="en-GB"/>
              </w:rPr>
            </w:pPr>
            <w:r>
              <w:rPr>
                <w:rFonts w:cstheme="minorHAnsi"/>
                <w:color w:val="000000"/>
                <w:sz w:val="16"/>
                <w:szCs w:val="22"/>
                <w:lang w:eastAsia="en-GB"/>
              </w:rPr>
              <w:t>x</w:t>
            </w:r>
          </w:p>
        </w:tc>
        <w:tc>
          <w:tcPr>
            <w:tcW w:w="738" w:type="dxa"/>
            <w:tcBorders>
              <w:top w:val="nil"/>
              <w:left w:val="nil"/>
              <w:bottom w:val="single" w:sz="4" w:space="0" w:color="auto"/>
              <w:right w:val="single" w:sz="4" w:space="0" w:color="auto"/>
            </w:tcBorders>
            <w:shd w:val="clear" w:color="auto" w:fill="auto"/>
            <w:noWrap/>
            <w:vAlign w:val="center"/>
          </w:tcPr>
          <w:p w14:paraId="326D582F" w14:textId="77777777" w:rsidR="00DB43FD" w:rsidRPr="0070489F" w:rsidDel="00AE4F14" w:rsidRDefault="00DB43FD" w:rsidP="00CB19F7">
            <w:pPr>
              <w:jc w:val="center"/>
              <w:rPr>
                <w:rFonts w:cstheme="minorHAnsi"/>
                <w:color w:val="000000"/>
                <w:sz w:val="16"/>
                <w:szCs w:val="22"/>
                <w:lang w:eastAsia="en-GB"/>
              </w:rPr>
            </w:pPr>
          </w:p>
        </w:tc>
        <w:tc>
          <w:tcPr>
            <w:tcW w:w="538" w:type="dxa"/>
            <w:tcBorders>
              <w:top w:val="nil"/>
              <w:left w:val="nil"/>
              <w:bottom w:val="single" w:sz="4" w:space="0" w:color="auto"/>
              <w:right w:val="single" w:sz="4" w:space="0" w:color="auto"/>
            </w:tcBorders>
            <w:shd w:val="clear" w:color="auto" w:fill="auto"/>
            <w:noWrap/>
            <w:vAlign w:val="center"/>
          </w:tcPr>
          <w:p w14:paraId="27DCDA4B" w14:textId="77777777" w:rsidR="00DB43FD" w:rsidRPr="0070489F" w:rsidDel="00AE4F14" w:rsidRDefault="00DB43F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5EAF3334" w14:textId="77777777" w:rsidR="00DB43FD" w:rsidRPr="0070489F" w:rsidDel="00AE4F14" w:rsidRDefault="00DB43F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024C486E" w14:textId="77777777" w:rsidR="00DB43FD" w:rsidRPr="0070489F" w:rsidDel="00AE4F14" w:rsidRDefault="00DB43F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43836513" w14:textId="77777777" w:rsidR="00DB43FD" w:rsidRPr="0070489F" w:rsidDel="00AE4F14" w:rsidRDefault="00DB43F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22C95DD4" w14:textId="77777777" w:rsidR="00DB43FD" w:rsidRPr="0070489F" w:rsidDel="00AE4F14" w:rsidRDefault="00DB43F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222142EB" w14:textId="77777777" w:rsidR="00DB43FD" w:rsidRPr="0070489F" w:rsidDel="00AE4F14" w:rsidRDefault="00DB43F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7110EDFC" w14:textId="77777777" w:rsidR="00DB43FD" w:rsidRPr="0070489F" w:rsidDel="00AE4F14" w:rsidRDefault="00DB43FD"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3186DABA" w14:textId="77777777" w:rsidR="00DB43FD" w:rsidRPr="0070489F" w:rsidDel="00AE4F14" w:rsidRDefault="00DB43FD" w:rsidP="00CB19F7">
            <w:pPr>
              <w:jc w:val="center"/>
              <w:rPr>
                <w:rFonts w:cstheme="minorHAnsi"/>
                <w:color w:val="000000"/>
                <w:sz w:val="16"/>
                <w:szCs w:val="22"/>
                <w:lang w:eastAsia="en-GB"/>
              </w:rPr>
            </w:pPr>
          </w:p>
        </w:tc>
        <w:tc>
          <w:tcPr>
            <w:tcW w:w="708" w:type="dxa"/>
            <w:tcBorders>
              <w:top w:val="nil"/>
              <w:left w:val="nil"/>
              <w:bottom w:val="single" w:sz="4" w:space="0" w:color="auto"/>
              <w:right w:val="single" w:sz="4" w:space="0" w:color="auto"/>
            </w:tcBorders>
            <w:shd w:val="clear" w:color="auto" w:fill="auto"/>
            <w:noWrap/>
            <w:vAlign w:val="center"/>
          </w:tcPr>
          <w:p w14:paraId="1D81E6EB" w14:textId="77777777" w:rsidR="00DB43FD" w:rsidRPr="0070489F" w:rsidDel="00AE4F14" w:rsidRDefault="00DB43F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1B847494" w14:textId="77777777" w:rsidR="00DB43FD" w:rsidRPr="0070489F" w:rsidDel="00AE4F14" w:rsidRDefault="00DB43F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437915E0" w14:textId="77777777" w:rsidR="00DB43FD" w:rsidRPr="0070489F" w:rsidDel="00AE4F14" w:rsidRDefault="00DB43FD"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1749107D" w14:textId="77777777" w:rsidR="00DB43FD" w:rsidRPr="0070489F" w:rsidDel="00AE4F14" w:rsidRDefault="00DB43FD" w:rsidP="00CB19F7">
            <w:pPr>
              <w:jc w:val="center"/>
              <w:rPr>
                <w:rFonts w:cstheme="minorHAnsi"/>
                <w:color w:val="000000"/>
                <w:sz w:val="16"/>
                <w:szCs w:val="22"/>
                <w:lang w:eastAsia="en-GB"/>
              </w:rPr>
            </w:pPr>
          </w:p>
        </w:tc>
        <w:tc>
          <w:tcPr>
            <w:tcW w:w="1558" w:type="dxa"/>
            <w:tcBorders>
              <w:top w:val="nil"/>
              <w:left w:val="nil"/>
              <w:bottom w:val="single" w:sz="4" w:space="0" w:color="auto"/>
              <w:right w:val="single" w:sz="4" w:space="0" w:color="auto"/>
            </w:tcBorders>
            <w:shd w:val="clear" w:color="auto" w:fill="auto"/>
            <w:noWrap/>
            <w:vAlign w:val="center"/>
          </w:tcPr>
          <w:p w14:paraId="690A4447" w14:textId="77777777" w:rsidR="00DB43FD" w:rsidRPr="0070489F" w:rsidDel="00AE4F14" w:rsidRDefault="00DB43FD" w:rsidP="00CB19F7">
            <w:pPr>
              <w:jc w:val="center"/>
              <w:rPr>
                <w:rFonts w:cstheme="minorHAnsi"/>
                <w:color w:val="000000"/>
                <w:sz w:val="16"/>
                <w:szCs w:val="22"/>
                <w:lang w:eastAsia="en-GB"/>
              </w:rPr>
            </w:pPr>
          </w:p>
        </w:tc>
        <w:tc>
          <w:tcPr>
            <w:tcW w:w="1418" w:type="dxa"/>
            <w:tcBorders>
              <w:top w:val="nil"/>
              <w:left w:val="nil"/>
              <w:bottom w:val="single" w:sz="4" w:space="0" w:color="auto"/>
              <w:right w:val="single" w:sz="4" w:space="0" w:color="auto"/>
            </w:tcBorders>
            <w:shd w:val="clear" w:color="auto" w:fill="auto"/>
            <w:noWrap/>
            <w:vAlign w:val="center"/>
          </w:tcPr>
          <w:p w14:paraId="49EA52D3" w14:textId="0A18057E" w:rsidR="00DB43FD" w:rsidRDefault="00DB43FD" w:rsidP="00CB19F7">
            <w:pPr>
              <w:jc w:val="center"/>
              <w:rPr>
                <w:rFonts w:cstheme="minorHAnsi"/>
                <w:color w:val="000000"/>
                <w:sz w:val="16"/>
                <w:szCs w:val="22"/>
                <w:lang w:eastAsia="en-GB"/>
              </w:rPr>
            </w:pPr>
            <w:r>
              <w:rPr>
                <w:rFonts w:cstheme="minorHAnsi"/>
                <w:color w:val="000000"/>
                <w:sz w:val="16"/>
                <w:szCs w:val="22"/>
                <w:lang w:eastAsia="en-GB"/>
              </w:rPr>
              <w:t>x</w:t>
            </w:r>
          </w:p>
        </w:tc>
      </w:tr>
      <w:tr w:rsidR="00A57446" w:rsidRPr="005A4395" w:rsidDel="00AE4F14" w14:paraId="0033944D" w14:textId="77777777" w:rsidTr="004A5FE9">
        <w:trPr>
          <w:trHeight w:val="89"/>
        </w:trPr>
        <w:tc>
          <w:tcPr>
            <w:tcW w:w="2977" w:type="dxa"/>
            <w:tcBorders>
              <w:top w:val="nil"/>
              <w:left w:val="single" w:sz="4" w:space="0" w:color="auto"/>
              <w:bottom w:val="single" w:sz="4" w:space="0" w:color="auto"/>
              <w:right w:val="single" w:sz="4" w:space="0" w:color="auto"/>
            </w:tcBorders>
            <w:shd w:val="clear" w:color="auto" w:fill="auto"/>
          </w:tcPr>
          <w:p w14:paraId="16FAC304" w14:textId="77777777" w:rsidR="00A57446" w:rsidRPr="00D02760" w:rsidRDefault="00A57446" w:rsidP="005A4395">
            <w:pPr>
              <w:rPr>
                <w:rFonts w:cstheme="minorHAnsi"/>
                <w:bCs/>
                <w:color w:val="000000"/>
                <w:sz w:val="16"/>
                <w:szCs w:val="22"/>
                <w:lang w:eastAsia="en-GB"/>
              </w:rPr>
            </w:pPr>
            <w:r w:rsidRPr="00D02760">
              <w:rPr>
                <w:rFonts w:cstheme="minorHAnsi"/>
                <w:bCs/>
                <w:color w:val="000000"/>
                <w:sz w:val="16"/>
                <w:szCs w:val="22"/>
                <w:lang w:eastAsia="en-GB"/>
              </w:rPr>
              <w:t>Baricitinib administration</w:t>
            </w:r>
          </w:p>
        </w:tc>
        <w:tc>
          <w:tcPr>
            <w:tcW w:w="1134" w:type="dxa"/>
            <w:tcBorders>
              <w:top w:val="single" w:sz="4" w:space="0" w:color="auto"/>
              <w:left w:val="nil"/>
              <w:bottom w:val="single" w:sz="4" w:space="0" w:color="auto"/>
              <w:right w:val="single" w:sz="4" w:space="0" w:color="auto"/>
            </w:tcBorders>
            <w:vAlign w:val="center"/>
          </w:tcPr>
          <w:p w14:paraId="2D18243B" w14:textId="77777777" w:rsidR="00A57446" w:rsidRPr="0070489F" w:rsidDel="00AE4F14" w:rsidRDefault="00A57446" w:rsidP="00CB19F7">
            <w:pPr>
              <w:jc w:val="center"/>
              <w:rPr>
                <w:rFonts w:cstheme="minorHAnsi"/>
                <w:color w:val="000000"/>
                <w:sz w:val="16"/>
                <w:szCs w:val="22"/>
                <w:lang w:eastAsia="en-GB"/>
              </w:rPr>
            </w:pPr>
          </w:p>
        </w:tc>
        <w:tc>
          <w:tcPr>
            <w:tcW w:w="1276" w:type="dxa"/>
            <w:tcBorders>
              <w:top w:val="nil"/>
              <w:left w:val="single" w:sz="4" w:space="0" w:color="auto"/>
              <w:bottom w:val="single" w:sz="4" w:space="0" w:color="auto"/>
              <w:right w:val="single" w:sz="4" w:space="0" w:color="auto"/>
            </w:tcBorders>
            <w:shd w:val="clear" w:color="auto" w:fill="auto"/>
            <w:noWrap/>
            <w:vAlign w:val="center"/>
          </w:tcPr>
          <w:p w14:paraId="1232B29E" w14:textId="77777777" w:rsidR="00A57446" w:rsidRPr="0070489F" w:rsidDel="00AE4F14" w:rsidRDefault="00A57446" w:rsidP="00CB19F7">
            <w:pPr>
              <w:jc w:val="center"/>
              <w:rPr>
                <w:rFonts w:cstheme="minorHAnsi"/>
                <w:color w:val="000000"/>
                <w:sz w:val="16"/>
                <w:szCs w:val="22"/>
                <w:lang w:eastAsia="en-GB"/>
              </w:rPr>
            </w:pPr>
          </w:p>
        </w:tc>
        <w:tc>
          <w:tcPr>
            <w:tcW w:w="738" w:type="dxa"/>
            <w:tcBorders>
              <w:top w:val="nil"/>
              <w:left w:val="nil"/>
              <w:bottom w:val="single" w:sz="4" w:space="0" w:color="auto"/>
              <w:right w:val="single" w:sz="4" w:space="0" w:color="auto"/>
            </w:tcBorders>
            <w:shd w:val="clear" w:color="auto" w:fill="auto"/>
            <w:noWrap/>
            <w:vAlign w:val="center"/>
          </w:tcPr>
          <w:p w14:paraId="3DFB204E" w14:textId="77777777" w:rsidR="00A57446" w:rsidRPr="0070489F" w:rsidDel="00AE4F14"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538" w:type="dxa"/>
            <w:tcBorders>
              <w:top w:val="nil"/>
              <w:left w:val="nil"/>
              <w:bottom w:val="single" w:sz="4" w:space="0" w:color="auto"/>
              <w:right w:val="single" w:sz="4" w:space="0" w:color="auto"/>
            </w:tcBorders>
            <w:shd w:val="clear" w:color="auto" w:fill="auto"/>
            <w:noWrap/>
            <w:vAlign w:val="center"/>
          </w:tcPr>
          <w:p w14:paraId="6613200F" w14:textId="77777777" w:rsidR="00A57446" w:rsidRPr="0070489F" w:rsidDel="00AE4F14"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06C1C37B" w14:textId="77777777" w:rsidR="00A57446" w:rsidRPr="0070489F" w:rsidDel="00AE4F14"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52750BF7" w14:textId="77777777" w:rsidR="00A57446" w:rsidRPr="0070489F" w:rsidDel="00AE4F14"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6F58EB1A" w14:textId="77777777" w:rsidR="00A57446" w:rsidRPr="0070489F" w:rsidDel="00AE4F14"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709" w:type="dxa"/>
            <w:tcBorders>
              <w:top w:val="nil"/>
              <w:left w:val="nil"/>
              <w:bottom w:val="single" w:sz="4" w:space="0" w:color="auto"/>
              <w:right w:val="single" w:sz="4" w:space="0" w:color="auto"/>
            </w:tcBorders>
            <w:shd w:val="clear" w:color="auto" w:fill="auto"/>
            <w:noWrap/>
            <w:vAlign w:val="center"/>
          </w:tcPr>
          <w:p w14:paraId="4140459F" w14:textId="77777777" w:rsidR="00A57446" w:rsidRPr="0070489F" w:rsidDel="00AE4F14"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59BBC44B" w14:textId="77777777" w:rsidR="00A57446" w:rsidRPr="0070489F" w:rsidDel="00AE4F14"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136661CB" w14:textId="77777777" w:rsidR="00A57446" w:rsidRPr="0070489F" w:rsidDel="00AE4F14"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567" w:type="dxa"/>
            <w:tcBorders>
              <w:top w:val="nil"/>
              <w:left w:val="nil"/>
              <w:bottom w:val="single" w:sz="4" w:space="0" w:color="auto"/>
              <w:right w:val="single" w:sz="4" w:space="0" w:color="auto"/>
            </w:tcBorders>
            <w:shd w:val="clear" w:color="auto" w:fill="auto"/>
            <w:noWrap/>
            <w:vAlign w:val="center"/>
          </w:tcPr>
          <w:p w14:paraId="59C2557A" w14:textId="77777777" w:rsidR="00A57446" w:rsidRPr="0070489F" w:rsidDel="00AE4F14"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708" w:type="dxa"/>
            <w:tcBorders>
              <w:top w:val="nil"/>
              <w:left w:val="nil"/>
              <w:bottom w:val="single" w:sz="4" w:space="0" w:color="auto"/>
              <w:right w:val="single" w:sz="4" w:space="0" w:color="auto"/>
            </w:tcBorders>
            <w:shd w:val="clear" w:color="auto" w:fill="auto"/>
            <w:noWrap/>
            <w:vAlign w:val="center"/>
          </w:tcPr>
          <w:p w14:paraId="0F561406" w14:textId="77777777" w:rsidR="00A57446" w:rsidRPr="0070489F" w:rsidDel="00AE4F14"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709" w:type="dxa"/>
            <w:tcBorders>
              <w:top w:val="nil"/>
              <w:left w:val="nil"/>
              <w:bottom w:val="single" w:sz="4" w:space="0" w:color="auto"/>
              <w:right w:val="single" w:sz="4" w:space="0" w:color="auto"/>
            </w:tcBorders>
            <w:shd w:val="clear" w:color="auto" w:fill="auto"/>
            <w:noWrap/>
            <w:vAlign w:val="center"/>
          </w:tcPr>
          <w:p w14:paraId="744AD077" w14:textId="77777777" w:rsidR="00A57446" w:rsidRPr="0070489F" w:rsidDel="00AE4F14"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709" w:type="dxa"/>
            <w:tcBorders>
              <w:top w:val="nil"/>
              <w:left w:val="nil"/>
              <w:bottom w:val="single" w:sz="4" w:space="0" w:color="auto"/>
              <w:right w:val="single" w:sz="4" w:space="0" w:color="auto"/>
            </w:tcBorders>
            <w:shd w:val="clear" w:color="auto" w:fill="auto"/>
            <w:noWrap/>
            <w:vAlign w:val="center"/>
          </w:tcPr>
          <w:p w14:paraId="752C5E76" w14:textId="77777777" w:rsidR="00A57446" w:rsidRPr="0070489F" w:rsidDel="00AE4F14"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709" w:type="dxa"/>
            <w:tcBorders>
              <w:top w:val="nil"/>
              <w:left w:val="nil"/>
              <w:bottom w:val="single" w:sz="4" w:space="0" w:color="auto"/>
              <w:right w:val="single" w:sz="4" w:space="0" w:color="auto"/>
            </w:tcBorders>
            <w:shd w:val="clear" w:color="auto" w:fill="auto"/>
            <w:noWrap/>
            <w:vAlign w:val="center"/>
          </w:tcPr>
          <w:p w14:paraId="4230D12C" w14:textId="77777777" w:rsidR="00A57446" w:rsidRPr="0070489F" w:rsidDel="00AE4F14"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1558" w:type="dxa"/>
            <w:tcBorders>
              <w:top w:val="nil"/>
              <w:left w:val="nil"/>
              <w:bottom w:val="single" w:sz="4" w:space="0" w:color="auto"/>
              <w:right w:val="single" w:sz="4" w:space="0" w:color="auto"/>
            </w:tcBorders>
            <w:shd w:val="clear" w:color="auto" w:fill="auto"/>
            <w:noWrap/>
            <w:vAlign w:val="center"/>
          </w:tcPr>
          <w:p w14:paraId="65D56C02" w14:textId="77777777" w:rsidR="00A57446" w:rsidRPr="0070489F" w:rsidDel="00AE4F14"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1418" w:type="dxa"/>
            <w:tcBorders>
              <w:top w:val="nil"/>
              <w:left w:val="nil"/>
              <w:bottom w:val="single" w:sz="4" w:space="0" w:color="auto"/>
              <w:right w:val="single" w:sz="4" w:space="0" w:color="auto"/>
            </w:tcBorders>
            <w:shd w:val="clear" w:color="auto" w:fill="auto"/>
            <w:noWrap/>
            <w:vAlign w:val="center"/>
          </w:tcPr>
          <w:p w14:paraId="479D7F90" w14:textId="77777777" w:rsidR="00A57446" w:rsidRDefault="00A57446" w:rsidP="00CB19F7">
            <w:pPr>
              <w:jc w:val="center"/>
              <w:rPr>
                <w:rFonts w:cstheme="minorHAnsi"/>
                <w:color w:val="000000"/>
                <w:sz w:val="16"/>
                <w:szCs w:val="22"/>
                <w:lang w:eastAsia="en-GB"/>
              </w:rPr>
            </w:pPr>
          </w:p>
        </w:tc>
      </w:tr>
      <w:tr w:rsidR="00A57446" w:rsidRPr="005A4395" w:rsidDel="00AE4F14" w14:paraId="5B93079C" w14:textId="77777777" w:rsidTr="004A5FE9">
        <w:trPr>
          <w:trHeight w:val="79"/>
        </w:trPr>
        <w:tc>
          <w:tcPr>
            <w:tcW w:w="2977" w:type="dxa"/>
            <w:tcBorders>
              <w:top w:val="nil"/>
              <w:left w:val="single" w:sz="4" w:space="0" w:color="auto"/>
              <w:bottom w:val="single" w:sz="4" w:space="0" w:color="auto"/>
              <w:right w:val="single" w:sz="4" w:space="0" w:color="auto"/>
            </w:tcBorders>
            <w:shd w:val="clear" w:color="auto" w:fill="auto"/>
          </w:tcPr>
          <w:p w14:paraId="55CD1168" w14:textId="77777777" w:rsidR="00A57446" w:rsidRPr="00D02760" w:rsidRDefault="00A57446" w:rsidP="005A4395">
            <w:pPr>
              <w:rPr>
                <w:rFonts w:cstheme="minorHAnsi"/>
                <w:bCs/>
                <w:color w:val="000000"/>
                <w:sz w:val="16"/>
                <w:szCs w:val="22"/>
                <w:lang w:eastAsia="en-GB"/>
              </w:rPr>
            </w:pPr>
            <w:r w:rsidRPr="00D02760">
              <w:rPr>
                <w:rFonts w:cstheme="minorHAnsi"/>
                <w:bCs/>
                <w:color w:val="000000"/>
                <w:sz w:val="16"/>
                <w:szCs w:val="22"/>
                <w:lang w:eastAsia="en-GB"/>
              </w:rPr>
              <w:t>Ravulizumab administration</w:t>
            </w:r>
          </w:p>
        </w:tc>
        <w:tc>
          <w:tcPr>
            <w:tcW w:w="1134" w:type="dxa"/>
            <w:tcBorders>
              <w:top w:val="single" w:sz="4" w:space="0" w:color="auto"/>
              <w:left w:val="nil"/>
              <w:bottom w:val="single" w:sz="4" w:space="0" w:color="auto"/>
              <w:right w:val="single" w:sz="4" w:space="0" w:color="auto"/>
            </w:tcBorders>
            <w:vAlign w:val="center"/>
          </w:tcPr>
          <w:p w14:paraId="3721AEE8" w14:textId="77777777" w:rsidR="00A57446" w:rsidRPr="0070489F" w:rsidDel="00AE4F14" w:rsidRDefault="00A57446" w:rsidP="00CB19F7">
            <w:pPr>
              <w:jc w:val="center"/>
              <w:rPr>
                <w:rFonts w:cstheme="minorHAnsi"/>
                <w:color w:val="000000"/>
                <w:sz w:val="16"/>
                <w:szCs w:val="22"/>
                <w:lang w:eastAsia="en-GB"/>
              </w:rPr>
            </w:pPr>
          </w:p>
        </w:tc>
        <w:tc>
          <w:tcPr>
            <w:tcW w:w="1276" w:type="dxa"/>
            <w:tcBorders>
              <w:top w:val="nil"/>
              <w:left w:val="single" w:sz="4" w:space="0" w:color="auto"/>
              <w:bottom w:val="single" w:sz="4" w:space="0" w:color="auto"/>
              <w:right w:val="single" w:sz="4" w:space="0" w:color="auto"/>
            </w:tcBorders>
            <w:shd w:val="clear" w:color="auto" w:fill="auto"/>
            <w:noWrap/>
            <w:vAlign w:val="center"/>
          </w:tcPr>
          <w:p w14:paraId="223FC044" w14:textId="77777777" w:rsidR="00A57446" w:rsidRPr="0070489F" w:rsidDel="00AE4F14" w:rsidRDefault="00A57446" w:rsidP="00CB19F7">
            <w:pPr>
              <w:jc w:val="center"/>
              <w:rPr>
                <w:rFonts w:cstheme="minorHAnsi"/>
                <w:color w:val="000000"/>
                <w:sz w:val="16"/>
                <w:szCs w:val="22"/>
                <w:lang w:eastAsia="en-GB"/>
              </w:rPr>
            </w:pPr>
          </w:p>
        </w:tc>
        <w:tc>
          <w:tcPr>
            <w:tcW w:w="738" w:type="dxa"/>
            <w:tcBorders>
              <w:top w:val="nil"/>
              <w:left w:val="nil"/>
              <w:bottom w:val="single" w:sz="4" w:space="0" w:color="auto"/>
              <w:right w:val="single" w:sz="4" w:space="0" w:color="auto"/>
            </w:tcBorders>
            <w:shd w:val="clear" w:color="auto" w:fill="auto"/>
            <w:noWrap/>
            <w:vAlign w:val="center"/>
          </w:tcPr>
          <w:p w14:paraId="02BFBD35" w14:textId="77777777" w:rsidR="00A57446" w:rsidRDefault="00A57446" w:rsidP="00CB19F7">
            <w:pPr>
              <w:jc w:val="center"/>
              <w:rPr>
                <w:rFonts w:cstheme="minorHAnsi"/>
                <w:color w:val="000000"/>
                <w:sz w:val="16"/>
                <w:szCs w:val="22"/>
                <w:lang w:eastAsia="en-GB"/>
              </w:rPr>
            </w:pPr>
            <w:r>
              <w:rPr>
                <w:rFonts w:cstheme="minorHAnsi"/>
                <w:color w:val="000000"/>
                <w:sz w:val="16"/>
                <w:szCs w:val="22"/>
                <w:lang w:eastAsia="en-GB"/>
              </w:rPr>
              <w:t>x</w:t>
            </w:r>
          </w:p>
        </w:tc>
        <w:tc>
          <w:tcPr>
            <w:tcW w:w="538" w:type="dxa"/>
            <w:tcBorders>
              <w:top w:val="nil"/>
              <w:left w:val="nil"/>
              <w:bottom w:val="single" w:sz="4" w:space="0" w:color="auto"/>
              <w:right w:val="single" w:sz="4" w:space="0" w:color="auto"/>
            </w:tcBorders>
            <w:shd w:val="clear" w:color="auto" w:fill="auto"/>
            <w:noWrap/>
            <w:vAlign w:val="center"/>
          </w:tcPr>
          <w:p w14:paraId="10CA5F31" w14:textId="77777777" w:rsidR="00A57446"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3EB2927A" w14:textId="77777777" w:rsidR="00A57446"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63AA1B39" w14:textId="77777777" w:rsidR="00A57446"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0FE34FCC" w14:textId="77777777" w:rsidR="00A57446"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1E7902C7" w14:textId="77777777" w:rsidR="00A57446"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236C5294" w14:textId="77777777" w:rsidR="00A57446"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0DA8B9C8" w14:textId="77777777" w:rsidR="00A57446" w:rsidRDefault="00A57446" w:rsidP="00CB19F7">
            <w:pPr>
              <w:jc w:val="center"/>
              <w:rPr>
                <w:rFonts w:cstheme="minorHAnsi"/>
                <w:color w:val="000000"/>
                <w:sz w:val="16"/>
                <w:szCs w:val="22"/>
                <w:lang w:eastAsia="en-GB"/>
              </w:rPr>
            </w:pPr>
          </w:p>
        </w:tc>
        <w:tc>
          <w:tcPr>
            <w:tcW w:w="567" w:type="dxa"/>
            <w:tcBorders>
              <w:top w:val="nil"/>
              <w:left w:val="nil"/>
              <w:bottom w:val="single" w:sz="4" w:space="0" w:color="auto"/>
              <w:right w:val="single" w:sz="4" w:space="0" w:color="auto"/>
            </w:tcBorders>
            <w:shd w:val="clear" w:color="auto" w:fill="auto"/>
            <w:noWrap/>
            <w:vAlign w:val="center"/>
          </w:tcPr>
          <w:p w14:paraId="1CEBE21C" w14:textId="77777777" w:rsidR="00A57446" w:rsidRDefault="00A57446" w:rsidP="00CB19F7">
            <w:pPr>
              <w:jc w:val="center"/>
              <w:rPr>
                <w:rFonts w:cstheme="minorHAnsi"/>
                <w:color w:val="000000"/>
                <w:sz w:val="16"/>
                <w:szCs w:val="22"/>
                <w:lang w:eastAsia="en-GB"/>
              </w:rPr>
            </w:pPr>
          </w:p>
        </w:tc>
        <w:tc>
          <w:tcPr>
            <w:tcW w:w="708" w:type="dxa"/>
            <w:tcBorders>
              <w:top w:val="nil"/>
              <w:left w:val="nil"/>
              <w:bottom w:val="single" w:sz="4" w:space="0" w:color="auto"/>
              <w:right w:val="single" w:sz="4" w:space="0" w:color="auto"/>
            </w:tcBorders>
            <w:shd w:val="clear" w:color="auto" w:fill="auto"/>
            <w:noWrap/>
            <w:vAlign w:val="center"/>
          </w:tcPr>
          <w:p w14:paraId="204E0558" w14:textId="77777777" w:rsidR="00A57446"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6C2FCB25" w14:textId="77777777" w:rsidR="00A57446"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009143E8" w14:textId="77777777" w:rsidR="00A57446" w:rsidRDefault="00A57446" w:rsidP="00CB19F7">
            <w:pPr>
              <w:jc w:val="center"/>
              <w:rPr>
                <w:rFonts w:cstheme="minorHAnsi"/>
                <w:color w:val="000000"/>
                <w:sz w:val="16"/>
                <w:szCs w:val="22"/>
                <w:lang w:eastAsia="en-GB"/>
              </w:rPr>
            </w:pPr>
          </w:p>
        </w:tc>
        <w:tc>
          <w:tcPr>
            <w:tcW w:w="709" w:type="dxa"/>
            <w:tcBorders>
              <w:top w:val="nil"/>
              <w:left w:val="nil"/>
              <w:bottom w:val="single" w:sz="4" w:space="0" w:color="auto"/>
              <w:right w:val="single" w:sz="4" w:space="0" w:color="auto"/>
            </w:tcBorders>
            <w:shd w:val="clear" w:color="auto" w:fill="auto"/>
            <w:noWrap/>
            <w:vAlign w:val="center"/>
          </w:tcPr>
          <w:p w14:paraId="5FE6B953" w14:textId="77777777" w:rsidR="00A57446" w:rsidRDefault="00A57446" w:rsidP="00CB19F7">
            <w:pPr>
              <w:jc w:val="center"/>
              <w:rPr>
                <w:rFonts w:cstheme="minorHAnsi"/>
                <w:color w:val="000000"/>
                <w:sz w:val="16"/>
                <w:szCs w:val="22"/>
                <w:lang w:eastAsia="en-GB"/>
              </w:rPr>
            </w:pPr>
          </w:p>
        </w:tc>
        <w:tc>
          <w:tcPr>
            <w:tcW w:w="1558" w:type="dxa"/>
            <w:tcBorders>
              <w:top w:val="nil"/>
              <w:left w:val="nil"/>
              <w:bottom w:val="single" w:sz="4" w:space="0" w:color="auto"/>
              <w:right w:val="single" w:sz="4" w:space="0" w:color="auto"/>
            </w:tcBorders>
            <w:shd w:val="clear" w:color="auto" w:fill="auto"/>
            <w:noWrap/>
            <w:vAlign w:val="center"/>
          </w:tcPr>
          <w:p w14:paraId="31609F23" w14:textId="77777777" w:rsidR="00A57446" w:rsidRDefault="00A57446" w:rsidP="00CB19F7">
            <w:pPr>
              <w:jc w:val="center"/>
              <w:rPr>
                <w:rFonts w:cstheme="minorHAnsi"/>
                <w:color w:val="000000"/>
                <w:sz w:val="16"/>
                <w:szCs w:val="22"/>
                <w:lang w:eastAsia="en-GB"/>
              </w:rPr>
            </w:pPr>
          </w:p>
        </w:tc>
        <w:tc>
          <w:tcPr>
            <w:tcW w:w="1418" w:type="dxa"/>
            <w:tcBorders>
              <w:top w:val="nil"/>
              <w:left w:val="nil"/>
              <w:bottom w:val="single" w:sz="4" w:space="0" w:color="auto"/>
              <w:right w:val="single" w:sz="4" w:space="0" w:color="auto"/>
            </w:tcBorders>
            <w:shd w:val="clear" w:color="auto" w:fill="auto"/>
            <w:noWrap/>
            <w:vAlign w:val="center"/>
          </w:tcPr>
          <w:p w14:paraId="62C5DBED" w14:textId="77777777" w:rsidR="00A57446" w:rsidRDefault="00A57446" w:rsidP="00CB19F7">
            <w:pPr>
              <w:jc w:val="center"/>
              <w:rPr>
                <w:rFonts w:cstheme="minorHAnsi"/>
                <w:color w:val="000000"/>
                <w:sz w:val="16"/>
                <w:szCs w:val="22"/>
                <w:lang w:eastAsia="en-GB"/>
              </w:rPr>
            </w:pPr>
          </w:p>
        </w:tc>
      </w:tr>
    </w:tbl>
    <w:p w14:paraId="3297D6D2" w14:textId="77777777" w:rsidR="00D173FB" w:rsidRDefault="00D173FB" w:rsidP="00DF27E9">
      <w:pPr>
        <w:rPr>
          <w:rFonts w:cstheme="minorHAnsi"/>
          <w:sz w:val="18"/>
          <w:szCs w:val="16"/>
          <w:vertAlign w:val="superscript"/>
        </w:rPr>
      </w:pPr>
    </w:p>
    <w:p w14:paraId="06190664" w14:textId="77777777" w:rsidR="004F18B9" w:rsidRPr="00E80D4F" w:rsidRDefault="004F18B9" w:rsidP="0070489F">
      <w:pPr>
        <w:ind w:left="-709"/>
        <w:rPr>
          <w:rFonts w:cstheme="minorHAnsi"/>
          <w:sz w:val="18"/>
          <w:szCs w:val="18"/>
        </w:rPr>
      </w:pPr>
      <w:r w:rsidRPr="00E80D4F">
        <w:rPr>
          <w:rFonts w:cstheme="minorHAnsi"/>
          <w:sz w:val="18"/>
          <w:szCs w:val="18"/>
          <w:vertAlign w:val="superscript"/>
        </w:rPr>
        <w:t>#</w:t>
      </w:r>
      <w:r w:rsidR="00150C2C" w:rsidRPr="00E80D4F">
        <w:rPr>
          <w:rFonts w:cstheme="minorHAnsi"/>
          <w:sz w:val="18"/>
          <w:szCs w:val="18"/>
        </w:rPr>
        <w:t>Results (e.g. haematology, biochemistry, immuno</w:t>
      </w:r>
      <w:r w:rsidR="007175DE" w:rsidRPr="00E80D4F">
        <w:rPr>
          <w:rFonts w:cstheme="minorHAnsi"/>
          <w:sz w:val="18"/>
          <w:szCs w:val="18"/>
        </w:rPr>
        <w:t>logy, microbiology, imaging</w:t>
      </w:r>
      <w:r w:rsidR="00150C2C" w:rsidRPr="00E80D4F">
        <w:rPr>
          <w:rFonts w:cstheme="minorHAnsi"/>
          <w:sz w:val="18"/>
          <w:szCs w:val="18"/>
        </w:rPr>
        <w:t>) will be extracted from the patient record</w:t>
      </w:r>
      <w:r w:rsidR="00231961" w:rsidRPr="00E80D4F">
        <w:rPr>
          <w:rFonts w:cstheme="minorHAnsi"/>
          <w:sz w:val="18"/>
          <w:szCs w:val="18"/>
        </w:rPr>
        <w:t xml:space="preserve"> where available</w:t>
      </w:r>
      <w:r w:rsidR="0093286A">
        <w:rPr>
          <w:rFonts w:cstheme="minorHAnsi"/>
          <w:sz w:val="18"/>
          <w:szCs w:val="18"/>
        </w:rPr>
        <w:t xml:space="preserve"> – no research specific test is required</w:t>
      </w:r>
      <w:r w:rsidRPr="00E80D4F">
        <w:rPr>
          <w:rFonts w:cstheme="minorHAnsi"/>
          <w:sz w:val="18"/>
          <w:szCs w:val="18"/>
        </w:rPr>
        <w:t xml:space="preserve">; </w:t>
      </w:r>
    </w:p>
    <w:p w14:paraId="0916E47A" w14:textId="77777777" w:rsidR="00E80D4F" w:rsidRPr="00E80D4F" w:rsidRDefault="00B7732E" w:rsidP="005A4395">
      <w:pPr>
        <w:ind w:left="-709"/>
        <w:rPr>
          <w:rFonts w:cstheme="minorHAnsi"/>
          <w:sz w:val="18"/>
          <w:szCs w:val="18"/>
        </w:rPr>
      </w:pPr>
      <w:r>
        <w:rPr>
          <w:rFonts w:cstheme="minorHAnsi"/>
          <w:sz w:val="18"/>
          <w:szCs w:val="18"/>
          <w:vertAlign w:val="superscript"/>
        </w:rPr>
        <w:lastRenderedPageBreak/>
        <w:t>a</w:t>
      </w:r>
      <w:r w:rsidR="007962A1" w:rsidRPr="00E80D4F">
        <w:rPr>
          <w:rFonts w:cstheme="minorHAnsi"/>
          <w:sz w:val="18"/>
          <w:szCs w:val="18"/>
        </w:rPr>
        <w:t>Samples</w:t>
      </w:r>
      <w:r w:rsidR="00E0435F" w:rsidRPr="00E80D4F">
        <w:rPr>
          <w:rFonts w:cstheme="minorHAnsi"/>
          <w:sz w:val="18"/>
          <w:szCs w:val="18"/>
        </w:rPr>
        <w:t xml:space="preserve"> </w:t>
      </w:r>
      <w:r w:rsidR="007962A1" w:rsidRPr="00E80D4F">
        <w:rPr>
          <w:rFonts w:cstheme="minorHAnsi"/>
          <w:sz w:val="18"/>
          <w:szCs w:val="18"/>
        </w:rPr>
        <w:t>could</w:t>
      </w:r>
      <w:r w:rsidR="00E0435F" w:rsidRPr="00E80D4F">
        <w:rPr>
          <w:rFonts w:cstheme="minorHAnsi"/>
          <w:sz w:val="18"/>
          <w:szCs w:val="18"/>
        </w:rPr>
        <w:t xml:space="preserve"> be stored</w:t>
      </w:r>
      <w:r w:rsidR="007962A1" w:rsidRPr="00E80D4F">
        <w:rPr>
          <w:rFonts w:cstheme="minorHAnsi"/>
          <w:sz w:val="18"/>
          <w:szCs w:val="18"/>
        </w:rPr>
        <w:t xml:space="preserve"> for assays of biomarkers of response including but not confined to immunological and genomic transcriptomic and cellular analyses for </w:t>
      </w:r>
      <w:r w:rsidR="007962A1" w:rsidRPr="00EB5383">
        <w:rPr>
          <w:rFonts w:cstheme="minorHAnsi"/>
          <w:sz w:val="19"/>
          <w:szCs w:val="19"/>
        </w:rPr>
        <w:t>future analysis</w:t>
      </w:r>
    </w:p>
    <w:p w14:paraId="4E47CDFF" w14:textId="77777777" w:rsidR="00E0435F" w:rsidRPr="00E80D4F" w:rsidRDefault="00B7732E" w:rsidP="00536A89">
      <w:pPr>
        <w:ind w:left="-709"/>
        <w:rPr>
          <w:rFonts w:cstheme="minorHAnsi"/>
          <w:sz w:val="18"/>
          <w:szCs w:val="18"/>
        </w:rPr>
      </w:pPr>
      <w:r>
        <w:rPr>
          <w:rFonts w:cstheme="minorHAnsi"/>
          <w:sz w:val="18"/>
          <w:szCs w:val="18"/>
          <w:vertAlign w:val="superscript"/>
        </w:rPr>
        <w:t>b</w:t>
      </w:r>
      <w:r w:rsidR="00E80D4F" w:rsidRPr="00E80D4F">
        <w:rPr>
          <w:rFonts w:cstheme="minorHAnsi"/>
          <w:sz w:val="18"/>
          <w:szCs w:val="18"/>
        </w:rPr>
        <w:t xml:space="preserve"> Research sampling is optional</w:t>
      </w:r>
      <w:r w:rsidR="004B7953">
        <w:rPr>
          <w:rFonts w:cstheme="minorHAnsi"/>
          <w:sz w:val="18"/>
          <w:szCs w:val="18"/>
        </w:rPr>
        <w:t xml:space="preserve"> where units have capability</w:t>
      </w:r>
      <w:r w:rsidR="0093286A">
        <w:rPr>
          <w:rFonts w:cstheme="minorHAnsi"/>
          <w:sz w:val="18"/>
          <w:szCs w:val="18"/>
        </w:rPr>
        <w:t xml:space="preserve"> – not mandatory</w:t>
      </w:r>
    </w:p>
    <w:p w14:paraId="33B699E3" w14:textId="77777777" w:rsidR="003A5B66" w:rsidRPr="00E80D4F" w:rsidRDefault="00B7732E" w:rsidP="003A703B">
      <w:pPr>
        <w:ind w:left="-709"/>
        <w:rPr>
          <w:rFonts w:cstheme="minorHAnsi"/>
          <w:sz w:val="18"/>
          <w:szCs w:val="18"/>
        </w:rPr>
      </w:pPr>
      <w:r>
        <w:rPr>
          <w:rFonts w:cstheme="minorHAnsi"/>
          <w:sz w:val="18"/>
          <w:szCs w:val="18"/>
          <w:vertAlign w:val="superscript"/>
        </w:rPr>
        <w:t>c</w:t>
      </w:r>
      <w:r w:rsidR="003A703B" w:rsidRPr="00E80D4F">
        <w:rPr>
          <w:rFonts w:cstheme="minorHAnsi"/>
          <w:sz w:val="18"/>
          <w:szCs w:val="18"/>
        </w:rPr>
        <w:t xml:space="preserve">The results of these tests acquired up to 48hr before consent may be used to complete the screening and eligibility process. </w:t>
      </w:r>
    </w:p>
    <w:p w14:paraId="7F3A62AB" w14:textId="25508B64" w:rsidR="004D3178" w:rsidRDefault="00B7732E" w:rsidP="003A703B">
      <w:pPr>
        <w:ind w:left="-709"/>
        <w:rPr>
          <w:rFonts w:cstheme="minorHAnsi"/>
          <w:sz w:val="18"/>
          <w:szCs w:val="18"/>
        </w:rPr>
      </w:pPr>
      <w:r>
        <w:rPr>
          <w:rFonts w:cstheme="minorHAnsi"/>
          <w:sz w:val="18"/>
          <w:szCs w:val="18"/>
          <w:vertAlign w:val="superscript"/>
        </w:rPr>
        <w:t xml:space="preserve">d </w:t>
      </w:r>
      <w:r w:rsidR="00567C38">
        <w:rPr>
          <w:rFonts w:cstheme="minorHAnsi"/>
          <w:sz w:val="18"/>
          <w:szCs w:val="18"/>
        </w:rPr>
        <w:t>Clinically indicated chest X-ray will be used for radiology score. The TACTIC-R research protocol does NOT mandate a chest X-ray is done.</w:t>
      </w:r>
    </w:p>
    <w:p w14:paraId="7DE825B7" w14:textId="77777777" w:rsidR="00D447E1" w:rsidRDefault="004D3178" w:rsidP="003A703B">
      <w:pPr>
        <w:ind w:left="-709"/>
        <w:rPr>
          <w:rFonts w:cstheme="minorHAnsi"/>
          <w:sz w:val="18"/>
          <w:szCs w:val="18"/>
        </w:rPr>
      </w:pPr>
      <w:r>
        <w:rPr>
          <w:rFonts w:cstheme="minorHAnsi"/>
          <w:sz w:val="18"/>
          <w:szCs w:val="18"/>
          <w:vertAlign w:val="superscript"/>
        </w:rPr>
        <w:t>e</w:t>
      </w:r>
      <w:r>
        <w:rPr>
          <w:rFonts w:cstheme="minorHAnsi"/>
          <w:sz w:val="18"/>
          <w:szCs w:val="18"/>
        </w:rPr>
        <w:t xml:space="preserve"> These assessments are optional depending on site resources.</w:t>
      </w:r>
      <w:r w:rsidR="003A5B66" w:rsidRPr="00E80D4F">
        <w:rPr>
          <w:rFonts w:cstheme="minorHAnsi"/>
          <w:sz w:val="18"/>
          <w:szCs w:val="18"/>
        </w:rPr>
        <w:tab/>
      </w:r>
    </w:p>
    <w:p w14:paraId="4DFBD763" w14:textId="77777777" w:rsidR="00D447E1" w:rsidRDefault="00D447E1" w:rsidP="003A703B">
      <w:pPr>
        <w:ind w:left="-709"/>
        <w:rPr>
          <w:rFonts w:cstheme="minorHAnsi"/>
          <w:sz w:val="18"/>
          <w:szCs w:val="18"/>
        </w:rPr>
      </w:pPr>
      <w:r w:rsidRPr="00E80D4F">
        <w:rPr>
          <w:rFonts w:cstheme="minorHAnsi"/>
          <w:sz w:val="18"/>
          <w:szCs w:val="18"/>
        </w:rPr>
        <w:t xml:space="preserve">*Can </w:t>
      </w:r>
      <w:r w:rsidRPr="00EB5383">
        <w:rPr>
          <w:rFonts w:cstheme="minorHAnsi"/>
          <w:sz w:val="19"/>
          <w:szCs w:val="19"/>
        </w:rPr>
        <w:t>be done +/- 2 day</w:t>
      </w:r>
      <w:r>
        <w:rPr>
          <w:rFonts w:cstheme="minorHAnsi"/>
          <w:sz w:val="19"/>
          <w:szCs w:val="19"/>
        </w:rPr>
        <w:t>s</w:t>
      </w:r>
      <w:r w:rsidR="003A5B66" w:rsidRPr="00E80D4F">
        <w:rPr>
          <w:rFonts w:cstheme="minorHAnsi"/>
          <w:sz w:val="18"/>
          <w:szCs w:val="18"/>
        </w:rPr>
        <w:tab/>
      </w:r>
      <w:r w:rsidR="003A5B66" w:rsidRPr="00E80D4F">
        <w:rPr>
          <w:rFonts w:cstheme="minorHAnsi"/>
          <w:sz w:val="18"/>
          <w:szCs w:val="18"/>
        </w:rPr>
        <w:tab/>
      </w:r>
      <w:r w:rsidR="003A5B66" w:rsidRPr="00E80D4F">
        <w:rPr>
          <w:rFonts w:cstheme="minorHAnsi"/>
          <w:sz w:val="18"/>
          <w:szCs w:val="18"/>
        </w:rPr>
        <w:tab/>
      </w:r>
      <w:r w:rsidR="003A5B66" w:rsidRPr="00E80D4F">
        <w:rPr>
          <w:rFonts w:cstheme="minorHAnsi"/>
          <w:sz w:val="18"/>
          <w:szCs w:val="18"/>
        </w:rPr>
        <w:tab/>
      </w:r>
      <w:r w:rsidR="003A5B66" w:rsidRPr="00E80D4F">
        <w:rPr>
          <w:rFonts w:cstheme="minorHAnsi"/>
          <w:sz w:val="18"/>
          <w:szCs w:val="18"/>
        </w:rPr>
        <w:tab/>
        <w:t xml:space="preserve">       </w:t>
      </w:r>
      <w:r w:rsidR="00EB5383">
        <w:rPr>
          <w:rFonts w:cstheme="minorHAnsi"/>
          <w:sz w:val="18"/>
          <w:szCs w:val="18"/>
        </w:rPr>
        <w:t xml:space="preserve">  </w:t>
      </w:r>
    </w:p>
    <w:p w14:paraId="5182DF2F" w14:textId="77777777" w:rsidR="003A703B" w:rsidRPr="00EB5383" w:rsidRDefault="00D447E1" w:rsidP="003A703B">
      <w:pPr>
        <w:ind w:left="-709"/>
        <w:rPr>
          <w:rFonts w:cstheme="minorHAnsi"/>
          <w:sz w:val="19"/>
          <w:szCs w:val="19"/>
        </w:rPr>
      </w:pPr>
      <w:r>
        <w:rPr>
          <w:rFonts w:cs="Calibri (Body)" w:hint="cs"/>
          <w:b/>
          <w:color w:val="000000"/>
          <w:sz w:val="16"/>
          <w:szCs w:val="22"/>
          <w:vertAlign w:val="superscript"/>
          <w:lang w:eastAsia="en-GB"/>
        </w:rPr>
        <w:t>@</w:t>
      </w:r>
      <w:r w:rsidR="003A703B" w:rsidRPr="00E80D4F">
        <w:rPr>
          <w:rFonts w:cstheme="minorHAnsi"/>
          <w:sz w:val="18"/>
          <w:szCs w:val="18"/>
        </w:rPr>
        <w:t xml:space="preserve">Can </w:t>
      </w:r>
      <w:r w:rsidR="003A703B" w:rsidRPr="00EB5383">
        <w:rPr>
          <w:rFonts w:cstheme="minorHAnsi"/>
          <w:sz w:val="19"/>
          <w:szCs w:val="19"/>
        </w:rPr>
        <w:t>be done +/- 2 day</w:t>
      </w:r>
      <w:r>
        <w:rPr>
          <w:rFonts w:cstheme="minorHAnsi"/>
          <w:sz w:val="19"/>
          <w:szCs w:val="19"/>
        </w:rPr>
        <w:t>s</w:t>
      </w:r>
      <w:r w:rsidR="003A703B" w:rsidRPr="00EB5383">
        <w:rPr>
          <w:rFonts w:cstheme="minorHAnsi"/>
          <w:sz w:val="19"/>
          <w:szCs w:val="19"/>
        </w:rPr>
        <w:t xml:space="preserve"> </w:t>
      </w:r>
      <w:r>
        <w:rPr>
          <w:rFonts w:cstheme="minorHAnsi"/>
          <w:sz w:val="19"/>
          <w:szCs w:val="19"/>
        </w:rPr>
        <w:t>– this is not a mandatory assessment and will be done when feasible</w:t>
      </w:r>
    </w:p>
    <w:p w14:paraId="24B8EF55" w14:textId="77777777" w:rsidR="003A703B" w:rsidRPr="00EB5383" w:rsidRDefault="003A703B" w:rsidP="003A703B">
      <w:pPr>
        <w:ind w:left="-709"/>
        <w:rPr>
          <w:rFonts w:cstheme="minorHAnsi"/>
          <w:sz w:val="19"/>
          <w:szCs w:val="19"/>
        </w:rPr>
      </w:pPr>
      <w:r w:rsidRPr="00EB5383">
        <w:rPr>
          <w:rFonts w:cstheme="minorHAnsi"/>
          <w:sz w:val="19"/>
          <w:szCs w:val="19"/>
        </w:rPr>
        <w:t>^ Can be performed on the same day</w:t>
      </w:r>
    </w:p>
    <w:p w14:paraId="65C260E0" w14:textId="77777777" w:rsidR="00242992" w:rsidRPr="003A703B" w:rsidRDefault="00242992" w:rsidP="003A703B">
      <w:pPr>
        <w:spacing w:after="200" w:line="276" w:lineRule="auto"/>
        <w:ind w:left="-709"/>
        <w:rPr>
          <w:rFonts w:cstheme="minorHAnsi"/>
          <w:sz w:val="18"/>
          <w:szCs w:val="22"/>
        </w:rPr>
      </w:pPr>
    </w:p>
    <w:p w14:paraId="6D0B58C6" w14:textId="77777777" w:rsidR="003270C3" w:rsidRDefault="003270C3" w:rsidP="005A4395">
      <w:pPr>
        <w:rPr>
          <w:rFonts w:cstheme="minorHAnsi"/>
          <w:color w:val="FF0000"/>
          <w:sz w:val="22"/>
          <w:szCs w:val="22"/>
        </w:rPr>
      </w:pPr>
    </w:p>
    <w:p w14:paraId="6759973E" w14:textId="77777777" w:rsidR="009127E9" w:rsidRPr="005A4395" w:rsidRDefault="009127E9" w:rsidP="005A4395">
      <w:pPr>
        <w:rPr>
          <w:rFonts w:cstheme="minorHAnsi"/>
          <w:color w:val="FF0000"/>
          <w:sz w:val="22"/>
          <w:szCs w:val="22"/>
        </w:rPr>
      </w:pPr>
    </w:p>
    <w:p w14:paraId="730C1457" w14:textId="77777777" w:rsidR="009127E9" w:rsidRDefault="009127E9" w:rsidP="00D02FDE">
      <w:pPr>
        <w:pStyle w:val="Heading2"/>
        <w:numPr>
          <w:ilvl w:val="0"/>
          <w:numId w:val="0"/>
        </w:numPr>
        <w:ind w:left="540" w:hanging="540"/>
        <w:rPr>
          <w:rFonts w:cstheme="minorHAnsi"/>
          <w:sz w:val="22"/>
          <w:szCs w:val="22"/>
        </w:rPr>
        <w:sectPr w:rsidR="009127E9" w:rsidSect="003221F6">
          <w:pgSz w:w="16838" w:h="11906" w:orient="landscape"/>
          <w:pgMar w:top="1474" w:right="1440" w:bottom="1077" w:left="1440" w:header="720" w:footer="720" w:gutter="0"/>
          <w:cols w:space="720"/>
          <w:docGrid w:linePitch="286"/>
        </w:sectPr>
      </w:pPr>
      <w:bookmarkStart w:id="316" w:name="_Toc468701239"/>
    </w:p>
    <w:p w14:paraId="3175403F" w14:textId="77777777" w:rsidR="003270C3" w:rsidRPr="005A4395" w:rsidRDefault="003270C3" w:rsidP="0086380D">
      <w:pPr>
        <w:pStyle w:val="Heading2"/>
        <w:ind w:hanging="540"/>
        <w:rPr>
          <w:rFonts w:cstheme="minorHAnsi"/>
          <w:sz w:val="22"/>
          <w:szCs w:val="22"/>
        </w:rPr>
      </w:pPr>
      <w:bookmarkStart w:id="317" w:name="_Toc38375871"/>
      <w:r w:rsidRPr="005A4395">
        <w:rPr>
          <w:rFonts w:cstheme="minorHAnsi"/>
          <w:sz w:val="22"/>
          <w:szCs w:val="22"/>
        </w:rPr>
        <w:lastRenderedPageBreak/>
        <w:t>End of Trial</w:t>
      </w:r>
      <w:r w:rsidR="007F00BB" w:rsidRPr="005A4395">
        <w:rPr>
          <w:rFonts w:cstheme="minorHAnsi"/>
          <w:sz w:val="22"/>
          <w:szCs w:val="22"/>
        </w:rPr>
        <w:t xml:space="preserve"> Participation</w:t>
      </w:r>
      <w:bookmarkEnd w:id="316"/>
      <w:bookmarkEnd w:id="317"/>
    </w:p>
    <w:p w14:paraId="7A2E876D" w14:textId="77777777" w:rsidR="007F1B64" w:rsidRPr="005A4395" w:rsidRDefault="00BC6A8C" w:rsidP="005A4395">
      <w:pPr>
        <w:rPr>
          <w:rFonts w:cstheme="minorHAnsi"/>
          <w:sz w:val="22"/>
          <w:szCs w:val="22"/>
        </w:rPr>
      </w:pPr>
      <w:r w:rsidRPr="00D266BB">
        <w:rPr>
          <w:sz w:val="22"/>
          <w:szCs w:val="21"/>
        </w:rPr>
        <w:t xml:space="preserve">The patient’s participation in the trial will end once they have completed their Day 90 follow-up visit or withdrawn their consent for the trial. </w:t>
      </w:r>
      <w:r w:rsidR="00623065" w:rsidRPr="00D266BB">
        <w:rPr>
          <w:sz w:val="22"/>
          <w:szCs w:val="21"/>
        </w:rPr>
        <w:t>However, all</w:t>
      </w:r>
      <w:r w:rsidRPr="00D266BB">
        <w:rPr>
          <w:sz w:val="22"/>
          <w:szCs w:val="21"/>
        </w:rPr>
        <w:t xml:space="preserve"> on-going ARs must continue to be followed after their participation </w:t>
      </w:r>
      <w:r w:rsidR="00AF5222" w:rsidRPr="00D266BB">
        <w:rPr>
          <w:sz w:val="22"/>
          <w:szCs w:val="21"/>
        </w:rPr>
        <w:t>has</w:t>
      </w:r>
      <w:r w:rsidRPr="00D266BB">
        <w:rPr>
          <w:sz w:val="22"/>
          <w:szCs w:val="21"/>
        </w:rPr>
        <w:t xml:space="preserve"> ce</w:t>
      </w:r>
      <w:r w:rsidR="00AF5222" w:rsidRPr="00D266BB">
        <w:rPr>
          <w:sz w:val="22"/>
          <w:szCs w:val="21"/>
        </w:rPr>
        <w:t>a</w:t>
      </w:r>
      <w:r w:rsidRPr="00D266BB">
        <w:rPr>
          <w:sz w:val="22"/>
          <w:szCs w:val="21"/>
        </w:rPr>
        <w:t>sed until they have been</w:t>
      </w:r>
      <w:r w:rsidR="00B47F43" w:rsidRPr="00D266BB">
        <w:rPr>
          <w:sz w:val="22"/>
          <w:szCs w:val="21"/>
        </w:rPr>
        <w:t xml:space="preserve"> resolved.</w:t>
      </w:r>
      <w:r w:rsidRPr="00D266BB">
        <w:rPr>
          <w:sz w:val="22"/>
          <w:szCs w:val="21"/>
        </w:rPr>
        <w:t xml:space="preserve"> </w:t>
      </w:r>
      <w:r w:rsidR="00887AEB" w:rsidRPr="005A4395">
        <w:rPr>
          <w:rFonts w:cstheme="minorHAnsi"/>
          <w:sz w:val="22"/>
          <w:szCs w:val="22"/>
        </w:rPr>
        <w:t>Patients will return to normal standard of care when the treatment period has terminated, if the treatment arm they are on is terminated or on discharge.</w:t>
      </w:r>
    </w:p>
    <w:p w14:paraId="660E58EE" w14:textId="77777777" w:rsidR="00D32D79" w:rsidRPr="005A4395" w:rsidRDefault="00D32D79" w:rsidP="005A4395">
      <w:pPr>
        <w:rPr>
          <w:rFonts w:cstheme="minorHAnsi"/>
          <w:color w:val="FF0000"/>
          <w:sz w:val="22"/>
          <w:szCs w:val="22"/>
        </w:rPr>
      </w:pPr>
    </w:p>
    <w:p w14:paraId="4F7697DF" w14:textId="77777777" w:rsidR="005A4B44" w:rsidRPr="005A4395" w:rsidRDefault="007B2E05" w:rsidP="0086380D">
      <w:pPr>
        <w:pStyle w:val="Heading2"/>
        <w:ind w:hanging="540"/>
        <w:rPr>
          <w:rFonts w:cstheme="minorHAnsi"/>
          <w:sz w:val="22"/>
          <w:szCs w:val="22"/>
        </w:rPr>
      </w:pPr>
      <w:bookmarkStart w:id="318" w:name="_Toc468701240"/>
      <w:bookmarkStart w:id="319" w:name="_Toc38375872"/>
      <w:r w:rsidRPr="005A4395">
        <w:rPr>
          <w:rFonts w:cstheme="minorHAnsi"/>
          <w:sz w:val="22"/>
          <w:szCs w:val="22"/>
        </w:rPr>
        <w:t>Trial</w:t>
      </w:r>
      <w:r w:rsidR="005A4B44" w:rsidRPr="005A4395">
        <w:rPr>
          <w:rFonts w:cstheme="minorHAnsi"/>
          <w:sz w:val="22"/>
          <w:szCs w:val="22"/>
        </w:rPr>
        <w:t xml:space="preserve"> </w:t>
      </w:r>
      <w:bookmarkEnd w:id="318"/>
      <w:r w:rsidR="007036E7" w:rsidRPr="005A4395">
        <w:rPr>
          <w:rFonts w:cstheme="minorHAnsi"/>
          <w:sz w:val="22"/>
          <w:szCs w:val="22"/>
        </w:rPr>
        <w:t>restrictions</w:t>
      </w:r>
      <w:bookmarkEnd w:id="319"/>
    </w:p>
    <w:p w14:paraId="13AD380E" w14:textId="77777777" w:rsidR="005A6312" w:rsidRPr="005A4395" w:rsidRDefault="005A6312" w:rsidP="005A4395">
      <w:pPr>
        <w:rPr>
          <w:rFonts w:cstheme="minorHAnsi"/>
          <w:color w:val="FF0000"/>
          <w:sz w:val="22"/>
          <w:szCs w:val="22"/>
        </w:rPr>
      </w:pPr>
    </w:p>
    <w:p w14:paraId="774C3618" w14:textId="77777777" w:rsidR="005A6312" w:rsidRPr="005A4395" w:rsidRDefault="005A6312" w:rsidP="005A4395">
      <w:pPr>
        <w:rPr>
          <w:rFonts w:cstheme="minorHAnsi"/>
          <w:sz w:val="22"/>
          <w:szCs w:val="22"/>
        </w:rPr>
      </w:pPr>
      <w:r w:rsidRPr="005A4395">
        <w:rPr>
          <w:rFonts w:cstheme="minorHAnsi"/>
          <w:sz w:val="22"/>
          <w:szCs w:val="22"/>
        </w:rPr>
        <w:t>Women of childbearing potential are required to use adequate contraception for t</w:t>
      </w:r>
      <w:r w:rsidR="001E77E7">
        <w:rPr>
          <w:rFonts w:cstheme="minorHAnsi"/>
          <w:sz w:val="22"/>
          <w:szCs w:val="22"/>
        </w:rPr>
        <w:t xml:space="preserve">he duration of the trial </w:t>
      </w:r>
      <w:r w:rsidR="00B508FA">
        <w:rPr>
          <w:rFonts w:cstheme="minorHAnsi"/>
          <w:sz w:val="22"/>
          <w:szCs w:val="22"/>
        </w:rPr>
        <w:t>(</w:t>
      </w:r>
      <w:r w:rsidR="001E77E7">
        <w:rPr>
          <w:rFonts w:cstheme="minorHAnsi"/>
          <w:sz w:val="22"/>
          <w:szCs w:val="22"/>
        </w:rPr>
        <w:t>and</w:t>
      </w:r>
      <w:r w:rsidRPr="005A4395">
        <w:rPr>
          <w:rFonts w:cstheme="minorHAnsi"/>
          <w:sz w:val="22"/>
          <w:szCs w:val="22"/>
        </w:rPr>
        <w:t xml:space="preserve"> </w:t>
      </w:r>
      <w:r w:rsidR="001E77E7" w:rsidRPr="005A4395">
        <w:rPr>
          <w:rFonts w:cstheme="minorHAnsi"/>
          <w:sz w:val="22"/>
          <w:szCs w:val="22"/>
        </w:rPr>
        <w:t>for 8 months after</w:t>
      </w:r>
      <w:r w:rsidR="00B508FA">
        <w:rPr>
          <w:rFonts w:cstheme="minorHAnsi"/>
          <w:sz w:val="22"/>
          <w:szCs w:val="22"/>
        </w:rPr>
        <w:t xml:space="preserve"> if randomised </w:t>
      </w:r>
      <w:r w:rsidR="00E3727C">
        <w:rPr>
          <w:rFonts w:cstheme="minorHAnsi"/>
          <w:sz w:val="22"/>
          <w:szCs w:val="22"/>
        </w:rPr>
        <w:t>to</w:t>
      </w:r>
      <w:r w:rsidR="00B508FA">
        <w:rPr>
          <w:rFonts w:cstheme="minorHAnsi"/>
          <w:sz w:val="22"/>
          <w:szCs w:val="22"/>
        </w:rPr>
        <w:t xml:space="preserve"> </w:t>
      </w:r>
      <w:r w:rsidR="00177DA4">
        <w:rPr>
          <w:rFonts w:cstheme="minorHAnsi"/>
          <w:sz w:val="22"/>
          <w:szCs w:val="22"/>
        </w:rPr>
        <w:t xml:space="preserve">the </w:t>
      </w:r>
      <w:r w:rsidR="00B508FA">
        <w:rPr>
          <w:rFonts w:cstheme="minorHAnsi"/>
          <w:sz w:val="22"/>
          <w:szCs w:val="22"/>
        </w:rPr>
        <w:t>Ravulizumab arm only)</w:t>
      </w:r>
      <w:r w:rsidR="00E3727C">
        <w:rPr>
          <w:rFonts w:cstheme="minorHAnsi"/>
          <w:sz w:val="22"/>
          <w:szCs w:val="22"/>
        </w:rPr>
        <w:t xml:space="preserve"> upon</w:t>
      </w:r>
      <w:r w:rsidR="00D266BB">
        <w:rPr>
          <w:rFonts w:cstheme="minorHAnsi"/>
          <w:sz w:val="22"/>
          <w:szCs w:val="22"/>
        </w:rPr>
        <w:t xml:space="preserve"> completion of the </w:t>
      </w:r>
      <w:r w:rsidR="00FC0567" w:rsidRPr="005A4395">
        <w:rPr>
          <w:rFonts w:cstheme="minorHAnsi"/>
          <w:sz w:val="22"/>
          <w:szCs w:val="22"/>
        </w:rPr>
        <w:t>last treatment</w:t>
      </w:r>
      <w:r w:rsidRPr="005A4395">
        <w:rPr>
          <w:rFonts w:cstheme="minorHAnsi"/>
          <w:sz w:val="22"/>
          <w:szCs w:val="22"/>
        </w:rPr>
        <w:t>.  This includes:</w:t>
      </w:r>
    </w:p>
    <w:p w14:paraId="41C41BB9" w14:textId="77777777" w:rsidR="005A6312" w:rsidRPr="005A4395" w:rsidRDefault="005A6312" w:rsidP="005A4395">
      <w:pPr>
        <w:numPr>
          <w:ilvl w:val="0"/>
          <w:numId w:val="4"/>
        </w:numPr>
        <w:rPr>
          <w:rFonts w:cstheme="minorHAnsi"/>
          <w:sz w:val="22"/>
          <w:szCs w:val="22"/>
        </w:rPr>
      </w:pPr>
      <w:r w:rsidRPr="005A4395">
        <w:rPr>
          <w:rFonts w:cstheme="minorHAnsi"/>
          <w:sz w:val="22"/>
          <w:szCs w:val="22"/>
        </w:rPr>
        <w:t>Intrauterine Device (IUD)</w:t>
      </w:r>
    </w:p>
    <w:p w14:paraId="1B685C5B" w14:textId="77777777" w:rsidR="005A6312" w:rsidRPr="005A4395" w:rsidRDefault="005A6312" w:rsidP="005A4395">
      <w:pPr>
        <w:numPr>
          <w:ilvl w:val="0"/>
          <w:numId w:val="4"/>
        </w:numPr>
        <w:rPr>
          <w:rFonts w:cstheme="minorHAnsi"/>
          <w:sz w:val="22"/>
          <w:szCs w:val="22"/>
        </w:rPr>
      </w:pPr>
      <w:r w:rsidRPr="005A4395">
        <w:rPr>
          <w:rFonts w:cstheme="minorHAnsi"/>
          <w:sz w:val="22"/>
          <w:szCs w:val="22"/>
        </w:rPr>
        <w:t>Hormonal based contraception (pill, contraceptive injection</w:t>
      </w:r>
      <w:r w:rsidR="002565CE" w:rsidRPr="005A4395">
        <w:rPr>
          <w:rFonts w:cstheme="minorHAnsi"/>
          <w:sz w:val="22"/>
          <w:szCs w:val="22"/>
        </w:rPr>
        <w:t xml:space="preserve"> or implant</w:t>
      </w:r>
      <w:r w:rsidRPr="005A4395">
        <w:rPr>
          <w:rFonts w:cstheme="minorHAnsi"/>
          <w:sz w:val="22"/>
          <w:szCs w:val="22"/>
        </w:rPr>
        <w:t xml:space="preserve"> etc)</w:t>
      </w:r>
    </w:p>
    <w:p w14:paraId="0DABC1DD" w14:textId="77777777" w:rsidR="005A6312" w:rsidRPr="005A4395" w:rsidRDefault="002565CE" w:rsidP="005A4395">
      <w:pPr>
        <w:numPr>
          <w:ilvl w:val="0"/>
          <w:numId w:val="4"/>
        </w:numPr>
        <w:rPr>
          <w:rFonts w:cstheme="minorHAnsi"/>
          <w:sz w:val="22"/>
          <w:szCs w:val="22"/>
        </w:rPr>
      </w:pPr>
      <w:r w:rsidRPr="005A4395">
        <w:rPr>
          <w:rFonts w:cstheme="minorHAnsi"/>
          <w:sz w:val="22"/>
          <w:szCs w:val="22"/>
        </w:rPr>
        <w:t>Barrier</w:t>
      </w:r>
      <w:r w:rsidR="005A6312" w:rsidRPr="005A4395">
        <w:rPr>
          <w:rFonts w:cstheme="minorHAnsi"/>
          <w:sz w:val="22"/>
          <w:szCs w:val="22"/>
        </w:rPr>
        <w:t xml:space="preserve"> contraception (condom and occlusive cap </w:t>
      </w:r>
      <w:r w:rsidR="005E0901" w:rsidRPr="005A4395">
        <w:rPr>
          <w:rFonts w:cstheme="minorHAnsi"/>
          <w:sz w:val="22"/>
          <w:szCs w:val="22"/>
        </w:rPr>
        <w:t>e.g.</w:t>
      </w:r>
      <w:r w:rsidR="005A6312" w:rsidRPr="005A4395">
        <w:rPr>
          <w:rFonts w:cstheme="minorHAnsi"/>
          <w:sz w:val="22"/>
          <w:szCs w:val="22"/>
        </w:rPr>
        <w:t xml:space="preserve"> diaphragm or cervical cap with spermicide)</w:t>
      </w:r>
    </w:p>
    <w:p w14:paraId="1138F49C" w14:textId="77777777" w:rsidR="005A6312" w:rsidRDefault="005A6312" w:rsidP="005A4395">
      <w:pPr>
        <w:numPr>
          <w:ilvl w:val="0"/>
          <w:numId w:val="4"/>
        </w:numPr>
        <w:rPr>
          <w:ins w:id="320" w:author="Hernan Sancho, Elena" w:date="2020-05-13T14:22:00Z"/>
          <w:rFonts w:cstheme="minorHAnsi"/>
          <w:sz w:val="22"/>
          <w:szCs w:val="22"/>
        </w:rPr>
      </w:pPr>
      <w:r w:rsidRPr="005A4395">
        <w:rPr>
          <w:rFonts w:cstheme="minorHAnsi"/>
          <w:sz w:val="22"/>
          <w:szCs w:val="22"/>
        </w:rPr>
        <w:t>True abstinence</w:t>
      </w:r>
      <w:r w:rsidR="00FC0567" w:rsidRPr="005A4395">
        <w:rPr>
          <w:rFonts w:cstheme="minorHAnsi"/>
          <w:sz w:val="22"/>
          <w:szCs w:val="22"/>
        </w:rPr>
        <w:t xml:space="preserve"> (where this is in accordance with the </w:t>
      </w:r>
      <w:r w:rsidR="0050258F" w:rsidRPr="005A4395">
        <w:rPr>
          <w:rFonts w:cstheme="minorHAnsi"/>
          <w:sz w:val="22"/>
          <w:szCs w:val="22"/>
        </w:rPr>
        <w:t>participants</w:t>
      </w:r>
      <w:r w:rsidR="00D52D56" w:rsidRPr="005A4395">
        <w:rPr>
          <w:rFonts w:cstheme="minorHAnsi"/>
          <w:sz w:val="22"/>
          <w:szCs w:val="22"/>
        </w:rPr>
        <w:t>’</w:t>
      </w:r>
      <w:r w:rsidR="0050258F" w:rsidRPr="005A4395">
        <w:rPr>
          <w:rFonts w:cstheme="minorHAnsi"/>
          <w:sz w:val="22"/>
          <w:szCs w:val="22"/>
        </w:rPr>
        <w:t xml:space="preserve"> </w:t>
      </w:r>
      <w:r w:rsidR="00FC0567" w:rsidRPr="005A4395">
        <w:rPr>
          <w:rFonts w:cstheme="minorHAnsi"/>
          <w:sz w:val="22"/>
          <w:szCs w:val="22"/>
        </w:rPr>
        <w:t>preferred and usual lifestyle)</w:t>
      </w:r>
    </w:p>
    <w:p w14:paraId="0E65BE31" w14:textId="703E116C" w:rsidR="00436D9A" w:rsidRPr="005A4395" w:rsidRDefault="00436D9A" w:rsidP="005A4395">
      <w:pPr>
        <w:numPr>
          <w:ilvl w:val="0"/>
          <w:numId w:val="4"/>
        </w:numPr>
        <w:rPr>
          <w:rFonts w:cstheme="minorHAnsi"/>
          <w:sz w:val="22"/>
          <w:szCs w:val="22"/>
        </w:rPr>
      </w:pPr>
      <w:ins w:id="321" w:author="Hernan Sancho, Elena" w:date="2020-05-13T14:22:00Z">
        <w:r>
          <w:rPr>
            <w:rFonts w:cstheme="minorHAnsi"/>
            <w:sz w:val="22"/>
            <w:szCs w:val="22"/>
          </w:rPr>
          <w:t>Sterilisation (e.g. tubal ligation, oophorectomy, hysterectomy, vasectomy)</w:t>
        </w:r>
      </w:ins>
    </w:p>
    <w:p w14:paraId="510CB66C" w14:textId="77777777" w:rsidR="00462232" w:rsidRPr="005A4395" w:rsidRDefault="00462232" w:rsidP="005A4395">
      <w:pPr>
        <w:rPr>
          <w:rFonts w:cstheme="minorHAnsi"/>
          <w:color w:val="FF0000"/>
          <w:sz w:val="22"/>
          <w:szCs w:val="22"/>
        </w:rPr>
      </w:pPr>
    </w:p>
    <w:p w14:paraId="6FBF3E73" w14:textId="77777777" w:rsidR="008B48F0" w:rsidRPr="005A4395" w:rsidRDefault="00FC0567" w:rsidP="005A4395">
      <w:pPr>
        <w:rPr>
          <w:rFonts w:cstheme="minorHAnsi"/>
          <w:sz w:val="22"/>
          <w:szCs w:val="22"/>
        </w:rPr>
      </w:pPr>
      <w:r w:rsidRPr="005A4395">
        <w:rPr>
          <w:rFonts w:cstheme="minorHAnsi"/>
          <w:sz w:val="22"/>
          <w:szCs w:val="22"/>
        </w:rPr>
        <w:t xml:space="preserve">Men are required to use adequate contraception for the entire duration of the trial </w:t>
      </w:r>
      <w:r w:rsidR="00E3727C">
        <w:rPr>
          <w:rFonts w:cstheme="minorHAnsi"/>
          <w:sz w:val="22"/>
          <w:szCs w:val="22"/>
        </w:rPr>
        <w:t>(</w:t>
      </w:r>
      <w:r w:rsidRPr="005A4395">
        <w:rPr>
          <w:rFonts w:cstheme="minorHAnsi"/>
          <w:sz w:val="22"/>
          <w:szCs w:val="22"/>
        </w:rPr>
        <w:t xml:space="preserve">and </w:t>
      </w:r>
      <w:r w:rsidR="001E77E7" w:rsidRPr="005A4395">
        <w:rPr>
          <w:rFonts w:cstheme="minorHAnsi"/>
          <w:sz w:val="22"/>
          <w:szCs w:val="22"/>
        </w:rPr>
        <w:t>for 8 months</w:t>
      </w:r>
      <w:r w:rsidR="00E3727C" w:rsidRPr="00E3727C">
        <w:rPr>
          <w:rFonts w:cstheme="minorHAnsi"/>
          <w:sz w:val="22"/>
          <w:szCs w:val="22"/>
        </w:rPr>
        <w:t xml:space="preserve"> </w:t>
      </w:r>
      <w:r w:rsidR="00E3727C">
        <w:rPr>
          <w:rFonts w:cstheme="minorHAnsi"/>
          <w:sz w:val="22"/>
          <w:szCs w:val="22"/>
        </w:rPr>
        <w:t xml:space="preserve">after if randomised to </w:t>
      </w:r>
      <w:r w:rsidR="00177DA4">
        <w:rPr>
          <w:rFonts w:cstheme="minorHAnsi"/>
          <w:sz w:val="22"/>
          <w:szCs w:val="22"/>
        </w:rPr>
        <w:t xml:space="preserve">the </w:t>
      </w:r>
      <w:r w:rsidR="00E3727C">
        <w:rPr>
          <w:rFonts w:cstheme="minorHAnsi"/>
          <w:sz w:val="22"/>
          <w:szCs w:val="22"/>
        </w:rPr>
        <w:t>Ravulizumab arm only) upon</w:t>
      </w:r>
      <w:r w:rsidR="001E77E7" w:rsidRPr="005A4395">
        <w:rPr>
          <w:rFonts w:cstheme="minorHAnsi"/>
          <w:sz w:val="22"/>
          <w:szCs w:val="22"/>
        </w:rPr>
        <w:t xml:space="preserve"> </w:t>
      </w:r>
      <w:r w:rsidR="00D266BB">
        <w:rPr>
          <w:rFonts w:cstheme="minorHAnsi"/>
          <w:sz w:val="22"/>
          <w:szCs w:val="22"/>
        </w:rPr>
        <w:t xml:space="preserve">completion of the </w:t>
      </w:r>
      <w:r w:rsidRPr="005A4395">
        <w:rPr>
          <w:rFonts w:cstheme="minorHAnsi"/>
          <w:sz w:val="22"/>
          <w:szCs w:val="22"/>
        </w:rPr>
        <w:t>last treatment</w:t>
      </w:r>
      <w:r w:rsidR="00462232" w:rsidRPr="005A4395">
        <w:rPr>
          <w:rFonts w:cstheme="minorHAnsi"/>
          <w:sz w:val="22"/>
          <w:szCs w:val="22"/>
        </w:rPr>
        <w:t>.</w:t>
      </w:r>
      <w:r w:rsidRPr="005A4395">
        <w:rPr>
          <w:rFonts w:cstheme="minorHAnsi"/>
          <w:sz w:val="22"/>
          <w:szCs w:val="22"/>
        </w:rPr>
        <w:t xml:space="preserve">  This includes:</w:t>
      </w:r>
    </w:p>
    <w:p w14:paraId="16CBAD3A" w14:textId="77777777" w:rsidR="00FC0567" w:rsidRPr="005A4395" w:rsidRDefault="00FC0567" w:rsidP="005A4395">
      <w:pPr>
        <w:numPr>
          <w:ilvl w:val="0"/>
          <w:numId w:val="6"/>
        </w:numPr>
        <w:rPr>
          <w:rFonts w:cstheme="minorHAnsi"/>
          <w:color w:val="365F91"/>
          <w:sz w:val="22"/>
          <w:szCs w:val="22"/>
        </w:rPr>
      </w:pPr>
      <w:r w:rsidRPr="005A4395">
        <w:rPr>
          <w:rFonts w:cstheme="minorHAnsi"/>
          <w:sz w:val="22"/>
          <w:szCs w:val="22"/>
        </w:rPr>
        <w:t>Barrier contraception (condom</w:t>
      </w:r>
      <w:r w:rsidR="002565CE" w:rsidRPr="005A4395">
        <w:rPr>
          <w:rFonts w:cstheme="minorHAnsi"/>
          <w:sz w:val="22"/>
          <w:szCs w:val="22"/>
        </w:rPr>
        <w:t xml:space="preserve"> and spermicide) even if female partner(s) are using another method of contraception or are already pregnant (also to protect male partners from exposure to the trial IMPs etc)</w:t>
      </w:r>
    </w:p>
    <w:p w14:paraId="1EC14FD5" w14:textId="77777777" w:rsidR="002565CE" w:rsidRPr="005A4395" w:rsidRDefault="002565CE" w:rsidP="005A4395">
      <w:pPr>
        <w:numPr>
          <w:ilvl w:val="0"/>
          <w:numId w:val="6"/>
        </w:numPr>
        <w:rPr>
          <w:rFonts w:cstheme="minorHAnsi"/>
          <w:sz w:val="22"/>
          <w:szCs w:val="22"/>
        </w:rPr>
      </w:pPr>
      <w:r w:rsidRPr="005A4395">
        <w:rPr>
          <w:rFonts w:cstheme="minorHAnsi"/>
          <w:sz w:val="22"/>
          <w:szCs w:val="22"/>
        </w:rPr>
        <w:t xml:space="preserve">True abstinence (where this is in accordance with the </w:t>
      </w:r>
      <w:r w:rsidR="0050258F" w:rsidRPr="005A4395">
        <w:rPr>
          <w:rFonts w:cstheme="minorHAnsi"/>
          <w:sz w:val="22"/>
          <w:szCs w:val="22"/>
        </w:rPr>
        <w:t>participants</w:t>
      </w:r>
      <w:r w:rsidR="00064BF1">
        <w:rPr>
          <w:rFonts w:cstheme="minorHAnsi"/>
          <w:sz w:val="22"/>
          <w:szCs w:val="22"/>
        </w:rPr>
        <w:t>’</w:t>
      </w:r>
      <w:r w:rsidRPr="005A4395">
        <w:rPr>
          <w:rFonts w:cstheme="minorHAnsi"/>
          <w:sz w:val="22"/>
          <w:szCs w:val="22"/>
        </w:rPr>
        <w:t xml:space="preserve"> preferred and usual lifestyle)</w:t>
      </w:r>
    </w:p>
    <w:p w14:paraId="792055F9" w14:textId="77777777" w:rsidR="002565CE" w:rsidRPr="005A4395" w:rsidRDefault="002565CE" w:rsidP="005A4395">
      <w:pPr>
        <w:rPr>
          <w:rFonts w:cstheme="minorHAnsi"/>
          <w:color w:val="365F91"/>
          <w:sz w:val="22"/>
          <w:szCs w:val="22"/>
        </w:rPr>
      </w:pPr>
    </w:p>
    <w:p w14:paraId="688F291E" w14:textId="77777777" w:rsidR="005A4B44" w:rsidRPr="005A4395" w:rsidRDefault="005A4B44" w:rsidP="005A4395">
      <w:pPr>
        <w:pStyle w:val="Heading1"/>
        <w:rPr>
          <w:rFonts w:cstheme="minorHAnsi"/>
          <w:sz w:val="22"/>
          <w:szCs w:val="22"/>
        </w:rPr>
      </w:pPr>
      <w:bookmarkStart w:id="322" w:name="_Toc468701241"/>
      <w:bookmarkStart w:id="323" w:name="_Toc38375873"/>
      <w:r w:rsidRPr="005A4395">
        <w:rPr>
          <w:rFonts w:cstheme="minorHAnsi"/>
          <w:sz w:val="22"/>
          <w:szCs w:val="22"/>
        </w:rPr>
        <w:t>Assessment of Safety</w:t>
      </w:r>
      <w:bookmarkEnd w:id="322"/>
      <w:bookmarkEnd w:id="323"/>
      <w:r w:rsidR="002A4AC0" w:rsidRPr="005A4395">
        <w:rPr>
          <w:rFonts w:cstheme="minorHAnsi"/>
          <w:sz w:val="22"/>
          <w:szCs w:val="22"/>
        </w:rPr>
        <w:t xml:space="preserve"> </w:t>
      </w:r>
    </w:p>
    <w:p w14:paraId="572940E2" w14:textId="77777777" w:rsidR="005A4B44" w:rsidRPr="005A4395" w:rsidRDefault="005A4B44" w:rsidP="0086380D">
      <w:pPr>
        <w:pStyle w:val="Heading2"/>
        <w:ind w:hanging="540"/>
        <w:rPr>
          <w:rFonts w:cstheme="minorHAnsi"/>
          <w:sz w:val="22"/>
          <w:szCs w:val="22"/>
        </w:rPr>
      </w:pPr>
      <w:bookmarkStart w:id="324" w:name="_Toc468701242"/>
      <w:bookmarkStart w:id="325" w:name="_Toc38375874"/>
      <w:r w:rsidRPr="005A4395">
        <w:rPr>
          <w:rFonts w:cstheme="minorHAnsi"/>
          <w:sz w:val="22"/>
          <w:szCs w:val="22"/>
        </w:rPr>
        <w:t>Definitions</w:t>
      </w:r>
      <w:bookmarkEnd w:id="324"/>
      <w:bookmarkEnd w:id="325"/>
    </w:p>
    <w:p w14:paraId="64AB07E6" w14:textId="77777777" w:rsidR="005A4B44" w:rsidRPr="005A4395" w:rsidRDefault="007E1BAB" w:rsidP="005A4395">
      <w:pPr>
        <w:pStyle w:val="Heading3"/>
        <w:rPr>
          <w:rFonts w:cstheme="minorHAnsi"/>
          <w:sz w:val="22"/>
          <w:szCs w:val="22"/>
        </w:rPr>
      </w:pPr>
      <w:bookmarkStart w:id="326" w:name="_Toc38375875"/>
      <w:r>
        <w:rPr>
          <w:rFonts w:cstheme="minorHAnsi"/>
          <w:sz w:val="22"/>
          <w:szCs w:val="22"/>
        </w:rPr>
        <w:t xml:space="preserve"> </w:t>
      </w:r>
      <w:r w:rsidR="005A4B44" w:rsidRPr="005A4395">
        <w:rPr>
          <w:rFonts w:cstheme="minorHAnsi"/>
          <w:sz w:val="22"/>
          <w:szCs w:val="22"/>
        </w:rPr>
        <w:t>Adverse event</w:t>
      </w:r>
      <w:r w:rsidR="00F42198" w:rsidRPr="005A4395">
        <w:rPr>
          <w:rFonts w:cstheme="minorHAnsi"/>
          <w:sz w:val="22"/>
          <w:szCs w:val="22"/>
        </w:rPr>
        <w:t xml:space="preserve"> (AE)</w:t>
      </w:r>
      <w:bookmarkEnd w:id="326"/>
    </w:p>
    <w:p w14:paraId="105AEEAE" w14:textId="77777777" w:rsidR="005A4B44" w:rsidRPr="005A4395" w:rsidRDefault="005A4B44" w:rsidP="005A4395">
      <w:pPr>
        <w:widowControl w:val="0"/>
        <w:autoSpaceDE w:val="0"/>
        <w:autoSpaceDN w:val="0"/>
        <w:adjustRightInd w:val="0"/>
        <w:ind w:left="284"/>
        <w:rPr>
          <w:rFonts w:cstheme="minorHAnsi"/>
          <w:sz w:val="22"/>
          <w:szCs w:val="22"/>
          <w:lang w:val="en-US"/>
        </w:rPr>
      </w:pPr>
      <w:r w:rsidRPr="005A4395">
        <w:rPr>
          <w:rFonts w:cstheme="minorHAnsi"/>
          <w:sz w:val="22"/>
          <w:szCs w:val="22"/>
          <w:lang w:val="en-US"/>
        </w:rPr>
        <w:t xml:space="preserve">Any untoward medical occurrence in a </w:t>
      </w:r>
      <w:r w:rsidR="0050258F" w:rsidRPr="005A4395">
        <w:rPr>
          <w:rFonts w:cstheme="minorHAnsi"/>
          <w:sz w:val="22"/>
          <w:szCs w:val="22"/>
          <w:lang w:val="en-US"/>
        </w:rPr>
        <w:t xml:space="preserve">participant </w:t>
      </w:r>
      <w:r w:rsidRPr="005A4395">
        <w:rPr>
          <w:rFonts w:cstheme="minorHAnsi"/>
          <w:sz w:val="22"/>
          <w:szCs w:val="22"/>
          <w:lang w:val="en-US"/>
        </w:rPr>
        <w:t xml:space="preserve">or clinical trial </w:t>
      </w:r>
      <w:r w:rsidR="00236496" w:rsidRPr="005A4395">
        <w:rPr>
          <w:rFonts w:cstheme="minorHAnsi"/>
          <w:sz w:val="22"/>
          <w:szCs w:val="22"/>
          <w:lang w:val="en-US"/>
        </w:rPr>
        <w:t>participant administered</w:t>
      </w:r>
      <w:r w:rsidRPr="005A4395">
        <w:rPr>
          <w:rFonts w:cstheme="minorHAnsi"/>
          <w:sz w:val="22"/>
          <w:szCs w:val="22"/>
          <w:lang w:val="en-US"/>
        </w:rPr>
        <w:t xml:space="preserve"> a medicinal product and which does not necessarily have a causal relationship with this treatment.</w:t>
      </w:r>
    </w:p>
    <w:p w14:paraId="0B8340D0" w14:textId="77777777" w:rsidR="005A4B44" w:rsidRPr="005A4395" w:rsidRDefault="005A4B44" w:rsidP="005A4395">
      <w:pPr>
        <w:widowControl w:val="0"/>
        <w:autoSpaceDE w:val="0"/>
        <w:autoSpaceDN w:val="0"/>
        <w:adjustRightInd w:val="0"/>
        <w:ind w:left="284"/>
        <w:rPr>
          <w:rFonts w:cstheme="minorHAnsi"/>
          <w:sz w:val="22"/>
          <w:szCs w:val="22"/>
          <w:lang w:val="en-US"/>
        </w:rPr>
      </w:pPr>
      <w:r w:rsidRPr="005A4395">
        <w:rPr>
          <w:rFonts w:cstheme="minorHAnsi"/>
          <w:sz w:val="22"/>
          <w:szCs w:val="22"/>
          <w:lang w:val="en-US"/>
        </w:rPr>
        <w:t xml:space="preserve">An adverse event can therefore be any </w:t>
      </w:r>
      <w:r w:rsidR="00156666" w:rsidRPr="005A4395">
        <w:rPr>
          <w:rFonts w:cstheme="minorHAnsi"/>
          <w:sz w:val="22"/>
          <w:szCs w:val="22"/>
        </w:rPr>
        <w:t>unfavourable</w:t>
      </w:r>
      <w:r w:rsidRPr="005A4395">
        <w:rPr>
          <w:rFonts w:cstheme="minorHAnsi"/>
          <w:sz w:val="22"/>
          <w:szCs w:val="22"/>
          <w:lang w:val="en-US"/>
        </w:rPr>
        <w:t xml:space="preserve"> and unintended sign (including an abnormal laboratory finding), symptom, or disease temporally associated with the use of an investigational medicinal product, whether or not considered related to the investigational medicinal product</w:t>
      </w:r>
      <w:r w:rsidR="00E64BB7" w:rsidRPr="005A4395">
        <w:rPr>
          <w:rFonts w:cstheme="minorHAnsi"/>
          <w:sz w:val="22"/>
          <w:szCs w:val="22"/>
          <w:lang w:val="en-US"/>
        </w:rPr>
        <w:t>.</w:t>
      </w:r>
    </w:p>
    <w:p w14:paraId="455A167F" w14:textId="77777777" w:rsidR="00E64BB7" w:rsidRPr="005A4395" w:rsidRDefault="00E64BB7" w:rsidP="005A4395">
      <w:pPr>
        <w:widowControl w:val="0"/>
        <w:autoSpaceDE w:val="0"/>
        <w:autoSpaceDN w:val="0"/>
        <w:adjustRightInd w:val="0"/>
        <w:ind w:left="284"/>
        <w:rPr>
          <w:rFonts w:cstheme="minorHAnsi"/>
          <w:sz w:val="22"/>
          <w:szCs w:val="22"/>
          <w:lang w:val="en-US"/>
        </w:rPr>
      </w:pPr>
    </w:p>
    <w:p w14:paraId="2C1DE30D" w14:textId="77777777" w:rsidR="007B40D8" w:rsidRPr="005A4395" w:rsidRDefault="00D266BB" w:rsidP="00B17D47">
      <w:pPr>
        <w:rPr>
          <w:rFonts w:cstheme="minorHAnsi"/>
          <w:color w:val="1F497D"/>
          <w:sz w:val="22"/>
          <w:szCs w:val="22"/>
        </w:rPr>
      </w:pPr>
      <w:r>
        <w:rPr>
          <w:rFonts w:cstheme="minorHAnsi"/>
          <w:sz w:val="22"/>
          <w:szCs w:val="22"/>
        </w:rPr>
        <w:t>Please note: Recording of</w:t>
      </w:r>
      <w:r w:rsidR="007B40D8">
        <w:rPr>
          <w:rFonts w:cstheme="minorHAnsi"/>
          <w:sz w:val="22"/>
          <w:szCs w:val="22"/>
        </w:rPr>
        <w:t xml:space="preserve"> </w:t>
      </w:r>
      <w:r w:rsidR="00F00608" w:rsidRPr="005A4395">
        <w:rPr>
          <w:rFonts w:cstheme="minorHAnsi"/>
          <w:sz w:val="22"/>
          <w:szCs w:val="22"/>
        </w:rPr>
        <w:t xml:space="preserve">all adverse events must start from the point of Informed Consent regardless of whether a </w:t>
      </w:r>
      <w:r w:rsidR="00236496" w:rsidRPr="005A4395">
        <w:rPr>
          <w:rFonts w:cstheme="minorHAnsi"/>
          <w:sz w:val="22"/>
          <w:szCs w:val="22"/>
        </w:rPr>
        <w:t>participant has</w:t>
      </w:r>
      <w:r w:rsidR="00F00608" w:rsidRPr="005A4395">
        <w:rPr>
          <w:rFonts w:cstheme="minorHAnsi"/>
          <w:sz w:val="22"/>
          <w:szCs w:val="22"/>
        </w:rPr>
        <w:t xml:space="preserve"> yet received a medicinal product</w:t>
      </w:r>
      <w:r w:rsidR="00E64BB7" w:rsidRPr="005A4395">
        <w:rPr>
          <w:rFonts w:cstheme="minorHAnsi"/>
          <w:sz w:val="22"/>
          <w:szCs w:val="22"/>
        </w:rPr>
        <w:t>.</w:t>
      </w:r>
      <w:r w:rsidR="006A7847" w:rsidRPr="005A4395">
        <w:rPr>
          <w:rFonts w:cstheme="minorHAnsi"/>
          <w:sz w:val="22"/>
          <w:szCs w:val="22"/>
        </w:rPr>
        <w:t xml:space="preserve"> </w:t>
      </w:r>
    </w:p>
    <w:p w14:paraId="119C2631" w14:textId="77777777" w:rsidR="005A4B44" w:rsidRPr="005A4395" w:rsidRDefault="005A4B44" w:rsidP="005A4395">
      <w:pPr>
        <w:pStyle w:val="Heading3"/>
        <w:rPr>
          <w:rFonts w:cstheme="minorHAnsi"/>
          <w:sz w:val="22"/>
          <w:szCs w:val="22"/>
          <w:lang w:val="en-US"/>
        </w:rPr>
      </w:pPr>
      <w:bookmarkStart w:id="327" w:name="_Toc38375876"/>
      <w:r w:rsidRPr="005A4395">
        <w:rPr>
          <w:rFonts w:cstheme="minorHAnsi"/>
          <w:sz w:val="22"/>
          <w:szCs w:val="22"/>
          <w:lang w:val="en-US"/>
        </w:rPr>
        <w:t xml:space="preserve">Adverse reaction </w:t>
      </w:r>
      <w:r w:rsidR="00972A38" w:rsidRPr="005A4395">
        <w:rPr>
          <w:rFonts w:cstheme="minorHAnsi"/>
          <w:sz w:val="22"/>
          <w:szCs w:val="22"/>
          <w:lang w:val="en-US"/>
        </w:rPr>
        <w:t>to</w:t>
      </w:r>
      <w:r w:rsidRPr="005A4395">
        <w:rPr>
          <w:rFonts w:cstheme="minorHAnsi"/>
          <w:sz w:val="22"/>
          <w:szCs w:val="22"/>
          <w:lang w:val="en-US"/>
        </w:rPr>
        <w:t xml:space="preserve"> an investigational medicinal product (AR)</w:t>
      </w:r>
      <w:bookmarkEnd w:id="327"/>
    </w:p>
    <w:p w14:paraId="2E71EFAE" w14:textId="77777777" w:rsidR="005A4B44" w:rsidRPr="005A4395" w:rsidRDefault="005A4B44" w:rsidP="005A4395">
      <w:pPr>
        <w:widowControl w:val="0"/>
        <w:autoSpaceDE w:val="0"/>
        <w:autoSpaceDN w:val="0"/>
        <w:adjustRightInd w:val="0"/>
        <w:ind w:left="284"/>
        <w:rPr>
          <w:rFonts w:cstheme="minorHAnsi"/>
          <w:sz w:val="22"/>
          <w:szCs w:val="22"/>
          <w:lang w:val="en-US"/>
        </w:rPr>
      </w:pPr>
      <w:r w:rsidRPr="005A4395">
        <w:rPr>
          <w:rFonts w:cstheme="minorHAnsi"/>
          <w:sz w:val="22"/>
          <w:szCs w:val="22"/>
          <w:lang w:val="en-US"/>
        </w:rPr>
        <w:t xml:space="preserve">All untoward and unintended responses to an investigational medicinal product related to any dose administered. All adverse events judged by either the </w:t>
      </w:r>
      <w:r w:rsidRPr="005A4395">
        <w:rPr>
          <w:rFonts w:cstheme="minorHAnsi"/>
          <w:sz w:val="22"/>
          <w:szCs w:val="22"/>
          <w:lang w:val="en-US"/>
        </w:rPr>
        <w:lastRenderedPageBreak/>
        <w:t>reporting investigator or the sponsor as having a reasonable causal relationship to a medicinal product qualify as adverse reactions. The expression reasonable causal relationship means to convey in general that there is evidence or argument to suggest a causal relationship</w:t>
      </w:r>
      <w:r w:rsidR="0019158E" w:rsidRPr="005A4395">
        <w:rPr>
          <w:rFonts w:cstheme="minorHAnsi"/>
          <w:sz w:val="22"/>
          <w:szCs w:val="22"/>
          <w:lang w:val="en-US"/>
        </w:rPr>
        <w:t>.</w:t>
      </w:r>
    </w:p>
    <w:p w14:paraId="6404C3CB" w14:textId="77777777" w:rsidR="005A4B44" w:rsidRPr="005A4395" w:rsidRDefault="005A4B44" w:rsidP="005A4395">
      <w:pPr>
        <w:pStyle w:val="Heading3"/>
        <w:rPr>
          <w:rFonts w:cstheme="minorHAnsi"/>
          <w:sz w:val="22"/>
          <w:szCs w:val="22"/>
          <w:lang w:val="en-US"/>
        </w:rPr>
      </w:pPr>
      <w:bookmarkStart w:id="328" w:name="_Toc38375877"/>
      <w:r w:rsidRPr="005A4395">
        <w:rPr>
          <w:rFonts w:cstheme="minorHAnsi"/>
          <w:sz w:val="22"/>
          <w:szCs w:val="22"/>
        </w:rPr>
        <w:t>Unexpected</w:t>
      </w:r>
      <w:r w:rsidRPr="005A4395">
        <w:rPr>
          <w:rFonts w:cstheme="minorHAnsi"/>
          <w:sz w:val="22"/>
          <w:szCs w:val="22"/>
          <w:lang w:val="en-US"/>
        </w:rPr>
        <w:t xml:space="preserve"> adverse reaction</w:t>
      </w:r>
      <w:bookmarkEnd w:id="328"/>
      <w:r w:rsidR="00F42198" w:rsidRPr="005A4395">
        <w:rPr>
          <w:rFonts w:cstheme="minorHAnsi"/>
          <w:sz w:val="22"/>
          <w:szCs w:val="22"/>
          <w:lang w:val="en-US"/>
        </w:rPr>
        <w:t xml:space="preserve"> </w:t>
      </w:r>
    </w:p>
    <w:p w14:paraId="25D83DEE" w14:textId="77777777" w:rsidR="005A4B44" w:rsidRPr="005A4395" w:rsidRDefault="005A4B44" w:rsidP="005A4395">
      <w:pPr>
        <w:widowControl w:val="0"/>
        <w:autoSpaceDE w:val="0"/>
        <w:autoSpaceDN w:val="0"/>
        <w:adjustRightInd w:val="0"/>
        <w:ind w:left="284"/>
        <w:rPr>
          <w:rFonts w:cstheme="minorHAnsi"/>
          <w:sz w:val="22"/>
          <w:szCs w:val="22"/>
          <w:lang w:val="en-US"/>
        </w:rPr>
      </w:pPr>
      <w:r w:rsidRPr="005A4395">
        <w:rPr>
          <w:rFonts w:cstheme="minorHAnsi"/>
          <w:sz w:val="22"/>
          <w:szCs w:val="22"/>
          <w:lang w:val="en-US"/>
        </w:rPr>
        <w:t xml:space="preserve">An adverse reaction, the nature, or severity of which is not consistent with the applicable </w:t>
      </w:r>
      <w:r w:rsidR="006E2931" w:rsidRPr="005A4395">
        <w:rPr>
          <w:rFonts w:cstheme="minorHAnsi"/>
          <w:sz w:val="22"/>
          <w:szCs w:val="22"/>
          <w:lang w:val="en-US"/>
        </w:rPr>
        <w:t xml:space="preserve">reference safety </w:t>
      </w:r>
      <w:r w:rsidRPr="005A4395">
        <w:rPr>
          <w:rFonts w:cstheme="minorHAnsi"/>
          <w:sz w:val="22"/>
          <w:szCs w:val="22"/>
          <w:lang w:val="en-US"/>
        </w:rPr>
        <w:t>information</w:t>
      </w:r>
      <w:r w:rsidR="006E2931" w:rsidRPr="005A4395">
        <w:rPr>
          <w:rFonts w:cstheme="minorHAnsi"/>
          <w:sz w:val="22"/>
          <w:szCs w:val="22"/>
          <w:lang w:val="en-US"/>
        </w:rPr>
        <w:t xml:space="preserve"> (RSI)</w:t>
      </w:r>
      <w:r w:rsidRPr="005A4395">
        <w:rPr>
          <w:rFonts w:cstheme="minorHAnsi"/>
          <w:sz w:val="22"/>
          <w:szCs w:val="22"/>
          <w:lang w:val="en-US"/>
        </w:rPr>
        <w:t xml:space="preserve"> When the outcome of the adverse reaction is not consistent with the applicable </w:t>
      </w:r>
      <w:r w:rsidR="006E2931" w:rsidRPr="005A4395">
        <w:rPr>
          <w:rFonts w:cstheme="minorHAnsi"/>
          <w:sz w:val="22"/>
          <w:szCs w:val="22"/>
          <w:lang w:val="en-US"/>
        </w:rPr>
        <w:t>RSI</w:t>
      </w:r>
      <w:r w:rsidRPr="005A4395">
        <w:rPr>
          <w:rFonts w:cstheme="minorHAnsi"/>
          <w:sz w:val="22"/>
          <w:szCs w:val="22"/>
          <w:lang w:val="en-US"/>
        </w:rPr>
        <w:t xml:space="preserve"> this adverse reaction should be considered as unexpected.</w:t>
      </w:r>
    </w:p>
    <w:p w14:paraId="73CC9E9C" w14:textId="77777777" w:rsidR="005A4B44" w:rsidRPr="005A4395" w:rsidRDefault="005A4B44" w:rsidP="005A4395">
      <w:pPr>
        <w:widowControl w:val="0"/>
        <w:autoSpaceDE w:val="0"/>
        <w:autoSpaceDN w:val="0"/>
        <w:adjustRightInd w:val="0"/>
        <w:ind w:left="426"/>
        <w:rPr>
          <w:rFonts w:cstheme="minorHAnsi"/>
          <w:sz w:val="22"/>
          <w:szCs w:val="22"/>
          <w:lang w:val="en-US"/>
        </w:rPr>
      </w:pPr>
    </w:p>
    <w:p w14:paraId="0BEDCDFF" w14:textId="77777777" w:rsidR="005A4B44" w:rsidRPr="005A4395" w:rsidRDefault="005A4B44" w:rsidP="005A4395">
      <w:pPr>
        <w:widowControl w:val="0"/>
        <w:autoSpaceDE w:val="0"/>
        <w:autoSpaceDN w:val="0"/>
        <w:adjustRightInd w:val="0"/>
        <w:ind w:left="284"/>
        <w:rPr>
          <w:rFonts w:cstheme="minorHAnsi"/>
          <w:sz w:val="22"/>
          <w:szCs w:val="22"/>
          <w:lang w:val="en-US"/>
        </w:rPr>
      </w:pPr>
      <w:r w:rsidRPr="005A4395">
        <w:rPr>
          <w:rFonts w:cstheme="minorHAnsi"/>
          <w:sz w:val="22"/>
          <w:szCs w:val="22"/>
          <w:lang w:val="en-US"/>
        </w:rPr>
        <w:t xml:space="preserve">The term “severe” is often used to describe the intensity (severity) of a specific event. This is not the same as “serious,” which is based on </w:t>
      </w:r>
      <w:r w:rsidR="0050258F" w:rsidRPr="005A4395">
        <w:rPr>
          <w:rFonts w:cstheme="minorHAnsi"/>
          <w:sz w:val="22"/>
          <w:szCs w:val="22"/>
          <w:lang w:val="en-US"/>
        </w:rPr>
        <w:t xml:space="preserve">participant </w:t>
      </w:r>
      <w:r w:rsidRPr="005A4395">
        <w:rPr>
          <w:rFonts w:cstheme="minorHAnsi"/>
          <w:sz w:val="22"/>
          <w:szCs w:val="22"/>
          <w:lang w:val="en-US"/>
        </w:rPr>
        <w:t>/event outcome or action criteria.</w:t>
      </w:r>
    </w:p>
    <w:p w14:paraId="3D0464E9" w14:textId="77777777" w:rsidR="005A4B44" w:rsidRPr="005A4395" w:rsidRDefault="005A4B44" w:rsidP="005A4395">
      <w:pPr>
        <w:pStyle w:val="Heading3"/>
        <w:rPr>
          <w:rFonts w:cstheme="minorHAnsi"/>
          <w:sz w:val="22"/>
          <w:szCs w:val="22"/>
          <w:lang w:val="en-US"/>
        </w:rPr>
      </w:pPr>
      <w:bookmarkStart w:id="329" w:name="_Toc38375878"/>
      <w:r w:rsidRPr="005A4395">
        <w:rPr>
          <w:rFonts w:cstheme="minorHAnsi"/>
          <w:sz w:val="22"/>
          <w:szCs w:val="22"/>
          <w:lang w:val="en-US"/>
        </w:rPr>
        <w:t xml:space="preserve">Serious </w:t>
      </w:r>
      <w:r w:rsidRPr="005A4395">
        <w:rPr>
          <w:rFonts w:cstheme="minorHAnsi"/>
          <w:sz w:val="22"/>
          <w:szCs w:val="22"/>
        </w:rPr>
        <w:t>adverse</w:t>
      </w:r>
      <w:r w:rsidRPr="005A4395">
        <w:rPr>
          <w:rFonts w:cstheme="minorHAnsi"/>
          <w:sz w:val="22"/>
          <w:szCs w:val="22"/>
          <w:lang w:val="en-US"/>
        </w:rPr>
        <w:t xml:space="preserve"> event or serious adverse reaction</w:t>
      </w:r>
      <w:r w:rsidR="00F42198" w:rsidRPr="005A4395">
        <w:rPr>
          <w:rFonts w:cstheme="minorHAnsi"/>
          <w:sz w:val="22"/>
          <w:szCs w:val="22"/>
          <w:lang w:val="en-US"/>
        </w:rPr>
        <w:t xml:space="preserve"> (SAE / SAR)</w:t>
      </w:r>
      <w:bookmarkEnd w:id="329"/>
    </w:p>
    <w:p w14:paraId="6CA01E1A" w14:textId="77777777" w:rsidR="005A4B44" w:rsidRPr="005A4395" w:rsidRDefault="005A4B44" w:rsidP="005A4395">
      <w:pPr>
        <w:widowControl w:val="0"/>
        <w:autoSpaceDE w:val="0"/>
        <w:autoSpaceDN w:val="0"/>
        <w:adjustRightInd w:val="0"/>
        <w:ind w:left="284"/>
        <w:rPr>
          <w:rFonts w:cstheme="minorHAnsi"/>
          <w:sz w:val="22"/>
          <w:szCs w:val="22"/>
          <w:lang w:val="en-US"/>
        </w:rPr>
      </w:pPr>
      <w:r w:rsidRPr="005A4395">
        <w:rPr>
          <w:rFonts w:cstheme="minorHAnsi"/>
          <w:sz w:val="22"/>
          <w:szCs w:val="22"/>
          <w:lang w:val="en-US"/>
        </w:rPr>
        <w:t>Any untowa</w:t>
      </w:r>
      <w:r w:rsidR="004134F0" w:rsidRPr="005A4395">
        <w:rPr>
          <w:rFonts w:cstheme="minorHAnsi"/>
          <w:sz w:val="22"/>
          <w:szCs w:val="22"/>
          <w:lang w:val="en-US"/>
        </w:rPr>
        <w:t xml:space="preserve">rd medical occurrence </w:t>
      </w:r>
      <w:r w:rsidRPr="005A4395">
        <w:rPr>
          <w:rFonts w:cstheme="minorHAnsi"/>
          <w:sz w:val="22"/>
          <w:szCs w:val="22"/>
          <w:lang w:val="en-US"/>
        </w:rPr>
        <w:t>that</w:t>
      </w:r>
      <w:r w:rsidR="004134F0" w:rsidRPr="005A4395">
        <w:rPr>
          <w:rFonts w:cstheme="minorHAnsi"/>
          <w:sz w:val="22"/>
          <w:szCs w:val="22"/>
          <w:lang w:val="en-US"/>
        </w:rPr>
        <w:t xml:space="preserve"> at any dose</w:t>
      </w:r>
      <w:r w:rsidRPr="005A4395">
        <w:rPr>
          <w:rFonts w:cstheme="minorHAnsi"/>
          <w:sz w:val="22"/>
          <w:szCs w:val="22"/>
          <w:lang w:val="en-US"/>
        </w:rPr>
        <w:t>:</w:t>
      </w:r>
    </w:p>
    <w:p w14:paraId="55AFB505" w14:textId="77777777" w:rsidR="005A4B44" w:rsidRPr="005A4395" w:rsidRDefault="00FA40A3" w:rsidP="005A4395">
      <w:pPr>
        <w:widowControl w:val="0"/>
        <w:numPr>
          <w:ilvl w:val="0"/>
          <w:numId w:val="2"/>
        </w:numPr>
        <w:autoSpaceDE w:val="0"/>
        <w:autoSpaceDN w:val="0"/>
        <w:adjustRightInd w:val="0"/>
        <w:rPr>
          <w:rFonts w:cstheme="minorHAnsi"/>
          <w:sz w:val="22"/>
          <w:szCs w:val="22"/>
          <w:lang w:val="en-US"/>
        </w:rPr>
      </w:pPr>
      <w:r w:rsidRPr="005A4395">
        <w:rPr>
          <w:rFonts w:cstheme="minorHAnsi"/>
          <w:sz w:val="22"/>
          <w:szCs w:val="22"/>
          <w:lang w:val="en-US"/>
        </w:rPr>
        <w:t>results in death</w:t>
      </w:r>
    </w:p>
    <w:p w14:paraId="50C0581B" w14:textId="77777777" w:rsidR="005A4B44" w:rsidRPr="005A4395" w:rsidRDefault="005A4B44" w:rsidP="005A4395">
      <w:pPr>
        <w:widowControl w:val="0"/>
        <w:numPr>
          <w:ilvl w:val="0"/>
          <w:numId w:val="2"/>
        </w:numPr>
        <w:autoSpaceDE w:val="0"/>
        <w:autoSpaceDN w:val="0"/>
        <w:adjustRightInd w:val="0"/>
        <w:rPr>
          <w:rFonts w:cstheme="minorHAnsi"/>
          <w:sz w:val="22"/>
          <w:szCs w:val="22"/>
          <w:lang w:val="en-US"/>
        </w:rPr>
      </w:pPr>
      <w:r w:rsidRPr="005A4395">
        <w:rPr>
          <w:rFonts w:cstheme="minorHAnsi"/>
          <w:sz w:val="22"/>
          <w:szCs w:val="22"/>
          <w:lang w:val="en-US"/>
        </w:rPr>
        <w:t>is life-threatening</w:t>
      </w:r>
    </w:p>
    <w:p w14:paraId="7E00F519" w14:textId="77777777" w:rsidR="005A4B44" w:rsidRPr="005A4395" w:rsidRDefault="005A4B44" w:rsidP="005A4395">
      <w:pPr>
        <w:widowControl w:val="0"/>
        <w:numPr>
          <w:ilvl w:val="0"/>
          <w:numId w:val="2"/>
        </w:numPr>
        <w:autoSpaceDE w:val="0"/>
        <w:autoSpaceDN w:val="0"/>
        <w:adjustRightInd w:val="0"/>
        <w:rPr>
          <w:rFonts w:cstheme="minorHAnsi"/>
          <w:sz w:val="22"/>
          <w:szCs w:val="22"/>
          <w:lang w:val="en-US"/>
        </w:rPr>
      </w:pPr>
      <w:r w:rsidRPr="005A4395">
        <w:rPr>
          <w:rFonts w:cstheme="minorHAnsi"/>
          <w:sz w:val="22"/>
          <w:szCs w:val="22"/>
          <w:lang w:val="en-US"/>
        </w:rPr>
        <w:t>requires hospitalisation or prolongation of exist</w:t>
      </w:r>
      <w:r w:rsidR="00FA40A3" w:rsidRPr="005A4395">
        <w:rPr>
          <w:rFonts w:cstheme="minorHAnsi"/>
          <w:sz w:val="22"/>
          <w:szCs w:val="22"/>
          <w:lang w:val="en-US"/>
        </w:rPr>
        <w:t>ing inpatients´ hospitalisation</w:t>
      </w:r>
    </w:p>
    <w:p w14:paraId="05C7B280" w14:textId="77777777" w:rsidR="005A4B44" w:rsidRPr="005A4395" w:rsidRDefault="005A4B44" w:rsidP="005A4395">
      <w:pPr>
        <w:widowControl w:val="0"/>
        <w:numPr>
          <w:ilvl w:val="0"/>
          <w:numId w:val="2"/>
        </w:numPr>
        <w:autoSpaceDE w:val="0"/>
        <w:autoSpaceDN w:val="0"/>
        <w:adjustRightInd w:val="0"/>
        <w:rPr>
          <w:rFonts w:cstheme="minorHAnsi"/>
          <w:sz w:val="22"/>
          <w:szCs w:val="22"/>
          <w:lang w:val="en-US"/>
        </w:rPr>
      </w:pPr>
      <w:r w:rsidRPr="005A4395">
        <w:rPr>
          <w:rFonts w:cstheme="minorHAnsi"/>
          <w:sz w:val="22"/>
          <w:szCs w:val="22"/>
          <w:lang w:val="en-US"/>
        </w:rPr>
        <w:t>results in persistent or signi</w:t>
      </w:r>
      <w:r w:rsidR="00FA40A3" w:rsidRPr="005A4395">
        <w:rPr>
          <w:rFonts w:cstheme="minorHAnsi"/>
          <w:sz w:val="22"/>
          <w:szCs w:val="22"/>
          <w:lang w:val="en-US"/>
        </w:rPr>
        <w:t>ficant disability or incapacity</w:t>
      </w:r>
    </w:p>
    <w:p w14:paraId="59179A10" w14:textId="77777777" w:rsidR="005A4B44" w:rsidRPr="005A4395" w:rsidRDefault="005A4B44" w:rsidP="005A4395">
      <w:pPr>
        <w:widowControl w:val="0"/>
        <w:numPr>
          <w:ilvl w:val="0"/>
          <w:numId w:val="2"/>
        </w:numPr>
        <w:autoSpaceDE w:val="0"/>
        <w:autoSpaceDN w:val="0"/>
        <w:adjustRightInd w:val="0"/>
        <w:rPr>
          <w:rFonts w:cstheme="minorHAnsi"/>
          <w:sz w:val="22"/>
          <w:szCs w:val="22"/>
          <w:lang w:val="en-US"/>
        </w:rPr>
      </w:pPr>
      <w:r w:rsidRPr="005A4395">
        <w:rPr>
          <w:rFonts w:cstheme="minorHAnsi"/>
          <w:sz w:val="22"/>
          <w:szCs w:val="22"/>
          <w:lang w:val="en-US"/>
        </w:rPr>
        <w:t>is a congenital anomaly or birth defect.</w:t>
      </w:r>
    </w:p>
    <w:p w14:paraId="797E2F2D" w14:textId="77777777" w:rsidR="00354C7A" w:rsidRPr="005A4395" w:rsidRDefault="005623F1" w:rsidP="005A4395">
      <w:pPr>
        <w:pStyle w:val="CM4"/>
        <w:numPr>
          <w:ilvl w:val="0"/>
          <w:numId w:val="2"/>
        </w:numPr>
        <w:rPr>
          <w:rFonts w:ascii="Verdana" w:hAnsi="Verdana" w:cstheme="minorHAnsi"/>
          <w:color w:val="19161A"/>
          <w:sz w:val="22"/>
          <w:szCs w:val="22"/>
        </w:rPr>
      </w:pPr>
      <w:r w:rsidRPr="005A4395">
        <w:rPr>
          <w:rFonts w:ascii="Verdana" w:hAnsi="Verdana" w:cstheme="minorHAnsi"/>
          <w:color w:val="19161A"/>
          <w:sz w:val="22"/>
          <w:szCs w:val="22"/>
        </w:rPr>
        <w:t xml:space="preserve">is an important medical event - </w:t>
      </w:r>
      <w:r w:rsidR="00354C7A" w:rsidRPr="005A4395">
        <w:rPr>
          <w:rFonts w:ascii="Verdana" w:hAnsi="Verdana" w:cstheme="minorHAnsi"/>
          <w:color w:val="19161A"/>
          <w:sz w:val="22"/>
          <w:szCs w:val="22"/>
        </w:rPr>
        <w:t xml:space="preserve">Some medical events may jeopardise the </w:t>
      </w:r>
      <w:r w:rsidR="00236496" w:rsidRPr="005A4395">
        <w:rPr>
          <w:rFonts w:ascii="Verdana" w:hAnsi="Verdana" w:cstheme="minorHAnsi"/>
          <w:color w:val="19161A"/>
          <w:sz w:val="22"/>
          <w:szCs w:val="22"/>
        </w:rPr>
        <w:t>participant or</w:t>
      </w:r>
      <w:r w:rsidR="00354C7A" w:rsidRPr="005A4395">
        <w:rPr>
          <w:rFonts w:ascii="Verdana" w:hAnsi="Verdana" w:cstheme="minorHAnsi"/>
          <w:color w:val="19161A"/>
          <w:sz w:val="22"/>
          <w:szCs w:val="22"/>
        </w:rPr>
        <w:t xml:space="preserve"> may require an intervention to prevent one of the above characteristics/</w:t>
      </w:r>
      <w:r w:rsidRPr="005A4395">
        <w:rPr>
          <w:rFonts w:ascii="Verdana" w:hAnsi="Verdana" w:cstheme="minorHAnsi"/>
          <w:color w:val="19161A"/>
          <w:sz w:val="22"/>
          <w:szCs w:val="22"/>
        </w:rPr>
        <w:t xml:space="preserve"> </w:t>
      </w:r>
      <w:r w:rsidR="00354C7A" w:rsidRPr="005A4395">
        <w:rPr>
          <w:rFonts w:ascii="Verdana" w:hAnsi="Verdana" w:cstheme="minorHAnsi"/>
          <w:color w:val="19161A"/>
          <w:sz w:val="22"/>
          <w:szCs w:val="22"/>
        </w:rPr>
        <w:t>consequences. Such events (hereinafter referred to as ‘important medical events’) should a</w:t>
      </w:r>
      <w:r w:rsidR="00FA40A3" w:rsidRPr="005A4395">
        <w:rPr>
          <w:rFonts w:ascii="Verdana" w:hAnsi="Verdana" w:cstheme="minorHAnsi"/>
          <w:color w:val="19161A"/>
          <w:sz w:val="22"/>
          <w:szCs w:val="22"/>
        </w:rPr>
        <w:t>lso be considered as ‘serious’</w:t>
      </w:r>
    </w:p>
    <w:p w14:paraId="78E4C99B" w14:textId="77777777" w:rsidR="0067788B" w:rsidRPr="005A4395" w:rsidRDefault="0067788B" w:rsidP="005A4395">
      <w:pPr>
        <w:widowControl w:val="0"/>
        <w:autoSpaceDE w:val="0"/>
        <w:autoSpaceDN w:val="0"/>
        <w:adjustRightInd w:val="0"/>
        <w:ind w:left="284"/>
        <w:rPr>
          <w:rFonts w:cstheme="minorHAnsi"/>
          <w:sz w:val="22"/>
          <w:szCs w:val="22"/>
          <w:lang w:val="en-US"/>
        </w:rPr>
      </w:pPr>
    </w:p>
    <w:p w14:paraId="7C172DAD" w14:textId="77777777" w:rsidR="0067788B" w:rsidRPr="005A4395" w:rsidRDefault="0067788B" w:rsidP="005A4395">
      <w:pPr>
        <w:widowControl w:val="0"/>
        <w:autoSpaceDE w:val="0"/>
        <w:autoSpaceDN w:val="0"/>
        <w:adjustRightInd w:val="0"/>
        <w:ind w:left="284"/>
        <w:rPr>
          <w:rFonts w:cstheme="minorHAnsi"/>
          <w:sz w:val="22"/>
          <w:szCs w:val="22"/>
          <w:lang w:val="en-US"/>
        </w:rPr>
      </w:pPr>
    </w:p>
    <w:p w14:paraId="2040351E" w14:textId="77777777" w:rsidR="005A4B44" w:rsidRPr="005A4395" w:rsidRDefault="005A4B44" w:rsidP="005A4395">
      <w:pPr>
        <w:widowControl w:val="0"/>
        <w:autoSpaceDE w:val="0"/>
        <w:autoSpaceDN w:val="0"/>
        <w:adjustRightInd w:val="0"/>
        <w:ind w:left="284"/>
        <w:rPr>
          <w:rFonts w:cstheme="minorHAnsi"/>
          <w:sz w:val="22"/>
          <w:szCs w:val="22"/>
          <w:lang w:val="en-US"/>
        </w:rPr>
      </w:pPr>
      <w:r w:rsidRPr="005A4395">
        <w:rPr>
          <w:rFonts w:cstheme="minorHAnsi"/>
          <w:sz w:val="22"/>
          <w:szCs w:val="22"/>
          <w:lang w:val="en-US"/>
        </w:rPr>
        <w:t xml:space="preserve">Life-threatening in the definition of a serious adverse event or serious adverse reaction refers to an event in which the </w:t>
      </w:r>
      <w:r w:rsidR="00236496" w:rsidRPr="005A4395">
        <w:rPr>
          <w:rFonts w:cstheme="minorHAnsi"/>
          <w:sz w:val="22"/>
          <w:szCs w:val="22"/>
          <w:lang w:val="en-US"/>
        </w:rPr>
        <w:t>participant was</w:t>
      </w:r>
      <w:r w:rsidRPr="005A4395">
        <w:rPr>
          <w:rFonts w:cstheme="minorHAnsi"/>
          <w:sz w:val="22"/>
          <w:szCs w:val="22"/>
          <w:lang w:val="en-US"/>
        </w:rPr>
        <w:t xml:space="preserve"> at risk of death at the time of event; it does not refer to an event which hypothetically might have caused death if it were more severe.</w:t>
      </w:r>
    </w:p>
    <w:p w14:paraId="5A428FB2" w14:textId="77777777" w:rsidR="00A61DE7" w:rsidRPr="005A4395" w:rsidRDefault="00A61DE7" w:rsidP="005A4395">
      <w:pPr>
        <w:pStyle w:val="Heading3"/>
        <w:rPr>
          <w:rFonts w:cstheme="minorHAnsi"/>
          <w:sz w:val="22"/>
          <w:szCs w:val="22"/>
          <w:lang w:val="en-US"/>
        </w:rPr>
      </w:pPr>
      <w:bookmarkStart w:id="330" w:name="_Toc38375879"/>
      <w:r w:rsidRPr="005A4395">
        <w:rPr>
          <w:rFonts w:cstheme="minorHAnsi"/>
          <w:sz w:val="22"/>
          <w:szCs w:val="22"/>
          <w:lang w:val="en-US"/>
        </w:rPr>
        <w:t>Suspected Unexpected Serious Adverse Reaction</w:t>
      </w:r>
      <w:r w:rsidR="00F42198" w:rsidRPr="005A4395">
        <w:rPr>
          <w:rFonts w:cstheme="minorHAnsi"/>
          <w:sz w:val="22"/>
          <w:szCs w:val="22"/>
          <w:lang w:val="en-US"/>
        </w:rPr>
        <w:t xml:space="preserve"> (SUSAR)</w:t>
      </w:r>
      <w:bookmarkEnd w:id="330"/>
    </w:p>
    <w:p w14:paraId="468F8AA9" w14:textId="77777777" w:rsidR="00A61DE7" w:rsidRPr="005A4395" w:rsidRDefault="00A61DE7" w:rsidP="005A4395">
      <w:pPr>
        <w:ind w:left="360"/>
        <w:rPr>
          <w:rFonts w:cstheme="minorHAnsi"/>
          <w:sz w:val="22"/>
          <w:szCs w:val="22"/>
          <w:lang w:val="en-US"/>
        </w:rPr>
      </w:pPr>
      <w:r w:rsidRPr="005A4395">
        <w:rPr>
          <w:rFonts w:cstheme="minorHAnsi"/>
          <w:sz w:val="22"/>
          <w:szCs w:val="22"/>
          <w:lang w:val="en-US"/>
        </w:rPr>
        <w:t>A serious adverse reaction, the nature and severity of which is not consistent with the information set out in the Reference Safety Information</w:t>
      </w:r>
    </w:p>
    <w:p w14:paraId="0BC75DEC" w14:textId="77777777" w:rsidR="00A61DE7" w:rsidRPr="005A4395" w:rsidRDefault="00B17D47" w:rsidP="005A4395">
      <w:pPr>
        <w:pStyle w:val="Heading3"/>
        <w:rPr>
          <w:rFonts w:cstheme="minorHAnsi"/>
          <w:sz w:val="22"/>
          <w:szCs w:val="22"/>
          <w:lang w:val="en-US"/>
        </w:rPr>
      </w:pPr>
      <w:bookmarkStart w:id="331" w:name="_Toc38375880"/>
      <w:r>
        <w:rPr>
          <w:rFonts w:cstheme="minorHAnsi"/>
          <w:sz w:val="22"/>
          <w:szCs w:val="22"/>
          <w:lang w:val="en-US"/>
        </w:rPr>
        <w:t xml:space="preserve"> </w:t>
      </w:r>
      <w:r w:rsidR="00A61DE7" w:rsidRPr="005A4395">
        <w:rPr>
          <w:rFonts w:cstheme="minorHAnsi"/>
          <w:sz w:val="22"/>
          <w:szCs w:val="22"/>
          <w:lang w:val="en-US"/>
        </w:rPr>
        <w:t>Reference Safety Information</w:t>
      </w:r>
      <w:r w:rsidR="00F42198" w:rsidRPr="005A4395">
        <w:rPr>
          <w:rFonts w:cstheme="minorHAnsi"/>
          <w:sz w:val="22"/>
          <w:szCs w:val="22"/>
          <w:lang w:val="en-US"/>
        </w:rPr>
        <w:t xml:space="preserve"> (RSI)</w:t>
      </w:r>
      <w:bookmarkEnd w:id="331"/>
    </w:p>
    <w:p w14:paraId="7A6AE91E" w14:textId="77777777" w:rsidR="00627E49" w:rsidRPr="005A4395" w:rsidRDefault="00627E49" w:rsidP="005A4395">
      <w:pPr>
        <w:pStyle w:val="Tablecontent"/>
        <w:ind w:left="360"/>
        <w:rPr>
          <w:rFonts w:eastAsia="Arial" w:cstheme="minorHAnsi"/>
          <w:sz w:val="22"/>
        </w:rPr>
      </w:pPr>
      <w:r w:rsidRPr="005A4395">
        <w:rPr>
          <w:rFonts w:eastAsia="Arial" w:cstheme="minorHAnsi"/>
          <w:sz w:val="22"/>
        </w:rPr>
        <w:t xml:space="preserve">A list of medical events that defines which reactions are expected for the IMP within a given trial and thus determining which Serious Adverse Reactions (SARs) require expedited reporting. </w:t>
      </w:r>
    </w:p>
    <w:p w14:paraId="727E218D" w14:textId="77777777" w:rsidR="00A61DE7" w:rsidRPr="005A4395" w:rsidRDefault="00627E49" w:rsidP="005A4395">
      <w:pPr>
        <w:ind w:left="360"/>
        <w:rPr>
          <w:rFonts w:cstheme="minorHAnsi"/>
          <w:sz w:val="22"/>
          <w:szCs w:val="22"/>
          <w:lang w:val="en-US"/>
        </w:rPr>
      </w:pPr>
      <w:r w:rsidRPr="005A4395">
        <w:rPr>
          <w:rFonts w:eastAsia="Arial" w:cstheme="minorHAnsi"/>
          <w:sz w:val="22"/>
          <w:szCs w:val="22"/>
        </w:rPr>
        <w:t>The RSI is contained in a clearly identified section of the Summary of Product Characteristics (SmPC) or t</w:t>
      </w:r>
      <w:r w:rsidR="00FA40A3" w:rsidRPr="005A4395">
        <w:rPr>
          <w:rFonts w:eastAsia="Arial" w:cstheme="minorHAnsi"/>
          <w:sz w:val="22"/>
          <w:szCs w:val="22"/>
        </w:rPr>
        <w:t>he Investigator’s Brochure (IB)</w:t>
      </w:r>
      <w:r w:rsidRPr="005A4395">
        <w:rPr>
          <w:rFonts w:cstheme="minorHAnsi"/>
          <w:sz w:val="22"/>
          <w:szCs w:val="22"/>
          <w:lang w:val="en-US"/>
        </w:rPr>
        <w:t xml:space="preserve"> </w:t>
      </w:r>
    </w:p>
    <w:p w14:paraId="6BDA0F96" w14:textId="77777777" w:rsidR="00A61DE7" w:rsidRPr="005A4395" w:rsidRDefault="00A61DE7" w:rsidP="005A4395">
      <w:pPr>
        <w:ind w:left="360"/>
        <w:rPr>
          <w:rFonts w:cstheme="minorHAnsi"/>
          <w:sz w:val="22"/>
          <w:szCs w:val="22"/>
          <w:lang w:val="en-US"/>
        </w:rPr>
      </w:pPr>
    </w:p>
    <w:p w14:paraId="2794E6F4" w14:textId="77777777" w:rsidR="007036E7" w:rsidRPr="005A4395" w:rsidRDefault="00A61DE7" w:rsidP="005A4395">
      <w:pPr>
        <w:ind w:left="360"/>
        <w:rPr>
          <w:rFonts w:cstheme="minorHAnsi"/>
          <w:sz w:val="22"/>
          <w:szCs w:val="22"/>
          <w:lang w:val="en-US"/>
        </w:rPr>
      </w:pPr>
      <w:r w:rsidRPr="005A4395">
        <w:rPr>
          <w:rFonts w:cstheme="minorHAnsi"/>
          <w:b/>
          <w:sz w:val="22"/>
          <w:szCs w:val="22"/>
          <w:lang w:val="en-US"/>
        </w:rPr>
        <w:t>For this trial the Reference Safety Information is:</w:t>
      </w:r>
      <w:r w:rsidRPr="005A4395">
        <w:rPr>
          <w:rFonts w:cstheme="minorHAnsi"/>
          <w:sz w:val="22"/>
          <w:szCs w:val="22"/>
          <w:lang w:val="en-US"/>
        </w:rPr>
        <w:t xml:space="preserve"> </w:t>
      </w:r>
    </w:p>
    <w:p w14:paraId="166CE30E" w14:textId="77777777" w:rsidR="00C830E0" w:rsidRDefault="00911E7D" w:rsidP="005A4395">
      <w:pPr>
        <w:ind w:left="360"/>
        <w:rPr>
          <w:rFonts w:cstheme="minorHAnsi"/>
          <w:sz w:val="22"/>
          <w:szCs w:val="22"/>
          <w:lang w:val="en-US"/>
        </w:rPr>
      </w:pPr>
      <w:r>
        <w:rPr>
          <w:rFonts w:cstheme="minorHAnsi"/>
          <w:sz w:val="22"/>
          <w:szCs w:val="22"/>
          <w:lang w:val="en-US"/>
        </w:rPr>
        <w:t>Section</w:t>
      </w:r>
      <w:r w:rsidR="00C22831">
        <w:rPr>
          <w:rFonts w:cstheme="minorHAnsi"/>
          <w:sz w:val="22"/>
          <w:szCs w:val="22"/>
          <w:lang w:val="en-US"/>
        </w:rPr>
        <w:t xml:space="preserve"> 4.8 of the SmPC for:</w:t>
      </w:r>
    </w:p>
    <w:p w14:paraId="6A4F3D57" w14:textId="77777777" w:rsidR="00C22831" w:rsidRDefault="003379E3" w:rsidP="005A4395">
      <w:pPr>
        <w:ind w:left="360"/>
        <w:rPr>
          <w:rFonts w:cstheme="minorHAnsi"/>
          <w:sz w:val="22"/>
          <w:szCs w:val="22"/>
          <w:lang w:val="en-US"/>
        </w:rPr>
      </w:pPr>
      <w:r w:rsidRPr="00D266BB">
        <w:rPr>
          <w:rFonts w:cs="Arial"/>
          <w:sz w:val="22"/>
          <w:szCs w:val="22"/>
          <w:lang w:eastAsia="en-GB"/>
        </w:rPr>
        <w:t>Olumiant</w:t>
      </w:r>
      <w:r w:rsidRPr="00D266BB">
        <w:rPr>
          <w:rFonts w:cs="Arial"/>
          <w:b/>
          <w:sz w:val="22"/>
          <w:szCs w:val="22"/>
          <w:lang w:eastAsia="en-GB"/>
        </w:rPr>
        <w:t xml:space="preserve"> </w:t>
      </w:r>
      <w:r w:rsidRPr="004A2E69">
        <w:rPr>
          <w:rFonts w:cs="Arial"/>
          <w:sz w:val="22"/>
          <w:szCs w:val="22"/>
          <w:lang w:eastAsia="en-GB"/>
        </w:rPr>
        <w:t>(</w:t>
      </w:r>
      <w:r w:rsidR="00C22831">
        <w:rPr>
          <w:rFonts w:cstheme="minorHAnsi"/>
          <w:sz w:val="22"/>
          <w:szCs w:val="22"/>
          <w:lang w:val="en-US"/>
        </w:rPr>
        <w:t>Baricitinib</w:t>
      </w:r>
      <w:r>
        <w:rPr>
          <w:rFonts w:cstheme="minorHAnsi"/>
          <w:sz w:val="22"/>
          <w:szCs w:val="22"/>
          <w:lang w:val="en-US"/>
        </w:rPr>
        <w:t>)</w:t>
      </w:r>
      <w:r w:rsidR="00C22831">
        <w:rPr>
          <w:rFonts w:cstheme="minorHAnsi"/>
          <w:sz w:val="22"/>
          <w:szCs w:val="22"/>
          <w:lang w:val="en-US"/>
        </w:rPr>
        <w:t>, dated 22 November 2019</w:t>
      </w:r>
      <w:r w:rsidR="00B17D47">
        <w:rPr>
          <w:rFonts w:cstheme="minorHAnsi"/>
          <w:sz w:val="22"/>
          <w:szCs w:val="22"/>
          <w:lang w:val="en-US"/>
        </w:rPr>
        <w:t xml:space="preserve">  and </w:t>
      </w:r>
      <w:r>
        <w:rPr>
          <w:rFonts w:cstheme="minorHAnsi"/>
          <w:sz w:val="22"/>
          <w:szCs w:val="22"/>
          <w:lang w:val="en-US"/>
        </w:rPr>
        <w:t xml:space="preserve"> </w:t>
      </w:r>
      <w:r w:rsidRPr="00D266BB">
        <w:rPr>
          <w:rFonts w:cs="Arial"/>
          <w:sz w:val="22"/>
          <w:szCs w:val="22"/>
          <w:lang w:eastAsia="en-GB"/>
        </w:rPr>
        <w:t>Ultomiris</w:t>
      </w:r>
      <w:r>
        <w:rPr>
          <w:rFonts w:cs="Arial"/>
          <w:sz w:val="22"/>
          <w:szCs w:val="22"/>
          <w:lang w:eastAsia="en-GB"/>
        </w:rPr>
        <w:t xml:space="preserve"> (</w:t>
      </w:r>
      <w:r w:rsidR="00C22831">
        <w:rPr>
          <w:rFonts w:cstheme="minorHAnsi"/>
          <w:sz w:val="22"/>
          <w:szCs w:val="22"/>
          <w:lang w:val="en-US"/>
        </w:rPr>
        <w:t>Ravulizumab</w:t>
      </w:r>
      <w:r>
        <w:rPr>
          <w:rFonts w:cstheme="minorHAnsi"/>
          <w:sz w:val="22"/>
          <w:szCs w:val="22"/>
          <w:lang w:val="en-US"/>
        </w:rPr>
        <w:t>)</w:t>
      </w:r>
      <w:r w:rsidR="00C22831">
        <w:rPr>
          <w:rFonts w:cstheme="minorHAnsi"/>
          <w:sz w:val="22"/>
          <w:szCs w:val="22"/>
          <w:lang w:val="en-US"/>
        </w:rPr>
        <w:t>, dated 02 July 2019</w:t>
      </w:r>
      <w:r w:rsidR="00B17D47">
        <w:rPr>
          <w:rFonts w:cstheme="minorHAnsi"/>
          <w:sz w:val="22"/>
          <w:szCs w:val="22"/>
          <w:lang w:val="en-US"/>
        </w:rPr>
        <w:t xml:space="preserve"> approved by the MHRA</w:t>
      </w:r>
      <w:r>
        <w:rPr>
          <w:rFonts w:cstheme="minorHAnsi"/>
          <w:sz w:val="22"/>
          <w:szCs w:val="22"/>
          <w:lang w:val="en-US"/>
        </w:rPr>
        <w:t xml:space="preserve"> for use in this trial.</w:t>
      </w:r>
    </w:p>
    <w:p w14:paraId="7CF127B7" w14:textId="77777777" w:rsidR="00627E49" w:rsidRPr="005A4395" w:rsidRDefault="003379E3" w:rsidP="005A4395">
      <w:pPr>
        <w:ind w:left="360"/>
        <w:rPr>
          <w:rFonts w:cstheme="minorHAnsi"/>
          <w:sz w:val="22"/>
          <w:szCs w:val="22"/>
          <w:lang w:val="en-US"/>
        </w:rPr>
      </w:pPr>
      <w:r>
        <w:rPr>
          <w:rFonts w:cstheme="minorHAnsi"/>
          <w:sz w:val="22"/>
          <w:szCs w:val="22"/>
          <w:lang w:val="en-US"/>
        </w:rPr>
        <w:t xml:space="preserve">  </w:t>
      </w:r>
    </w:p>
    <w:p w14:paraId="4A8D9403" w14:textId="77777777" w:rsidR="005A4B44" w:rsidRPr="005A4395" w:rsidRDefault="005A4B44" w:rsidP="0086380D">
      <w:pPr>
        <w:pStyle w:val="Heading2"/>
        <w:ind w:hanging="540"/>
        <w:rPr>
          <w:rFonts w:cstheme="minorHAnsi"/>
          <w:sz w:val="22"/>
          <w:szCs w:val="22"/>
        </w:rPr>
      </w:pPr>
      <w:bookmarkStart w:id="332" w:name="_Toc468701243"/>
      <w:bookmarkStart w:id="333" w:name="_Toc38375881"/>
      <w:r w:rsidRPr="005A4395">
        <w:rPr>
          <w:rFonts w:cstheme="minorHAnsi"/>
          <w:sz w:val="22"/>
          <w:szCs w:val="22"/>
        </w:rPr>
        <w:lastRenderedPageBreak/>
        <w:t xml:space="preserve">Expected </w:t>
      </w:r>
      <w:r w:rsidR="002C30E0" w:rsidRPr="005A4395">
        <w:rPr>
          <w:rFonts w:cstheme="minorHAnsi"/>
          <w:sz w:val="22"/>
          <w:szCs w:val="22"/>
        </w:rPr>
        <w:t>Adverse R</w:t>
      </w:r>
      <w:r w:rsidRPr="005A4395">
        <w:rPr>
          <w:rFonts w:cstheme="minorHAnsi"/>
          <w:sz w:val="22"/>
          <w:szCs w:val="22"/>
        </w:rPr>
        <w:t>eactions</w:t>
      </w:r>
      <w:r w:rsidR="006C0BB6" w:rsidRPr="005A4395">
        <w:rPr>
          <w:rFonts w:cstheme="minorHAnsi"/>
          <w:sz w:val="22"/>
          <w:szCs w:val="22"/>
        </w:rPr>
        <w:t>/Serious Adverse Reactions</w:t>
      </w:r>
      <w:r w:rsidR="00E23E54" w:rsidRPr="005A4395">
        <w:rPr>
          <w:rFonts w:cstheme="minorHAnsi"/>
          <w:sz w:val="22"/>
          <w:szCs w:val="22"/>
        </w:rPr>
        <w:t xml:space="preserve"> (AR /SARs)</w:t>
      </w:r>
      <w:bookmarkEnd w:id="332"/>
      <w:bookmarkEnd w:id="333"/>
    </w:p>
    <w:p w14:paraId="34740CBC" w14:textId="77777777" w:rsidR="0078721B" w:rsidRDefault="006E2931" w:rsidP="00320090">
      <w:pPr>
        <w:pStyle w:val="BodyTextIndent"/>
        <w:tabs>
          <w:tab w:val="left" w:pos="3828"/>
        </w:tabs>
        <w:rPr>
          <w:rFonts w:ascii="Verdana" w:hAnsi="Verdana" w:cstheme="minorHAnsi"/>
          <w:sz w:val="22"/>
          <w:szCs w:val="22"/>
          <w:lang w:val="en-GB"/>
        </w:rPr>
      </w:pPr>
      <w:r w:rsidRPr="005A4395">
        <w:rPr>
          <w:rFonts w:ascii="Verdana" w:hAnsi="Verdana" w:cstheme="minorHAnsi"/>
          <w:sz w:val="22"/>
          <w:szCs w:val="22"/>
        </w:rPr>
        <w:t xml:space="preserve">All expected Adverse Reactions are listed in the </w:t>
      </w:r>
      <w:r w:rsidR="00366A80" w:rsidRPr="005A4395">
        <w:rPr>
          <w:rFonts w:ascii="Verdana" w:hAnsi="Verdana" w:cstheme="minorHAnsi"/>
          <w:sz w:val="22"/>
          <w:szCs w:val="22"/>
        </w:rPr>
        <w:t>latest MHRA</w:t>
      </w:r>
      <w:r w:rsidR="00627E49" w:rsidRPr="005A4395">
        <w:rPr>
          <w:rFonts w:ascii="Verdana" w:hAnsi="Verdana" w:cstheme="minorHAnsi"/>
          <w:sz w:val="22"/>
          <w:szCs w:val="22"/>
        </w:rPr>
        <w:t xml:space="preserve"> approved </w:t>
      </w:r>
      <w:r w:rsidRPr="005A4395">
        <w:rPr>
          <w:rFonts w:ascii="Verdana" w:hAnsi="Verdana" w:cstheme="minorHAnsi"/>
          <w:sz w:val="22"/>
          <w:szCs w:val="22"/>
        </w:rPr>
        <w:t xml:space="preserve">version of the </w:t>
      </w:r>
      <w:r w:rsidR="00F32F06" w:rsidRPr="005A4395">
        <w:rPr>
          <w:rFonts w:ascii="Verdana" w:hAnsi="Verdana" w:cstheme="minorHAnsi"/>
          <w:sz w:val="22"/>
          <w:szCs w:val="22"/>
        </w:rPr>
        <w:t xml:space="preserve">RSI </w:t>
      </w:r>
      <w:r w:rsidRPr="005A4395">
        <w:rPr>
          <w:rFonts w:ascii="Verdana" w:hAnsi="Verdana" w:cstheme="minorHAnsi"/>
          <w:sz w:val="22"/>
          <w:szCs w:val="22"/>
        </w:rPr>
        <w:t xml:space="preserve">as specified in section </w:t>
      </w:r>
      <w:r w:rsidR="00573641" w:rsidRPr="005A4395">
        <w:rPr>
          <w:rFonts w:ascii="Verdana" w:hAnsi="Verdana" w:cstheme="minorHAnsi"/>
          <w:sz w:val="22"/>
          <w:szCs w:val="22"/>
        </w:rPr>
        <w:t>11</w:t>
      </w:r>
      <w:r w:rsidRPr="005A4395">
        <w:rPr>
          <w:rFonts w:ascii="Verdana" w:hAnsi="Verdana" w:cstheme="minorHAnsi"/>
          <w:sz w:val="22"/>
          <w:szCs w:val="22"/>
        </w:rPr>
        <w:t>.1.6.  This must be used when making a determination</w:t>
      </w:r>
      <w:r w:rsidR="006C0BB6" w:rsidRPr="005A4395">
        <w:rPr>
          <w:rFonts w:ascii="Verdana" w:hAnsi="Verdana" w:cstheme="minorHAnsi"/>
          <w:sz w:val="22"/>
          <w:szCs w:val="22"/>
        </w:rPr>
        <w:t xml:space="preserve"> as to the expectedness of the </w:t>
      </w:r>
      <w:r w:rsidR="00933097" w:rsidRPr="005A4395">
        <w:rPr>
          <w:rFonts w:ascii="Verdana" w:hAnsi="Verdana" w:cstheme="minorHAnsi"/>
          <w:sz w:val="22"/>
          <w:szCs w:val="22"/>
        </w:rPr>
        <w:t>adverse reaction.  If the adverse reaction meets the criteria for seriousness, this must</w:t>
      </w:r>
      <w:r w:rsidRPr="005A4395">
        <w:rPr>
          <w:rFonts w:ascii="Verdana" w:hAnsi="Verdana" w:cstheme="minorHAnsi"/>
          <w:sz w:val="22"/>
          <w:szCs w:val="22"/>
        </w:rPr>
        <w:t xml:space="preserve"> be reported</w:t>
      </w:r>
      <w:r w:rsidR="006C0BB6" w:rsidRPr="005A4395">
        <w:rPr>
          <w:rFonts w:ascii="Verdana" w:hAnsi="Verdana" w:cstheme="minorHAnsi"/>
          <w:sz w:val="22"/>
          <w:szCs w:val="22"/>
        </w:rPr>
        <w:t xml:space="preserve"> as per section </w:t>
      </w:r>
      <w:r w:rsidR="00573641" w:rsidRPr="005A4395">
        <w:rPr>
          <w:rFonts w:ascii="Verdana" w:hAnsi="Verdana" w:cstheme="minorHAnsi"/>
          <w:sz w:val="22"/>
          <w:szCs w:val="22"/>
        </w:rPr>
        <w:t>11</w:t>
      </w:r>
      <w:r w:rsidR="00077BA0" w:rsidRPr="00077BA0">
        <w:rPr>
          <w:rFonts w:ascii="Verdana" w:hAnsi="Verdana" w:cstheme="minorHAnsi"/>
          <w:sz w:val="22"/>
          <w:szCs w:val="22"/>
        </w:rPr>
        <w:t>.5</w:t>
      </w:r>
      <w:r w:rsidR="00077BA0" w:rsidRPr="00077BA0">
        <w:rPr>
          <w:rFonts w:ascii="Verdana" w:hAnsi="Verdana" w:cstheme="minorHAnsi"/>
          <w:sz w:val="22"/>
          <w:szCs w:val="22"/>
          <w:lang w:val="en-GB"/>
        </w:rPr>
        <w:t>.</w:t>
      </w:r>
    </w:p>
    <w:p w14:paraId="63195360" w14:textId="77777777" w:rsidR="00D173FB" w:rsidRDefault="00D173FB" w:rsidP="00D173FB"/>
    <w:p w14:paraId="5DA063DD" w14:textId="77777777" w:rsidR="00CE17B3" w:rsidRPr="005A4395" w:rsidRDefault="00CE17B3" w:rsidP="005A4395">
      <w:pPr>
        <w:rPr>
          <w:rFonts w:cstheme="minorHAnsi"/>
          <w:sz w:val="22"/>
          <w:szCs w:val="22"/>
          <w:lang w:val="en-US"/>
        </w:rPr>
      </w:pPr>
    </w:p>
    <w:p w14:paraId="6D23F4E4" w14:textId="77777777" w:rsidR="005A4B44" w:rsidRPr="005A4395" w:rsidRDefault="005A4B44" w:rsidP="0086380D">
      <w:pPr>
        <w:pStyle w:val="Heading2"/>
        <w:ind w:hanging="540"/>
        <w:rPr>
          <w:rFonts w:cstheme="minorHAnsi"/>
          <w:sz w:val="22"/>
          <w:szCs w:val="22"/>
        </w:rPr>
      </w:pPr>
      <w:bookmarkStart w:id="334" w:name="_Toc468701244"/>
      <w:bookmarkStart w:id="335" w:name="_Toc38375882"/>
      <w:r w:rsidRPr="005A4395">
        <w:rPr>
          <w:rFonts w:cstheme="minorHAnsi"/>
          <w:sz w:val="22"/>
          <w:szCs w:val="22"/>
        </w:rPr>
        <w:t>Expected Adverse Events</w:t>
      </w:r>
      <w:r w:rsidR="00933097" w:rsidRPr="005A4395">
        <w:rPr>
          <w:rFonts w:cstheme="minorHAnsi"/>
          <w:sz w:val="22"/>
          <w:szCs w:val="22"/>
        </w:rPr>
        <w:t>/Serious Adverse Events</w:t>
      </w:r>
      <w:r w:rsidR="00E23E54" w:rsidRPr="005A4395">
        <w:rPr>
          <w:rFonts w:cstheme="minorHAnsi"/>
          <w:sz w:val="22"/>
          <w:szCs w:val="22"/>
        </w:rPr>
        <w:t xml:space="preserve"> (AE/SAE)</w:t>
      </w:r>
      <w:bookmarkEnd w:id="334"/>
      <w:bookmarkEnd w:id="335"/>
    </w:p>
    <w:p w14:paraId="1776C657" w14:textId="77777777" w:rsidR="00933097" w:rsidRPr="005A4395" w:rsidRDefault="00933097" w:rsidP="005A4395">
      <w:pPr>
        <w:pStyle w:val="BodyTextIndent"/>
        <w:rPr>
          <w:rFonts w:ascii="Verdana" w:hAnsi="Verdana" w:cstheme="minorHAnsi"/>
          <w:sz w:val="22"/>
          <w:szCs w:val="22"/>
        </w:rPr>
      </w:pPr>
    </w:p>
    <w:p w14:paraId="42A3C6A8" w14:textId="77777777" w:rsidR="004C0BBE" w:rsidRPr="00D266BB" w:rsidRDefault="00933097" w:rsidP="004C0BBE">
      <w:pPr>
        <w:rPr>
          <w:rFonts w:cstheme="minorHAnsi"/>
          <w:sz w:val="22"/>
          <w:szCs w:val="22"/>
        </w:rPr>
      </w:pPr>
      <w:r w:rsidRPr="005A4395">
        <w:rPr>
          <w:rFonts w:cstheme="minorHAnsi"/>
          <w:sz w:val="22"/>
          <w:szCs w:val="22"/>
        </w:rPr>
        <w:t xml:space="preserve">The following adverse events are known </w:t>
      </w:r>
      <w:r w:rsidR="00A91A76" w:rsidRPr="005A4395">
        <w:rPr>
          <w:rFonts w:cstheme="minorHAnsi"/>
          <w:sz w:val="22"/>
          <w:szCs w:val="22"/>
        </w:rPr>
        <w:t xml:space="preserve">manifestations of </w:t>
      </w:r>
      <w:r w:rsidR="007E652F" w:rsidRPr="005A4395">
        <w:rPr>
          <w:rFonts w:cstheme="minorHAnsi"/>
          <w:sz w:val="22"/>
          <w:szCs w:val="22"/>
        </w:rPr>
        <w:t>COVID-19</w:t>
      </w:r>
      <w:r w:rsidR="00A91A76" w:rsidRPr="005A4395">
        <w:rPr>
          <w:rFonts w:cstheme="minorHAnsi"/>
          <w:sz w:val="22"/>
          <w:szCs w:val="22"/>
        </w:rPr>
        <w:t xml:space="preserve"> related disease</w:t>
      </w:r>
      <w:r w:rsidRPr="005A4395">
        <w:rPr>
          <w:rFonts w:cstheme="minorHAnsi"/>
          <w:sz w:val="22"/>
          <w:szCs w:val="22"/>
        </w:rPr>
        <w:t xml:space="preserve">.  They will not be recorded in the AE/AR Log as part of this </w:t>
      </w:r>
      <w:r w:rsidR="007E652F" w:rsidRPr="005A4395">
        <w:rPr>
          <w:rFonts w:cstheme="minorHAnsi"/>
          <w:sz w:val="22"/>
          <w:szCs w:val="22"/>
        </w:rPr>
        <w:t xml:space="preserve">COVID-19 </w:t>
      </w:r>
      <w:r w:rsidR="00AA1428" w:rsidRPr="005A4395">
        <w:rPr>
          <w:rFonts w:cstheme="minorHAnsi"/>
          <w:sz w:val="22"/>
          <w:szCs w:val="22"/>
        </w:rPr>
        <w:t xml:space="preserve">intervention </w:t>
      </w:r>
      <w:r w:rsidRPr="005A4395">
        <w:rPr>
          <w:rFonts w:cstheme="minorHAnsi"/>
          <w:sz w:val="22"/>
          <w:szCs w:val="22"/>
        </w:rPr>
        <w:t>tria</w:t>
      </w:r>
      <w:r w:rsidR="00D266BB">
        <w:rPr>
          <w:rFonts w:cstheme="minorHAnsi"/>
          <w:sz w:val="22"/>
          <w:szCs w:val="22"/>
        </w:rPr>
        <w:t>l.</w:t>
      </w:r>
      <w:r w:rsidR="004C0BBE" w:rsidRPr="00D266BB">
        <w:rPr>
          <w:sz w:val="22"/>
        </w:rPr>
        <w:t xml:space="preserve"> If these events are considered serious they </w:t>
      </w:r>
      <w:r w:rsidR="004C0BBE" w:rsidRPr="00D266BB">
        <w:rPr>
          <w:rFonts w:cs="Verdana"/>
          <w:sz w:val="22"/>
          <w:lang w:eastAsia="en-GB"/>
        </w:rPr>
        <w:t>wi</w:t>
      </w:r>
      <w:r w:rsidR="00E959C0">
        <w:rPr>
          <w:rFonts w:cs="Verdana"/>
          <w:sz w:val="22"/>
          <w:lang w:eastAsia="en-GB"/>
        </w:rPr>
        <w:t>ll be recorded in the trial CRF:</w:t>
      </w:r>
    </w:p>
    <w:p w14:paraId="2008E6B6" w14:textId="77777777" w:rsidR="00573641" w:rsidRPr="005A4395" w:rsidRDefault="00573641" w:rsidP="00A75645">
      <w:pPr>
        <w:pStyle w:val="BodyTextIndent"/>
        <w:rPr>
          <w:rFonts w:cstheme="minorHAnsi"/>
          <w:sz w:val="22"/>
          <w:szCs w:val="22"/>
        </w:rPr>
      </w:pPr>
    </w:p>
    <w:p w14:paraId="10879921" w14:textId="77777777" w:rsidR="007036E7" w:rsidRPr="005A4395" w:rsidRDefault="007036E7" w:rsidP="005A4395">
      <w:pPr>
        <w:numPr>
          <w:ilvl w:val="0"/>
          <w:numId w:val="31"/>
        </w:numPr>
        <w:rPr>
          <w:rFonts w:cstheme="minorHAnsi"/>
          <w:sz w:val="22"/>
          <w:szCs w:val="22"/>
          <w:lang w:val="en-US"/>
        </w:rPr>
      </w:pPr>
      <w:r w:rsidRPr="005A4395">
        <w:rPr>
          <w:rFonts w:cstheme="minorHAnsi"/>
          <w:sz w:val="22"/>
          <w:szCs w:val="22"/>
          <w:lang w:val="en-US"/>
        </w:rPr>
        <w:t>Chills</w:t>
      </w:r>
    </w:p>
    <w:p w14:paraId="3D0A45A1" w14:textId="77777777" w:rsidR="007036E7" w:rsidRPr="005A4395" w:rsidRDefault="007036E7" w:rsidP="005A4395">
      <w:pPr>
        <w:numPr>
          <w:ilvl w:val="0"/>
          <w:numId w:val="31"/>
        </w:numPr>
        <w:rPr>
          <w:rFonts w:cstheme="minorHAnsi"/>
          <w:sz w:val="22"/>
          <w:szCs w:val="22"/>
          <w:lang w:val="en-US"/>
        </w:rPr>
      </w:pPr>
      <w:r w:rsidRPr="005A4395">
        <w:rPr>
          <w:rFonts w:cstheme="minorHAnsi"/>
          <w:sz w:val="22"/>
          <w:szCs w:val="22"/>
          <w:lang w:val="en-US"/>
        </w:rPr>
        <w:t>Cough</w:t>
      </w:r>
    </w:p>
    <w:p w14:paraId="4E1E05A2" w14:textId="77777777" w:rsidR="007036E7" w:rsidRPr="005A4395" w:rsidRDefault="007036E7" w:rsidP="005A4395">
      <w:pPr>
        <w:numPr>
          <w:ilvl w:val="0"/>
          <w:numId w:val="31"/>
        </w:numPr>
        <w:rPr>
          <w:rFonts w:cstheme="minorHAnsi"/>
          <w:sz w:val="22"/>
          <w:szCs w:val="22"/>
          <w:lang w:val="en-US"/>
        </w:rPr>
      </w:pPr>
      <w:r w:rsidRPr="005A4395">
        <w:rPr>
          <w:rFonts w:cstheme="minorHAnsi"/>
          <w:sz w:val="22"/>
          <w:szCs w:val="22"/>
          <w:lang w:val="en-US"/>
        </w:rPr>
        <w:t>Bloody sputum</w:t>
      </w:r>
    </w:p>
    <w:p w14:paraId="70CAF103" w14:textId="77777777" w:rsidR="007036E7" w:rsidRPr="005A4395" w:rsidRDefault="007036E7" w:rsidP="005A4395">
      <w:pPr>
        <w:numPr>
          <w:ilvl w:val="0"/>
          <w:numId w:val="31"/>
        </w:numPr>
        <w:rPr>
          <w:rFonts w:cstheme="minorHAnsi"/>
          <w:sz w:val="22"/>
          <w:szCs w:val="22"/>
          <w:lang w:val="en-US"/>
        </w:rPr>
      </w:pPr>
      <w:r w:rsidRPr="005A4395">
        <w:rPr>
          <w:rFonts w:cstheme="minorHAnsi"/>
          <w:sz w:val="22"/>
          <w:szCs w:val="22"/>
          <w:lang w:val="en-US"/>
        </w:rPr>
        <w:t>Sore throat</w:t>
      </w:r>
    </w:p>
    <w:p w14:paraId="348D0623" w14:textId="77777777" w:rsidR="007036E7" w:rsidRPr="005A4395" w:rsidRDefault="007036E7" w:rsidP="005A4395">
      <w:pPr>
        <w:numPr>
          <w:ilvl w:val="0"/>
          <w:numId w:val="31"/>
        </w:numPr>
        <w:rPr>
          <w:rFonts w:cstheme="minorHAnsi"/>
          <w:sz w:val="22"/>
          <w:szCs w:val="22"/>
          <w:lang w:val="en-US"/>
        </w:rPr>
      </w:pPr>
      <w:r w:rsidRPr="005A4395">
        <w:rPr>
          <w:rFonts w:cstheme="minorHAnsi"/>
          <w:sz w:val="22"/>
          <w:szCs w:val="22"/>
          <w:lang w:val="en-US"/>
        </w:rPr>
        <w:t>Nasal symptoms: blocked or runny nose</w:t>
      </w:r>
    </w:p>
    <w:p w14:paraId="213144E8" w14:textId="77777777" w:rsidR="007036E7" w:rsidRPr="005A4395" w:rsidRDefault="007036E7" w:rsidP="005A4395">
      <w:pPr>
        <w:numPr>
          <w:ilvl w:val="0"/>
          <w:numId w:val="31"/>
        </w:numPr>
        <w:rPr>
          <w:rFonts w:cstheme="minorHAnsi"/>
          <w:sz w:val="22"/>
          <w:szCs w:val="22"/>
          <w:lang w:val="en-US"/>
        </w:rPr>
      </w:pPr>
      <w:r w:rsidRPr="005A4395">
        <w:rPr>
          <w:rFonts w:cstheme="minorHAnsi"/>
          <w:sz w:val="22"/>
          <w:szCs w:val="22"/>
          <w:lang w:val="en-US"/>
        </w:rPr>
        <w:t>Ear pain</w:t>
      </w:r>
    </w:p>
    <w:p w14:paraId="7A2D4A1A" w14:textId="77777777" w:rsidR="007036E7" w:rsidRPr="005A4395" w:rsidRDefault="007036E7" w:rsidP="005A4395">
      <w:pPr>
        <w:numPr>
          <w:ilvl w:val="0"/>
          <w:numId w:val="31"/>
        </w:numPr>
        <w:rPr>
          <w:rFonts w:cstheme="minorHAnsi"/>
          <w:sz w:val="22"/>
          <w:szCs w:val="22"/>
          <w:lang w:val="en-US"/>
        </w:rPr>
      </w:pPr>
      <w:r w:rsidRPr="005A4395">
        <w:rPr>
          <w:rFonts w:cstheme="minorHAnsi"/>
          <w:sz w:val="22"/>
          <w:szCs w:val="22"/>
          <w:lang w:val="en-US"/>
        </w:rPr>
        <w:t>Wheezing</w:t>
      </w:r>
    </w:p>
    <w:p w14:paraId="3680AEC6" w14:textId="77777777" w:rsidR="007036E7" w:rsidRPr="005A4395" w:rsidRDefault="007036E7" w:rsidP="005A4395">
      <w:pPr>
        <w:numPr>
          <w:ilvl w:val="0"/>
          <w:numId w:val="31"/>
        </w:numPr>
        <w:rPr>
          <w:rFonts w:cstheme="minorHAnsi"/>
          <w:sz w:val="22"/>
          <w:szCs w:val="22"/>
          <w:lang w:val="en-US"/>
        </w:rPr>
      </w:pPr>
      <w:r w:rsidRPr="005A4395">
        <w:rPr>
          <w:rFonts w:cstheme="minorHAnsi"/>
          <w:sz w:val="22"/>
          <w:szCs w:val="22"/>
          <w:lang w:val="en-US"/>
        </w:rPr>
        <w:t>Chest tightness</w:t>
      </w:r>
    </w:p>
    <w:p w14:paraId="01BDA7FE" w14:textId="77777777" w:rsidR="007036E7" w:rsidRPr="005A4395" w:rsidRDefault="007036E7" w:rsidP="005A4395">
      <w:pPr>
        <w:numPr>
          <w:ilvl w:val="0"/>
          <w:numId w:val="31"/>
        </w:numPr>
        <w:rPr>
          <w:rFonts w:cstheme="minorHAnsi"/>
          <w:sz w:val="22"/>
          <w:szCs w:val="22"/>
          <w:lang w:val="en-US"/>
        </w:rPr>
      </w:pPr>
      <w:r w:rsidRPr="005A4395">
        <w:rPr>
          <w:rFonts w:cstheme="minorHAnsi"/>
          <w:sz w:val="22"/>
          <w:szCs w:val="22"/>
          <w:lang w:val="en-US"/>
        </w:rPr>
        <w:t>Shortness of breath</w:t>
      </w:r>
    </w:p>
    <w:p w14:paraId="63E26861" w14:textId="77777777" w:rsidR="007036E7" w:rsidRPr="005A4395" w:rsidRDefault="007036E7" w:rsidP="005A4395">
      <w:pPr>
        <w:numPr>
          <w:ilvl w:val="0"/>
          <w:numId w:val="31"/>
        </w:numPr>
        <w:rPr>
          <w:rFonts w:cstheme="minorHAnsi"/>
          <w:sz w:val="22"/>
          <w:szCs w:val="22"/>
          <w:lang w:val="en-US"/>
        </w:rPr>
      </w:pPr>
      <w:r w:rsidRPr="005A4395">
        <w:rPr>
          <w:rFonts w:cstheme="minorHAnsi"/>
          <w:sz w:val="22"/>
          <w:szCs w:val="22"/>
          <w:lang w:val="en-US"/>
        </w:rPr>
        <w:t>Muscle aches</w:t>
      </w:r>
    </w:p>
    <w:p w14:paraId="7FCB386A" w14:textId="77777777" w:rsidR="007036E7" w:rsidRPr="005A4395" w:rsidRDefault="007036E7" w:rsidP="005A4395">
      <w:pPr>
        <w:numPr>
          <w:ilvl w:val="0"/>
          <w:numId w:val="31"/>
        </w:numPr>
        <w:rPr>
          <w:rFonts w:cstheme="minorHAnsi"/>
          <w:sz w:val="22"/>
          <w:szCs w:val="22"/>
          <w:lang w:val="en-US"/>
        </w:rPr>
      </w:pPr>
      <w:r w:rsidRPr="005A4395">
        <w:rPr>
          <w:rFonts w:cstheme="minorHAnsi"/>
          <w:sz w:val="22"/>
          <w:szCs w:val="22"/>
          <w:lang w:val="en-US"/>
        </w:rPr>
        <w:t>Joint pain</w:t>
      </w:r>
    </w:p>
    <w:p w14:paraId="32402FEC" w14:textId="77777777" w:rsidR="007036E7" w:rsidRPr="005A4395" w:rsidRDefault="007036E7" w:rsidP="005A4395">
      <w:pPr>
        <w:numPr>
          <w:ilvl w:val="0"/>
          <w:numId w:val="31"/>
        </w:numPr>
        <w:rPr>
          <w:rFonts w:cstheme="minorHAnsi"/>
          <w:sz w:val="22"/>
          <w:szCs w:val="22"/>
          <w:lang w:val="en-US"/>
        </w:rPr>
      </w:pPr>
      <w:r w:rsidRPr="005A4395">
        <w:rPr>
          <w:rFonts w:cstheme="minorHAnsi"/>
          <w:sz w:val="22"/>
          <w:szCs w:val="22"/>
          <w:lang w:val="en-US"/>
        </w:rPr>
        <w:t>Fatigue</w:t>
      </w:r>
    </w:p>
    <w:p w14:paraId="637B3C7C" w14:textId="77777777" w:rsidR="007036E7" w:rsidRPr="005A4395" w:rsidRDefault="007036E7" w:rsidP="005A4395">
      <w:pPr>
        <w:numPr>
          <w:ilvl w:val="0"/>
          <w:numId w:val="31"/>
        </w:numPr>
        <w:rPr>
          <w:rFonts w:cstheme="minorHAnsi"/>
          <w:sz w:val="22"/>
          <w:szCs w:val="22"/>
          <w:lang w:val="en-US"/>
        </w:rPr>
      </w:pPr>
      <w:r w:rsidRPr="005A4395">
        <w:rPr>
          <w:rFonts w:cstheme="minorHAnsi"/>
          <w:sz w:val="22"/>
          <w:szCs w:val="22"/>
          <w:lang w:val="en-US"/>
        </w:rPr>
        <w:t>Headache</w:t>
      </w:r>
    </w:p>
    <w:p w14:paraId="09CC5364" w14:textId="77777777" w:rsidR="007036E7" w:rsidRPr="005A4395" w:rsidRDefault="007036E7" w:rsidP="005A4395">
      <w:pPr>
        <w:numPr>
          <w:ilvl w:val="0"/>
          <w:numId w:val="31"/>
        </w:numPr>
        <w:rPr>
          <w:rFonts w:cstheme="minorHAnsi"/>
          <w:sz w:val="22"/>
          <w:szCs w:val="22"/>
          <w:lang w:val="en-US"/>
        </w:rPr>
      </w:pPr>
      <w:r w:rsidRPr="005A4395">
        <w:rPr>
          <w:rFonts w:cstheme="minorHAnsi"/>
          <w:sz w:val="22"/>
          <w:szCs w:val="22"/>
          <w:lang w:val="en-US"/>
        </w:rPr>
        <w:t>Confusion</w:t>
      </w:r>
    </w:p>
    <w:p w14:paraId="7EA7DDD8" w14:textId="77777777" w:rsidR="007036E7" w:rsidRPr="005A4395" w:rsidRDefault="007036E7" w:rsidP="005A4395">
      <w:pPr>
        <w:numPr>
          <w:ilvl w:val="0"/>
          <w:numId w:val="31"/>
        </w:numPr>
        <w:rPr>
          <w:rFonts w:cstheme="minorHAnsi"/>
          <w:sz w:val="22"/>
          <w:szCs w:val="22"/>
          <w:lang w:val="en-US"/>
        </w:rPr>
      </w:pPr>
      <w:r w:rsidRPr="005A4395">
        <w:rPr>
          <w:rFonts w:cstheme="minorHAnsi"/>
          <w:sz w:val="22"/>
          <w:szCs w:val="22"/>
          <w:lang w:val="en-US"/>
        </w:rPr>
        <w:t xml:space="preserve">Loss of </w:t>
      </w:r>
      <w:r w:rsidRPr="005A4395">
        <w:rPr>
          <w:rFonts w:cstheme="minorHAnsi"/>
          <w:sz w:val="22"/>
          <w:szCs w:val="22"/>
        </w:rPr>
        <w:t>appetite</w:t>
      </w:r>
    </w:p>
    <w:p w14:paraId="08F6A25B" w14:textId="77777777" w:rsidR="007036E7" w:rsidRPr="005A4395" w:rsidRDefault="007036E7" w:rsidP="005A4395">
      <w:pPr>
        <w:numPr>
          <w:ilvl w:val="0"/>
          <w:numId w:val="31"/>
        </w:numPr>
        <w:rPr>
          <w:rFonts w:cstheme="minorHAnsi"/>
          <w:sz w:val="22"/>
          <w:szCs w:val="22"/>
          <w:lang w:val="en-US"/>
        </w:rPr>
      </w:pPr>
      <w:r w:rsidRPr="005A4395">
        <w:rPr>
          <w:rFonts w:cstheme="minorHAnsi"/>
          <w:sz w:val="22"/>
          <w:szCs w:val="22"/>
          <w:lang w:val="en-US"/>
        </w:rPr>
        <w:t>Abdominal pain</w:t>
      </w:r>
    </w:p>
    <w:p w14:paraId="78BF2C56" w14:textId="77777777" w:rsidR="007036E7" w:rsidRPr="005A4395" w:rsidRDefault="007036E7" w:rsidP="005A4395">
      <w:pPr>
        <w:numPr>
          <w:ilvl w:val="0"/>
          <w:numId w:val="31"/>
        </w:numPr>
        <w:rPr>
          <w:rFonts w:cstheme="minorHAnsi"/>
          <w:sz w:val="22"/>
          <w:szCs w:val="22"/>
          <w:lang w:val="en-US"/>
        </w:rPr>
      </w:pPr>
      <w:r w:rsidRPr="005A4395">
        <w:rPr>
          <w:rFonts w:cstheme="minorHAnsi"/>
          <w:sz w:val="22"/>
          <w:szCs w:val="22"/>
          <w:lang w:val="en-US"/>
        </w:rPr>
        <w:t>Nausea/vomiting</w:t>
      </w:r>
    </w:p>
    <w:p w14:paraId="5914D0AF" w14:textId="77777777" w:rsidR="007036E7" w:rsidRPr="005A4395" w:rsidRDefault="007036E7" w:rsidP="005A4395">
      <w:pPr>
        <w:numPr>
          <w:ilvl w:val="0"/>
          <w:numId w:val="31"/>
        </w:numPr>
        <w:rPr>
          <w:rFonts w:cstheme="minorHAnsi"/>
          <w:sz w:val="22"/>
          <w:szCs w:val="22"/>
          <w:lang w:val="en-US"/>
        </w:rPr>
      </w:pPr>
      <w:r w:rsidRPr="005A4395">
        <w:rPr>
          <w:rFonts w:cstheme="minorHAnsi"/>
          <w:sz w:val="22"/>
          <w:szCs w:val="22"/>
        </w:rPr>
        <w:t>Diarrhoea</w:t>
      </w:r>
    </w:p>
    <w:p w14:paraId="0E96A3B7" w14:textId="77777777" w:rsidR="007036E7" w:rsidRPr="005A4395" w:rsidRDefault="007036E7" w:rsidP="005A4395">
      <w:pPr>
        <w:numPr>
          <w:ilvl w:val="0"/>
          <w:numId w:val="31"/>
        </w:numPr>
        <w:rPr>
          <w:rFonts w:cstheme="minorHAnsi"/>
          <w:sz w:val="22"/>
          <w:szCs w:val="22"/>
          <w:lang w:val="en-US"/>
        </w:rPr>
      </w:pPr>
      <w:r w:rsidRPr="005A4395">
        <w:rPr>
          <w:rFonts w:cstheme="minorHAnsi"/>
          <w:sz w:val="22"/>
          <w:szCs w:val="22"/>
          <w:lang w:val="en-US"/>
        </w:rPr>
        <w:t>Sore, red, gritty eyes</w:t>
      </w:r>
    </w:p>
    <w:p w14:paraId="44136AAA" w14:textId="77777777" w:rsidR="00573641" w:rsidRPr="005A4395" w:rsidRDefault="007036E7" w:rsidP="005A4395">
      <w:pPr>
        <w:pStyle w:val="ListParagraph"/>
        <w:numPr>
          <w:ilvl w:val="0"/>
          <w:numId w:val="31"/>
        </w:numPr>
        <w:rPr>
          <w:rFonts w:ascii="Verdana" w:hAnsi="Verdana" w:cstheme="minorHAnsi"/>
          <w:sz w:val="22"/>
          <w:szCs w:val="22"/>
          <w:lang w:val="en-US"/>
        </w:rPr>
      </w:pPr>
      <w:r w:rsidRPr="005A4395">
        <w:rPr>
          <w:rFonts w:ascii="Verdana" w:hAnsi="Verdana" w:cstheme="minorHAnsi"/>
          <w:sz w:val="22"/>
          <w:szCs w:val="22"/>
          <w:lang w:val="en-US"/>
        </w:rPr>
        <w:t>Skin rash</w:t>
      </w:r>
    </w:p>
    <w:p w14:paraId="37EFC4AA" w14:textId="77777777" w:rsidR="005A4B44" w:rsidRPr="005A4395" w:rsidRDefault="00920473" w:rsidP="0086380D">
      <w:pPr>
        <w:pStyle w:val="Heading2"/>
        <w:ind w:hanging="540"/>
        <w:rPr>
          <w:rFonts w:cstheme="minorHAnsi"/>
          <w:sz w:val="22"/>
          <w:szCs w:val="22"/>
        </w:rPr>
      </w:pPr>
      <w:bookmarkStart w:id="336" w:name="_Toc468701245"/>
      <w:bookmarkStart w:id="337" w:name="_Toc38375883"/>
      <w:r w:rsidRPr="005A4395">
        <w:rPr>
          <w:rFonts w:cstheme="minorHAnsi"/>
          <w:sz w:val="22"/>
          <w:szCs w:val="22"/>
        </w:rPr>
        <w:t>E</w:t>
      </w:r>
      <w:r w:rsidR="005A4B44" w:rsidRPr="005A4395">
        <w:rPr>
          <w:rFonts w:cstheme="minorHAnsi"/>
          <w:sz w:val="22"/>
          <w:szCs w:val="22"/>
        </w:rPr>
        <w:t>valuation of adverse events</w:t>
      </w:r>
      <w:bookmarkEnd w:id="336"/>
      <w:bookmarkEnd w:id="337"/>
      <w:r w:rsidR="00E64BB7" w:rsidRPr="005A4395">
        <w:rPr>
          <w:rFonts w:cstheme="minorHAnsi"/>
          <w:sz w:val="22"/>
          <w:szCs w:val="22"/>
        </w:rPr>
        <w:t xml:space="preserve"> </w:t>
      </w:r>
    </w:p>
    <w:p w14:paraId="04587D7C" w14:textId="77777777" w:rsidR="005A4B44" w:rsidRPr="005A4395" w:rsidRDefault="00E64BB7" w:rsidP="005A4395">
      <w:pPr>
        <w:rPr>
          <w:rFonts w:cstheme="minorHAnsi"/>
          <w:sz w:val="22"/>
          <w:szCs w:val="22"/>
          <w:lang w:val="en-US"/>
        </w:rPr>
      </w:pPr>
      <w:r w:rsidRPr="005A4395">
        <w:rPr>
          <w:rFonts w:cstheme="minorHAnsi"/>
          <w:sz w:val="22"/>
          <w:szCs w:val="22"/>
        </w:rPr>
        <w:t xml:space="preserve">The Sponsor expects that adverse events are recorded from the point of Informed Consent regardless of whether a </w:t>
      </w:r>
      <w:r w:rsidR="0050258F" w:rsidRPr="005A4395">
        <w:rPr>
          <w:rFonts w:cstheme="minorHAnsi"/>
          <w:sz w:val="22"/>
          <w:szCs w:val="22"/>
        </w:rPr>
        <w:t>participant</w:t>
      </w:r>
      <w:r w:rsidRPr="005A4395">
        <w:rPr>
          <w:rFonts w:cstheme="minorHAnsi"/>
          <w:sz w:val="22"/>
          <w:szCs w:val="22"/>
        </w:rPr>
        <w:t xml:space="preserve"> has yet received a medicinal product. </w:t>
      </w:r>
      <w:r w:rsidR="005A4B44" w:rsidRPr="005A4395">
        <w:rPr>
          <w:rFonts w:cstheme="minorHAnsi"/>
          <w:sz w:val="22"/>
          <w:szCs w:val="22"/>
          <w:lang w:val="en-US"/>
        </w:rPr>
        <w:t>Individual adverse events should b</w:t>
      </w:r>
      <w:r w:rsidR="00C45B91" w:rsidRPr="005A4395">
        <w:rPr>
          <w:rFonts w:cstheme="minorHAnsi"/>
          <w:sz w:val="22"/>
          <w:szCs w:val="22"/>
          <w:lang w:val="en-US"/>
        </w:rPr>
        <w:t xml:space="preserve">e evaluated by the investigator.  </w:t>
      </w:r>
      <w:r w:rsidR="005A4B44" w:rsidRPr="005A4395">
        <w:rPr>
          <w:rFonts w:cstheme="minorHAnsi"/>
          <w:sz w:val="22"/>
          <w:szCs w:val="22"/>
          <w:lang w:val="en-US"/>
        </w:rPr>
        <w:t>This includes the evaluation of its serio</w:t>
      </w:r>
      <w:r w:rsidR="0032623D" w:rsidRPr="005A4395">
        <w:rPr>
          <w:rFonts w:cstheme="minorHAnsi"/>
          <w:sz w:val="22"/>
          <w:szCs w:val="22"/>
          <w:lang w:val="en-US"/>
        </w:rPr>
        <w:t>usness</w:t>
      </w:r>
      <w:r w:rsidR="00D36DC5" w:rsidRPr="005A4395">
        <w:rPr>
          <w:rFonts w:cstheme="minorHAnsi"/>
          <w:sz w:val="22"/>
          <w:szCs w:val="22"/>
          <w:lang w:val="en-US"/>
        </w:rPr>
        <w:t xml:space="preserve">, </w:t>
      </w:r>
      <w:r w:rsidR="0032623D" w:rsidRPr="005A4395">
        <w:rPr>
          <w:rFonts w:cstheme="minorHAnsi"/>
          <w:sz w:val="22"/>
          <w:szCs w:val="22"/>
          <w:lang w:val="en-US"/>
        </w:rPr>
        <w:t xml:space="preserve">and any relationship </w:t>
      </w:r>
      <w:r w:rsidR="005A4B44" w:rsidRPr="005A4395">
        <w:rPr>
          <w:rFonts w:cstheme="minorHAnsi"/>
          <w:sz w:val="22"/>
          <w:szCs w:val="22"/>
          <w:lang w:val="en-US"/>
        </w:rPr>
        <w:t>between the investigational medicinal product(s) and/or concomitant therapy and the adverse event</w:t>
      </w:r>
      <w:r w:rsidR="00BB0D49" w:rsidRPr="005A4395">
        <w:rPr>
          <w:rFonts w:cstheme="minorHAnsi"/>
          <w:sz w:val="22"/>
          <w:szCs w:val="22"/>
          <w:lang w:val="en-US"/>
        </w:rPr>
        <w:t xml:space="preserve"> (causality)</w:t>
      </w:r>
      <w:r w:rsidR="005A4B44" w:rsidRPr="005A4395">
        <w:rPr>
          <w:rFonts w:cstheme="minorHAnsi"/>
          <w:sz w:val="22"/>
          <w:szCs w:val="22"/>
          <w:lang w:val="en-US"/>
        </w:rPr>
        <w:t>.</w:t>
      </w:r>
      <w:r w:rsidR="00D36DC5" w:rsidRPr="005A4395">
        <w:rPr>
          <w:rFonts w:cstheme="minorHAnsi"/>
          <w:sz w:val="22"/>
          <w:szCs w:val="22"/>
          <w:lang w:val="en-US"/>
        </w:rPr>
        <w:t xml:space="preserve">  </w:t>
      </w:r>
    </w:p>
    <w:p w14:paraId="51D2BBB6" w14:textId="77777777" w:rsidR="005A4B44" w:rsidRPr="005A4395" w:rsidRDefault="005338D7" w:rsidP="005A4395">
      <w:pPr>
        <w:pStyle w:val="Heading3"/>
        <w:rPr>
          <w:rFonts w:cstheme="minorHAnsi"/>
          <w:sz w:val="22"/>
          <w:szCs w:val="22"/>
          <w:lang w:val="en-US"/>
        </w:rPr>
      </w:pPr>
      <w:bookmarkStart w:id="338" w:name="_Toc38375884"/>
      <w:r w:rsidRPr="005A4395">
        <w:rPr>
          <w:rFonts w:cstheme="minorHAnsi"/>
          <w:sz w:val="22"/>
          <w:szCs w:val="22"/>
          <w:lang w:val="en-US"/>
        </w:rPr>
        <w:t>Assessment of seriousness</w:t>
      </w:r>
      <w:bookmarkEnd w:id="338"/>
      <w:r w:rsidRPr="005A4395">
        <w:rPr>
          <w:rFonts w:cstheme="minorHAnsi"/>
          <w:sz w:val="22"/>
          <w:szCs w:val="22"/>
          <w:lang w:val="en-US"/>
        </w:rPr>
        <w:t xml:space="preserve"> </w:t>
      </w:r>
    </w:p>
    <w:p w14:paraId="1C7821C4" w14:textId="77777777" w:rsidR="005338D7" w:rsidRPr="005A4395" w:rsidRDefault="005338D7" w:rsidP="005A4395">
      <w:pPr>
        <w:widowControl w:val="0"/>
        <w:tabs>
          <w:tab w:val="left" w:pos="993"/>
        </w:tabs>
        <w:autoSpaceDE w:val="0"/>
        <w:autoSpaceDN w:val="0"/>
        <w:adjustRightInd w:val="0"/>
        <w:rPr>
          <w:rFonts w:cstheme="minorHAnsi"/>
          <w:sz w:val="22"/>
          <w:szCs w:val="22"/>
          <w:u w:val="single"/>
          <w:lang w:val="en-US"/>
        </w:rPr>
      </w:pPr>
    </w:p>
    <w:p w14:paraId="47B41E37" w14:textId="77777777" w:rsidR="005338D7" w:rsidRPr="005A4395" w:rsidRDefault="005338D7" w:rsidP="005A4395">
      <w:pPr>
        <w:widowControl w:val="0"/>
        <w:tabs>
          <w:tab w:val="left" w:pos="993"/>
        </w:tabs>
        <w:autoSpaceDE w:val="0"/>
        <w:autoSpaceDN w:val="0"/>
        <w:adjustRightInd w:val="0"/>
        <w:rPr>
          <w:rFonts w:cstheme="minorHAnsi"/>
          <w:sz w:val="22"/>
          <w:szCs w:val="22"/>
          <w:lang w:val="en-US"/>
        </w:rPr>
      </w:pPr>
      <w:r w:rsidRPr="005A4395">
        <w:rPr>
          <w:rFonts w:cstheme="minorHAnsi"/>
          <w:sz w:val="22"/>
          <w:szCs w:val="22"/>
          <w:lang w:val="en-US"/>
        </w:rPr>
        <w:t>Seriousness is assessed against the criteria in section 1</w:t>
      </w:r>
      <w:r w:rsidR="00573641" w:rsidRPr="005A4395">
        <w:rPr>
          <w:rFonts w:cstheme="minorHAnsi"/>
          <w:sz w:val="22"/>
          <w:szCs w:val="22"/>
          <w:lang w:val="en-US"/>
        </w:rPr>
        <w:t>1</w:t>
      </w:r>
      <w:r w:rsidRPr="005A4395">
        <w:rPr>
          <w:rFonts w:cstheme="minorHAnsi"/>
          <w:sz w:val="22"/>
          <w:szCs w:val="22"/>
          <w:lang w:val="en-US"/>
        </w:rPr>
        <w:t>.1.4.</w:t>
      </w:r>
      <w:r w:rsidR="00136ACC" w:rsidRPr="005A4395">
        <w:rPr>
          <w:rFonts w:cstheme="minorHAnsi"/>
          <w:sz w:val="22"/>
          <w:szCs w:val="22"/>
          <w:lang w:val="en-US"/>
        </w:rPr>
        <w:t xml:space="preserve"> </w:t>
      </w:r>
      <w:r w:rsidRPr="005A4395">
        <w:rPr>
          <w:rFonts w:cstheme="minorHAnsi"/>
          <w:sz w:val="22"/>
          <w:szCs w:val="22"/>
          <w:lang w:val="en-US"/>
        </w:rPr>
        <w:t>This defines whether the event is an adverse event, serious adverse event or a serious adverse reaction</w:t>
      </w:r>
    </w:p>
    <w:p w14:paraId="63F7FECB" w14:textId="77777777" w:rsidR="005A4B44" w:rsidRPr="005A4395" w:rsidRDefault="005A4B44" w:rsidP="005A4395">
      <w:pPr>
        <w:pStyle w:val="Heading3"/>
        <w:rPr>
          <w:rFonts w:cstheme="minorHAnsi"/>
          <w:sz w:val="22"/>
          <w:szCs w:val="22"/>
          <w:lang w:val="en-US"/>
        </w:rPr>
      </w:pPr>
      <w:bookmarkStart w:id="339" w:name="_Toc38375885"/>
      <w:r w:rsidRPr="005A4395">
        <w:rPr>
          <w:rFonts w:cstheme="minorHAnsi"/>
          <w:sz w:val="22"/>
          <w:szCs w:val="22"/>
        </w:rPr>
        <w:t>Assessment</w:t>
      </w:r>
      <w:r w:rsidRPr="005A4395">
        <w:rPr>
          <w:rFonts w:cstheme="minorHAnsi"/>
          <w:sz w:val="22"/>
          <w:szCs w:val="22"/>
          <w:lang w:val="en-US"/>
        </w:rPr>
        <w:t xml:space="preserve"> of causality</w:t>
      </w:r>
      <w:bookmarkEnd w:id="339"/>
    </w:p>
    <w:p w14:paraId="3BF69148" w14:textId="77777777" w:rsidR="005338D7" w:rsidRPr="005A4395" w:rsidRDefault="005338D7" w:rsidP="005A4395">
      <w:pPr>
        <w:rPr>
          <w:rFonts w:cstheme="minorHAnsi"/>
          <w:sz w:val="22"/>
          <w:szCs w:val="22"/>
          <w:lang w:val="en-US"/>
        </w:rPr>
      </w:pPr>
    </w:p>
    <w:p w14:paraId="7D304155" w14:textId="77777777" w:rsidR="00C45B91" w:rsidRPr="005A4395" w:rsidRDefault="00C45B91" w:rsidP="005A4395">
      <w:pPr>
        <w:widowControl w:val="0"/>
        <w:autoSpaceDE w:val="0"/>
        <w:autoSpaceDN w:val="0"/>
        <w:adjustRightInd w:val="0"/>
        <w:ind w:left="1134" w:hanging="1134"/>
        <w:rPr>
          <w:rFonts w:cstheme="minorHAnsi"/>
          <w:sz w:val="22"/>
          <w:szCs w:val="22"/>
          <w:lang w:val="en-US"/>
        </w:rPr>
      </w:pPr>
      <w:r w:rsidRPr="005A4395">
        <w:rPr>
          <w:rFonts w:cstheme="minorHAnsi"/>
          <w:sz w:val="22"/>
          <w:szCs w:val="22"/>
          <w:lang w:val="en-US"/>
        </w:rPr>
        <w:lastRenderedPageBreak/>
        <w:t>Definitely:</w:t>
      </w:r>
      <w:r w:rsidRPr="005A4395">
        <w:rPr>
          <w:rFonts w:cstheme="minorHAnsi"/>
          <w:sz w:val="22"/>
          <w:szCs w:val="22"/>
          <w:lang w:val="en-US"/>
        </w:rPr>
        <w:tab/>
        <w:t xml:space="preserve">A causal relationship is clinically/biologically certain. </w:t>
      </w:r>
      <w:r w:rsidRPr="005A4395">
        <w:rPr>
          <w:rFonts w:cstheme="minorHAnsi"/>
          <w:b/>
          <w:sz w:val="22"/>
          <w:szCs w:val="22"/>
          <w:lang w:val="en-US"/>
        </w:rPr>
        <w:t>This is therefore an Adverse Reaction</w:t>
      </w:r>
    </w:p>
    <w:p w14:paraId="3F475357" w14:textId="77777777" w:rsidR="005A4B44" w:rsidRPr="005A4395" w:rsidRDefault="005A4B44" w:rsidP="005A4395">
      <w:pPr>
        <w:widowControl w:val="0"/>
        <w:autoSpaceDE w:val="0"/>
        <w:autoSpaceDN w:val="0"/>
        <w:adjustRightInd w:val="0"/>
        <w:ind w:left="1134" w:hanging="1134"/>
        <w:rPr>
          <w:rFonts w:cstheme="minorHAnsi"/>
          <w:sz w:val="22"/>
          <w:szCs w:val="22"/>
          <w:lang w:val="en-US"/>
        </w:rPr>
      </w:pPr>
      <w:r w:rsidRPr="005A4395">
        <w:rPr>
          <w:rFonts w:cstheme="minorHAnsi"/>
          <w:sz w:val="22"/>
          <w:szCs w:val="22"/>
          <w:lang w:val="en-US"/>
        </w:rPr>
        <w:t>Probable:</w:t>
      </w:r>
      <w:r w:rsidRPr="005A4395">
        <w:rPr>
          <w:rFonts w:cstheme="minorHAnsi"/>
          <w:sz w:val="22"/>
          <w:szCs w:val="22"/>
          <w:lang w:val="en-US"/>
        </w:rPr>
        <w:tab/>
        <w:t>A causal relationship is clinically / biologically highly plausible and there is a plausible time sequence between onset of the AE and administration of the investigational medicinal product and there is a reasonable response on withdrawal.</w:t>
      </w:r>
      <w:r w:rsidR="00C45B91" w:rsidRPr="005A4395">
        <w:rPr>
          <w:rFonts w:cstheme="minorHAnsi"/>
          <w:sz w:val="22"/>
          <w:szCs w:val="22"/>
          <w:lang w:val="en-US"/>
        </w:rPr>
        <w:t xml:space="preserve"> </w:t>
      </w:r>
      <w:r w:rsidR="00C45B91" w:rsidRPr="005A4395">
        <w:rPr>
          <w:rFonts w:cstheme="minorHAnsi"/>
          <w:b/>
          <w:sz w:val="22"/>
          <w:szCs w:val="22"/>
          <w:lang w:val="en-US"/>
        </w:rPr>
        <w:t>This is therefore an Adverse Reaction.</w:t>
      </w:r>
    </w:p>
    <w:p w14:paraId="2E54F504" w14:textId="77777777" w:rsidR="005A4B44" w:rsidRPr="005A4395" w:rsidRDefault="005A4B44" w:rsidP="005A4395">
      <w:pPr>
        <w:widowControl w:val="0"/>
        <w:autoSpaceDE w:val="0"/>
        <w:autoSpaceDN w:val="0"/>
        <w:adjustRightInd w:val="0"/>
        <w:ind w:left="1134" w:hanging="1134"/>
        <w:rPr>
          <w:rFonts w:cstheme="minorHAnsi"/>
          <w:sz w:val="22"/>
          <w:szCs w:val="22"/>
          <w:lang w:val="en-US"/>
        </w:rPr>
      </w:pPr>
      <w:r w:rsidRPr="005A4395">
        <w:rPr>
          <w:rFonts w:cstheme="minorHAnsi"/>
          <w:sz w:val="22"/>
          <w:szCs w:val="22"/>
          <w:lang w:val="en-US"/>
        </w:rPr>
        <w:t>Possible:</w:t>
      </w:r>
      <w:r w:rsidRPr="005A4395">
        <w:rPr>
          <w:rFonts w:cstheme="minorHAnsi"/>
          <w:sz w:val="22"/>
          <w:szCs w:val="22"/>
          <w:lang w:val="en-US"/>
        </w:rPr>
        <w:tab/>
        <w:t>A causal relationship is clinically / biologically plausible and there is a plausible time sequence between onset of the AE and administration of the investigational medicinal product.</w:t>
      </w:r>
      <w:r w:rsidR="00C45B91" w:rsidRPr="005A4395">
        <w:rPr>
          <w:rFonts w:cstheme="minorHAnsi"/>
          <w:sz w:val="22"/>
          <w:szCs w:val="22"/>
          <w:lang w:val="en-US"/>
        </w:rPr>
        <w:t xml:space="preserve"> </w:t>
      </w:r>
      <w:r w:rsidR="00C45B91" w:rsidRPr="005A4395">
        <w:rPr>
          <w:rFonts w:cstheme="minorHAnsi"/>
          <w:b/>
          <w:sz w:val="22"/>
          <w:szCs w:val="22"/>
          <w:lang w:val="en-US"/>
        </w:rPr>
        <w:t>This is therefore an Adverse Reaction.</w:t>
      </w:r>
    </w:p>
    <w:p w14:paraId="0C486E14" w14:textId="77777777" w:rsidR="005A4B44" w:rsidRPr="005A4395" w:rsidRDefault="005A4B44" w:rsidP="005A4395">
      <w:pPr>
        <w:widowControl w:val="0"/>
        <w:autoSpaceDE w:val="0"/>
        <w:autoSpaceDN w:val="0"/>
        <w:adjustRightInd w:val="0"/>
        <w:ind w:left="1134" w:hanging="1134"/>
        <w:rPr>
          <w:rFonts w:cstheme="minorHAnsi"/>
          <w:sz w:val="22"/>
          <w:szCs w:val="22"/>
          <w:lang w:val="en-US"/>
        </w:rPr>
      </w:pPr>
      <w:r w:rsidRPr="005A4395">
        <w:rPr>
          <w:rFonts w:cstheme="minorHAnsi"/>
          <w:sz w:val="22"/>
          <w:szCs w:val="22"/>
          <w:lang w:val="en-US"/>
        </w:rPr>
        <w:t>Unlikely:</w:t>
      </w:r>
      <w:r w:rsidRPr="005A4395">
        <w:rPr>
          <w:rFonts w:cstheme="minorHAnsi"/>
          <w:sz w:val="22"/>
          <w:szCs w:val="22"/>
          <w:lang w:val="en-US"/>
        </w:rPr>
        <w:tab/>
        <w:t>A causal relation is improbable and another documented cause of the AE is most plausible.</w:t>
      </w:r>
      <w:r w:rsidR="00C45B91" w:rsidRPr="005A4395">
        <w:rPr>
          <w:rFonts w:cstheme="minorHAnsi"/>
          <w:sz w:val="22"/>
          <w:szCs w:val="22"/>
          <w:lang w:val="en-US"/>
        </w:rPr>
        <w:t xml:space="preserve"> </w:t>
      </w:r>
      <w:r w:rsidR="00C45B91" w:rsidRPr="005A4395">
        <w:rPr>
          <w:rFonts w:cstheme="minorHAnsi"/>
          <w:b/>
          <w:sz w:val="22"/>
          <w:szCs w:val="22"/>
          <w:lang w:val="en-US"/>
        </w:rPr>
        <w:t>This is therefore an Adverse Event.</w:t>
      </w:r>
    </w:p>
    <w:p w14:paraId="51B39DA7" w14:textId="77777777" w:rsidR="005A4B44" w:rsidRPr="005A4395" w:rsidRDefault="005A4B44" w:rsidP="005A4395">
      <w:pPr>
        <w:widowControl w:val="0"/>
        <w:autoSpaceDE w:val="0"/>
        <w:autoSpaceDN w:val="0"/>
        <w:adjustRightInd w:val="0"/>
        <w:ind w:left="1134" w:hanging="1134"/>
        <w:rPr>
          <w:rFonts w:cstheme="minorHAnsi"/>
          <w:b/>
          <w:sz w:val="22"/>
          <w:szCs w:val="22"/>
          <w:lang w:val="en-US"/>
        </w:rPr>
      </w:pPr>
      <w:r w:rsidRPr="005A4395">
        <w:rPr>
          <w:rFonts w:cstheme="minorHAnsi"/>
          <w:sz w:val="22"/>
          <w:szCs w:val="22"/>
          <w:lang w:val="en-US"/>
        </w:rPr>
        <w:t>Unrelated:</w:t>
      </w:r>
      <w:r w:rsidRPr="005A4395">
        <w:rPr>
          <w:rFonts w:cstheme="minorHAnsi"/>
          <w:sz w:val="22"/>
          <w:szCs w:val="22"/>
          <w:lang w:val="en-US"/>
        </w:rPr>
        <w:tab/>
        <w:t>A causal relationship can be definitely excluded and another documented cause of the AE is most plausible.</w:t>
      </w:r>
      <w:r w:rsidR="00C45B91" w:rsidRPr="005A4395">
        <w:rPr>
          <w:rFonts w:cstheme="minorHAnsi"/>
          <w:sz w:val="22"/>
          <w:szCs w:val="22"/>
          <w:lang w:val="en-US"/>
        </w:rPr>
        <w:t xml:space="preserve"> </w:t>
      </w:r>
      <w:r w:rsidR="00C45B91" w:rsidRPr="005A4395">
        <w:rPr>
          <w:rFonts w:cstheme="minorHAnsi"/>
          <w:b/>
          <w:sz w:val="22"/>
          <w:szCs w:val="22"/>
          <w:lang w:val="en-US"/>
        </w:rPr>
        <w:t>This is therefore an Adverse Event.</w:t>
      </w:r>
    </w:p>
    <w:p w14:paraId="72B3E5D5" w14:textId="77777777" w:rsidR="005E7630" w:rsidRPr="005A4395" w:rsidRDefault="005E7630" w:rsidP="005A4395">
      <w:pPr>
        <w:widowControl w:val="0"/>
        <w:autoSpaceDE w:val="0"/>
        <w:autoSpaceDN w:val="0"/>
        <w:adjustRightInd w:val="0"/>
        <w:ind w:left="1134" w:hanging="1134"/>
        <w:rPr>
          <w:rFonts w:cstheme="minorHAnsi"/>
          <w:b/>
          <w:sz w:val="22"/>
          <w:szCs w:val="22"/>
          <w:lang w:val="en-US"/>
        </w:rPr>
      </w:pPr>
    </w:p>
    <w:p w14:paraId="7A85183B" w14:textId="77777777" w:rsidR="005E7630" w:rsidRPr="005A4395" w:rsidRDefault="005E7630" w:rsidP="005A4395">
      <w:pPr>
        <w:widowControl w:val="0"/>
        <w:autoSpaceDE w:val="0"/>
        <w:autoSpaceDN w:val="0"/>
        <w:adjustRightInd w:val="0"/>
        <w:ind w:left="1134" w:hanging="1134"/>
        <w:rPr>
          <w:rFonts w:cstheme="minorHAnsi"/>
          <w:sz w:val="22"/>
          <w:szCs w:val="22"/>
          <w:lang w:val="en-US"/>
        </w:rPr>
      </w:pPr>
      <w:r w:rsidRPr="005A4395">
        <w:rPr>
          <w:rFonts w:cstheme="minorHAnsi"/>
          <w:sz w:val="22"/>
          <w:szCs w:val="22"/>
          <w:lang w:val="en-US"/>
        </w:rPr>
        <w:t>Unlikely and Unrelated causalities are considered NOT to be trial drug related</w:t>
      </w:r>
    </w:p>
    <w:p w14:paraId="5EFF9960" w14:textId="77777777" w:rsidR="005E7630" w:rsidRPr="005A4395" w:rsidRDefault="005E7630" w:rsidP="005A4395">
      <w:pPr>
        <w:widowControl w:val="0"/>
        <w:autoSpaceDE w:val="0"/>
        <w:autoSpaceDN w:val="0"/>
        <w:adjustRightInd w:val="0"/>
        <w:ind w:left="1134" w:hanging="1134"/>
        <w:rPr>
          <w:rFonts w:cstheme="minorHAnsi"/>
          <w:sz w:val="22"/>
          <w:szCs w:val="22"/>
          <w:lang w:val="en-US"/>
        </w:rPr>
      </w:pPr>
      <w:r w:rsidRPr="005A4395">
        <w:rPr>
          <w:rFonts w:cstheme="minorHAnsi"/>
          <w:sz w:val="22"/>
          <w:szCs w:val="22"/>
          <w:lang w:val="en-US"/>
        </w:rPr>
        <w:t>Definitely, Probable and Possible causalities are considered to be trial drug related</w:t>
      </w:r>
    </w:p>
    <w:p w14:paraId="0EABE127" w14:textId="77777777" w:rsidR="005E7630" w:rsidRPr="005A4395" w:rsidRDefault="005E7630" w:rsidP="005A4395">
      <w:pPr>
        <w:widowControl w:val="0"/>
        <w:autoSpaceDE w:val="0"/>
        <w:autoSpaceDN w:val="0"/>
        <w:adjustRightInd w:val="0"/>
        <w:ind w:left="1134" w:hanging="1134"/>
        <w:rPr>
          <w:rFonts w:cstheme="minorHAnsi"/>
          <w:sz w:val="22"/>
          <w:szCs w:val="22"/>
          <w:lang w:val="en-US"/>
        </w:rPr>
      </w:pPr>
    </w:p>
    <w:p w14:paraId="72E95082" w14:textId="77777777" w:rsidR="005E7630" w:rsidRPr="005A4395" w:rsidRDefault="005E7630" w:rsidP="005A4395">
      <w:pPr>
        <w:widowControl w:val="0"/>
        <w:autoSpaceDE w:val="0"/>
        <w:autoSpaceDN w:val="0"/>
        <w:adjustRightInd w:val="0"/>
        <w:rPr>
          <w:rFonts w:cstheme="minorHAnsi"/>
          <w:sz w:val="22"/>
          <w:szCs w:val="22"/>
          <w:lang w:val="en-US"/>
        </w:rPr>
      </w:pPr>
      <w:r w:rsidRPr="005A4395">
        <w:rPr>
          <w:rFonts w:cstheme="minorHAnsi"/>
          <w:sz w:val="22"/>
          <w:szCs w:val="22"/>
          <w:lang w:val="en-US"/>
        </w:rPr>
        <w:t>A pre-existing condition must not be recorded as an AE or reported as an SAE unless the condition worsens during the trial and meets the criteria for reporting or recording in the appropriate section of the CRF</w:t>
      </w:r>
      <w:r w:rsidR="003417FB" w:rsidRPr="005A4395">
        <w:rPr>
          <w:rFonts w:cstheme="minorHAnsi"/>
          <w:sz w:val="22"/>
          <w:szCs w:val="22"/>
          <w:lang w:val="en-US"/>
        </w:rPr>
        <w:t xml:space="preserve"> as specified in section 11.1.1 and 11.3</w:t>
      </w:r>
      <w:r w:rsidRPr="005A4395">
        <w:rPr>
          <w:rFonts w:cstheme="minorHAnsi"/>
          <w:sz w:val="22"/>
          <w:szCs w:val="22"/>
          <w:lang w:val="en-US"/>
        </w:rPr>
        <w:t>.</w:t>
      </w:r>
    </w:p>
    <w:p w14:paraId="7BC28608" w14:textId="77777777" w:rsidR="00972A38" w:rsidRPr="005A4395" w:rsidRDefault="00972A38" w:rsidP="005A4395">
      <w:pPr>
        <w:pStyle w:val="Heading3"/>
        <w:rPr>
          <w:rFonts w:cstheme="minorHAnsi"/>
          <w:sz w:val="22"/>
          <w:szCs w:val="22"/>
          <w:lang w:val="en-US"/>
        </w:rPr>
      </w:pPr>
      <w:bookmarkStart w:id="340" w:name="_Toc38375886"/>
      <w:r w:rsidRPr="005A4395">
        <w:rPr>
          <w:rFonts w:cstheme="minorHAnsi"/>
          <w:sz w:val="22"/>
          <w:szCs w:val="22"/>
          <w:lang w:val="en-US"/>
        </w:rPr>
        <w:t>Clinical assessment of severity</w:t>
      </w:r>
      <w:bookmarkEnd w:id="340"/>
    </w:p>
    <w:p w14:paraId="709CD604" w14:textId="77777777" w:rsidR="00972A38" w:rsidRPr="005A4395" w:rsidRDefault="00972A38" w:rsidP="005A4395">
      <w:pPr>
        <w:widowControl w:val="0"/>
        <w:tabs>
          <w:tab w:val="left" w:pos="993"/>
        </w:tabs>
        <w:autoSpaceDE w:val="0"/>
        <w:autoSpaceDN w:val="0"/>
        <w:adjustRightInd w:val="0"/>
        <w:rPr>
          <w:rFonts w:cstheme="minorHAnsi"/>
          <w:sz w:val="22"/>
          <w:szCs w:val="22"/>
          <w:u w:val="single"/>
          <w:lang w:val="en-US"/>
        </w:rPr>
      </w:pPr>
    </w:p>
    <w:p w14:paraId="4BCB540F" w14:textId="77777777" w:rsidR="00972A38" w:rsidRPr="005A4395" w:rsidRDefault="00972A38" w:rsidP="005A4395">
      <w:pPr>
        <w:widowControl w:val="0"/>
        <w:autoSpaceDE w:val="0"/>
        <w:autoSpaceDN w:val="0"/>
        <w:adjustRightInd w:val="0"/>
        <w:ind w:left="1134" w:hanging="1134"/>
        <w:rPr>
          <w:rFonts w:cstheme="minorHAnsi"/>
          <w:sz w:val="22"/>
          <w:szCs w:val="22"/>
          <w:lang w:val="en-US"/>
        </w:rPr>
      </w:pPr>
      <w:r w:rsidRPr="005A4395">
        <w:rPr>
          <w:rFonts w:cstheme="minorHAnsi"/>
          <w:sz w:val="22"/>
          <w:szCs w:val="22"/>
          <w:lang w:val="en-US"/>
        </w:rPr>
        <w:t>Mild:</w:t>
      </w:r>
      <w:r w:rsidRPr="005A4395">
        <w:rPr>
          <w:rFonts w:cstheme="minorHAnsi"/>
          <w:sz w:val="22"/>
          <w:szCs w:val="22"/>
          <w:lang w:val="en-US"/>
        </w:rPr>
        <w:tab/>
        <w:t xml:space="preserve">The </w:t>
      </w:r>
      <w:r w:rsidR="000E2420" w:rsidRPr="005A4395">
        <w:rPr>
          <w:rFonts w:cstheme="minorHAnsi"/>
          <w:sz w:val="22"/>
          <w:szCs w:val="22"/>
          <w:lang w:val="en-US"/>
        </w:rPr>
        <w:t xml:space="preserve">participant </w:t>
      </w:r>
      <w:r w:rsidRPr="005A4395">
        <w:rPr>
          <w:rFonts w:cstheme="minorHAnsi"/>
          <w:sz w:val="22"/>
          <w:szCs w:val="22"/>
          <w:lang w:val="en-US"/>
        </w:rPr>
        <w:t>is aware of the event or symptom, but the event or symptom is easily tolerated</w:t>
      </w:r>
    </w:p>
    <w:p w14:paraId="52649FFC" w14:textId="77777777" w:rsidR="00972A38" w:rsidRPr="005A4395" w:rsidRDefault="00972A38" w:rsidP="005A4395">
      <w:pPr>
        <w:widowControl w:val="0"/>
        <w:autoSpaceDE w:val="0"/>
        <w:autoSpaceDN w:val="0"/>
        <w:adjustRightInd w:val="0"/>
        <w:ind w:left="1134" w:hanging="1134"/>
        <w:rPr>
          <w:rFonts w:cstheme="minorHAnsi"/>
          <w:sz w:val="22"/>
          <w:szCs w:val="22"/>
          <w:lang w:val="en-US"/>
        </w:rPr>
      </w:pPr>
      <w:r w:rsidRPr="005A4395">
        <w:rPr>
          <w:rFonts w:cstheme="minorHAnsi"/>
          <w:sz w:val="22"/>
          <w:szCs w:val="22"/>
          <w:lang w:val="en-US"/>
        </w:rPr>
        <w:t>Moderate:</w:t>
      </w:r>
      <w:r w:rsidRPr="005A4395">
        <w:rPr>
          <w:rFonts w:cstheme="minorHAnsi"/>
          <w:sz w:val="22"/>
          <w:szCs w:val="22"/>
          <w:lang w:val="en-US"/>
        </w:rPr>
        <w:tab/>
        <w:t xml:space="preserve">The </w:t>
      </w:r>
      <w:r w:rsidR="000E2420" w:rsidRPr="005A4395">
        <w:rPr>
          <w:rFonts w:cstheme="minorHAnsi"/>
          <w:sz w:val="22"/>
          <w:szCs w:val="22"/>
          <w:lang w:val="en-US"/>
        </w:rPr>
        <w:t xml:space="preserve">participant </w:t>
      </w:r>
      <w:r w:rsidRPr="005A4395">
        <w:rPr>
          <w:rFonts w:cstheme="minorHAnsi"/>
          <w:sz w:val="22"/>
          <w:szCs w:val="22"/>
          <w:lang w:val="en-US"/>
        </w:rPr>
        <w:t>experiences sufficient discomfort to interfere with or reduce his or her usual level of activity</w:t>
      </w:r>
    </w:p>
    <w:p w14:paraId="795A6CE5" w14:textId="77777777" w:rsidR="00972A38" w:rsidRPr="005A4395" w:rsidRDefault="00972A38" w:rsidP="005A4395">
      <w:pPr>
        <w:widowControl w:val="0"/>
        <w:autoSpaceDE w:val="0"/>
        <w:autoSpaceDN w:val="0"/>
        <w:adjustRightInd w:val="0"/>
        <w:ind w:left="1134" w:hanging="1134"/>
        <w:rPr>
          <w:rFonts w:cstheme="minorHAnsi"/>
          <w:sz w:val="22"/>
          <w:szCs w:val="22"/>
          <w:lang w:val="en-US"/>
        </w:rPr>
      </w:pPr>
      <w:r w:rsidRPr="005A4395">
        <w:rPr>
          <w:rFonts w:cstheme="minorHAnsi"/>
          <w:sz w:val="22"/>
          <w:szCs w:val="22"/>
          <w:lang w:val="en-US"/>
        </w:rPr>
        <w:t>Severe:</w:t>
      </w:r>
      <w:r w:rsidRPr="005A4395">
        <w:rPr>
          <w:rFonts w:cstheme="minorHAnsi"/>
          <w:sz w:val="22"/>
          <w:szCs w:val="22"/>
          <w:lang w:val="en-US"/>
        </w:rPr>
        <w:tab/>
        <w:t xml:space="preserve">Significant impairment of functioning; the subject is unable to carry out usual activities and / or the </w:t>
      </w:r>
      <w:r w:rsidR="000E2420" w:rsidRPr="005A4395">
        <w:rPr>
          <w:rFonts w:cstheme="minorHAnsi"/>
          <w:sz w:val="22"/>
          <w:szCs w:val="22"/>
          <w:lang w:val="en-US"/>
        </w:rPr>
        <w:t>participant</w:t>
      </w:r>
      <w:r w:rsidRPr="005A4395">
        <w:rPr>
          <w:rFonts w:cstheme="minorHAnsi"/>
          <w:sz w:val="22"/>
          <w:szCs w:val="22"/>
          <w:lang w:val="en-US"/>
        </w:rPr>
        <w:t>’s life is at risk from the event.</w:t>
      </w:r>
    </w:p>
    <w:p w14:paraId="1D10920B" w14:textId="77777777" w:rsidR="00972A38" w:rsidRPr="005A4395" w:rsidRDefault="00972A38" w:rsidP="005A4395">
      <w:pPr>
        <w:widowControl w:val="0"/>
        <w:autoSpaceDE w:val="0"/>
        <w:autoSpaceDN w:val="0"/>
        <w:adjustRightInd w:val="0"/>
        <w:ind w:left="1134" w:hanging="1134"/>
        <w:rPr>
          <w:rFonts w:cstheme="minorHAnsi"/>
          <w:sz w:val="22"/>
          <w:szCs w:val="22"/>
          <w:lang w:val="en-US"/>
        </w:rPr>
      </w:pPr>
    </w:p>
    <w:p w14:paraId="1FBF656C" w14:textId="77777777" w:rsidR="00920473" w:rsidRPr="005A4395" w:rsidRDefault="00920473" w:rsidP="005A4395">
      <w:pPr>
        <w:pStyle w:val="Heading3"/>
        <w:rPr>
          <w:rFonts w:cstheme="minorHAnsi"/>
          <w:sz w:val="22"/>
          <w:szCs w:val="22"/>
          <w:lang w:val="en-US"/>
        </w:rPr>
      </w:pPr>
      <w:bookmarkStart w:id="341" w:name="_Toc38375887"/>
      <w:r w:rsidRPr="005A4395">
        <w:rPr>
          <w:rFonts w:cstheme="minorHAnsi"/>
          <w:sz w:val="22"/>
          <w:szCs w:val="22"/>
          <w:lang w:val="en-US"/>
        </w:rPr>
        <w:t>Recording of adverse events</w:t>
      </w:r>
      <w:bookmarkEnd w:id="341"/>
    </w:p>
    <w:p w14:paraId="1B0CBB37" w14:textId="77777777" w:rsidR="003D7825" w:rsidRDefault="006824EF" w:rsidP="00911E7D">
      <w:pPr>
        <w:rPr>
          <w:ins w:id="342" w:author="Hernan Sancho, Elena" w:date="2020-05-19T15:42:00Z"/>
          <w:rFonts w:cstheme="minorHAnsi"/>
          <w:sz w:val="24"/>
          <w:szCs w:val="22"/>
          <w:lang w:val="en-US"/>
        </w:rPr>
      </w:pPr>
      <w:r>
        <w:rPr>
          <w:rFonts w:cstheme="minorHAnsi"/>
          <w:sz w:val="22"/>
          <w:szCs w:val="22"/>
          <w:lang w:val="en-US"/>
        </w:rPr>
        <w:t>Adverse events</w:t>
      </w:r>
      <w:r w:rsidR="007D7825">
        <w:rPr>
          <w:rFonts w:cstheme="minorHAnsi"/>
          <w:sz w:val="22"/>
          <w:szCs w:val="22"/>
          <w:lang w:val="en-US"/>
        </w:rPr>
        <w:t>,</w:t>
      </w:r>
      <w:r>
        <w:rPr>
          <w:rFonts w:cstheme="minorHAnsi"/>
          <w:sz w:val="22"/>
          <w:szCs w:val="22"/>
          <w:lang w:val="en-US"/>
        </w:rPr>
        <w:t xml:space="preserve"> </w:t>
      </w:r>
      <w:r w:rsidR="00911E7D" w:rsidRPr="005A4395">
        <w:rPr>
          <w:rFonts w:cstheme="minorHAnsi"/>
          <w:sz w:val="22"/>
          <w:szCs w:val="22"/>
          <w:lang w:val="en-US"/>
        </w:rPr>
        <w:t>adverse reactions</w:t>
      </w:r>
      <w:r w:rsidR="00D266BB">
        <w:rPr>
          <w:rFonts w:cstheme="minorHAnsi"/>
          <w:sz w:val="22"/>
          <w:szCs w:val="22"/>
          <w:lang w:val="en-US"/>
        </w:rPr>
        <w:t xml:space="preserve"> and</w:t>
      </w:r>
      <w:r w:rsidR="007D7825" w:rsidRPr="007D7825">
        <w:rPr>
          <w:szCs w:val="21"/>
        </w:rPr>
        <w:t xml:space="preserve"> </w:t>
      </w:r>
      <w:r w:rsidR="00D266BB">
        <w:rPr>
          <w:sz w:val="22"/>
          <w:szCs w:val="21"/>
        </w:rPr>
        <w:t>Serious Adverse Events</w:t>
      </w:r>
      <w:r w:rsidR="00911E7D" w:rsidRPr="00D266BB">
        <w:rPr>
          <w:rFonts w:cstheme="minorHAnsi"/>
          <w:sz w:val="24"/>
          <w:szCs w:val="22"/>
          <w:lang w:val="en-US"/>
        </w:rPr>
        <w:t xml:space="preserve"> </w:t>
      </w:r>
      <w:r w:rsidR="00911E7D" w:rsidRPr="005A4395">
        <w:rPr>
          <w:rFonts w:cstheme="minorHAnsi"/>
          <w:sz w:val="22"/>
          <w:szCs w:val="22"/>
          <w:lang w:val="en-US"/>
        </w:rPr>
        <w:t xml:space="preserve">should be recorded in the medical notes </w:t>
      </w:r>
      <w:ins w:id="343" w:author="Hernan Sancho, Elena" w:date="2020-05-19T15:40:00Z">
        <w:r w:rsidR="003D7825">
          <w:rPr>
            <w:rFonts w:cstheme="minorHAnsi"/>
            <w:sz w:val="22"/>
            <w:szCs w:val="22"/>
            <w:lang w:val="en-US"/>
          </w:rPr>
          <w:t>only</w:t>
        </w:r>
      </w:ins>
      <w:del w:id="344" w:author="Hernan Sancho, Elena" w:date="2020-05-19T15:40:00Z">
        <w:r w:rsidR="00911E7D" w:rsidRPr="005A4395" w:rsidDel="003D7825">
          <w:rPr>
            <w:rFonts w:cstheme="minorHAnsi"/>
            <w:sz w:val="22"/>
            <w:szCs w:val="22"/>
            <w:lang w:val="en-US"/>
          </w:rPr>
          <w:delText>and the</w:delText>
        </w:r>
        <w:r w:rsidR="00911E7D" w:rsidDel="003D7825">
          <w:rPr>
            <w:rFonts w:cstheme="minorHAnsi"/>
            <w:sz w:val="22"/>
            <w:szCs w:val="22"/>
            <w:lang w:val="en-US"/>
          </w:rPr>
          <w:delText xml:space="preserve"> appropriate</w:delText>
        </w:r>
        <w:r w:rsidR="00911E7D" w:rsidRPr="005A4395" w:rsidDel="003D7825">
          <w:rPr>
            <w:rFonts w:cstheme="minorHAnsi"/>
            <w:sz w:val="22"/>
            <w:szCs w:val="22"/>
            <w:lang w:val="en-US"/>
          </w:rPr>
          <w:delText xml:space="preserve"> of the CRF and/or AE/AR log</w:delText>
        </w:r>
      </w:del>
      <w:r w:rsidR="00911E7D" w:rsidRPr="005A4395">
        <w:rPr>
          <w:rFonts w:cstheme="minorHAnsi"/>
          <w:sz w:val="22"/>
          <w:szCs w:val="22"/>
          <w:lang w:val="en-US"/>
        </w:rPr>
        <w:t xml:space="preserve">. </w:t>
      </w:r>
      <w:ins w:id="345" w:author="Hernan Sancho, Elena" w:date="2020-05-19T15:41:00Z">
        <w:r w:rsidR="003D7825" w:rsidRPr="003D7825">
          <w:rPr>
            <w:sz w:val="22"/>
            <w:lang w:val="en-US"/>
            <w:rPrChange w:id="346" w:author="Hernan Sancho, Elena" w:date="2020-05-19T15:41:00Z">
              <w:rPr>
                <w:lang w:val="en-US"/>
              </w:rPr>
            </w:rPrChange>
          </w:rPr>
          <w:t>Due to the underlying clinical condition of the trial population it is not practicable to report all adverse events in this trial and it is thought that excessive safety reporting may detract from the main objectives of the trial. Rather, only AEs of special interest (AESI) should be reported as detailed in section 11.</w:t>
        </w:r>
        <w:r w:rsidR="003D7825">
          <w:rPr>
            <w:sz w:val="22"/>
            <w:lang w:val="en-US"/>
          </w:rPr>
          <w:t xml:space="preserve">3. </w:t>
        </w:r>
      </w:ins>
      <w:r w:rsidR="00911E7D" w:rsidRPr="003D7825">
        <w:rPr>
          <w:rFonts w:cstheme="minorHAnsi"/>
          <w:sz w:val="24"/>
          <w:szCs w:val="22"/>
          <w:lang w:val="en-US"/>
          <w:rPrChange w:id="347" w:author="Hernan Sancho, Elena" w:date="2020-05-19T15:41:00Z">
            <w:rPr>
              <w:rFonts w:cstheme="minorHAnsi"/>
              <w:sz w:val="22"/>
              <w:szCs w:val="22"/>
              <w:lang w:val="en-US"/>
            </w:rPr>
          </w:rPrChange>
        </w:rPr>
        <w:t xml:space="preserve"> </w:t>
      </w:r>
    </w:p>
    <w:p w14:paraId="0CA2A745" w14:textId="4384F652" w:rsidR="00911E7D" w:rsidRPr="005A4395" w:rsidRDefault="003D7825" w:rsidP="00911E7D">
      <w:pPr>
        <w:rPr>
          <w:rFonts w:cstheme="minorHAnsi"/>
          <w:sz w:val="22"/>
          <w:szCs w:val="22"/>
          <w:lang w:val="en-US"/>
        </w:rPr>
      </w:pPr>
      <w:ins w:id="348" w:author="Hernan Sancho, Elena" w:date="2020-05-19T15:42:00Z">
        <w:r w:rsidRPr="003D7825">
          <w:rPr>
            <w:sz w:val="22"/>
            <w:lang w:val="en-US"/>
            <w:rPrChange w:id="349" w:author="Hernan Sancho, Elena" w:date="2020-05-19T15:42:00Z">
              <w:rPr>
                <w:lang w:val="en-US"/>
              </w:rPr>
            </w:rPrChange>
          </w:rPr>
          <w:t xml:space="preserve">Adverse reactions should be recorded in the medical notes and the appropriate of the CRF and/or AR log.  </w:t>
        </w:r>
      </w:ins>
      <w:r w:rsidR="00911E7D" w:rsidRPr="005A4395">
        <w:rPr>
          <w:rFonts w:cstheme="minorHAnsi"/>
          <w:sz w:val="22"/>
          <w:szCs w:val="22"/>
          <w:lang w:val="en-US"/>
        </w:rPr>
        <w:t>Serious Adverse Reactions should be reported to the sponsor as detailed in section 11.5.</w:t>
      </w:r>
    </w:p>
    <w:p w14:paraId="56F7BD09" w14:textId="77777777" w:rsidR="005A4B44" w:rsidRPr="005A4395" w:rsidRDefault="00DC3EFC" w:rsidP="0086380D">
      <w:pPr>
        <w:pStyle w:val="Heading2"/>
        <w:ind w:hanging="540"/>
        <w:rPr>
          <w:rFonts w:cstheme="minorHAnsi"/>
          <w:sz w:val="22"/>
          <w:szCs w:val="22"/>
        </w:rPr>
      </w:pPr>
      <w:bookmarkStart w:id="350" w:name="_Toc468701246"/>
      <w:bookmarkStart w:id="351" w:name="_Toc38375888"/>
      <w:r>
        <w:rPr>
          <w:rFonts w:cstheme="minorHAnsi"/>
          <w:sz w:val="22"/>
          <w:szCs w:val="22"/>
        </w:rPr>
        <w:t xml:space="preserve">Recording and </w:t>
      </w:r>
      <w:r w:rsidR="0015590F" w:rsidRPr="005A4395">
        <w:rPr>
          <w:rFonts w:cstheme="minorHAnsi"/>
          <w:sz w:val="22"/>
          <w:szCs w:val="22"/>
        </w:rPr>
        <w:t xml:space="preserve">Reporting </w:t>
      </w:r>
      <w:r>
        <w:rPr>
          <w:rFonts w:cstheme="minorHAnsi"/>
          <w:sz w:val="22"/>
          <w:szCs w:val="22"/>
        </w:rPr>
        <w:t>SAEs</w:t>
      </w:r>
      <w:r w:rsidR="0015590F">
        <w:rPr>
          <w:rFonts w:cstheme="minorHAnsi"/>
          <w:sz w:val="22"/>
          <w:szCs w:val="22"/>
        </w:rPr>
        <w:t xml:space="preserve"> and</w:t>
      </w:r>
      <w:r>
        <w:rPr>
          <w:rFonts w:cstheme="minorHAnsi"/>
          <w:sz w:val="22"/>
          <w:szCs w:val="22"/>
        </w:rPr>
        <w:t xml:space="preserve"> </w:t>
      </w:r>
      <w:bookmarkEnd w:id="350"/>
      <w:r>
        <w:rPr>
          <w:rFonts w:cstheme="minorHAnsi"/>
          <w:sz w:val="22"/>
          <w:szCs w:val="22"/>
        </w:rPr>
        <w:t>SARs</w:t>
      </w:r>
      <w:bookmarkEnd w:id="351"/>
    </w:p>
    <w:p w14:paraId="791BDA3B" w14:textId="77777777" w:rsidR="0040117D" w:rsidRPr="005A4395" w:rsidRDefault="0040117D" w:rsidP="005A4395">
      <w:pPr>
        <w:rPr>
          <w:rFonts w:cstheme="minorHAnsi"/>
          <w:sz w:val="22"/>
          <w:szCs w:val="22"/>
        </w:rPr>
      </w:pPr>
    </w:p>
    <w:p w14:paraId="3C901314" w14:textId="77777777" w:rsidR="00CB04C4" w:rsidRDefault="00A502B5" w:rsidP="005A4395">
      <w:pPr>
        <w:widowControl w:val="0"/>
        <w:autoSpaceDE w:val="0"/>
        <w:autoSpaceDN w:val="0"/>
        <w:adjustRightInd w:val="0"/>
        <w:rPr>
          <w:sz w:val="22"/>
          <w:szCs w:val="22"/>
        </w:rPr>
      </w:pPr>
      <w:r>
        <w:rPr>
          <w:sz w:val="22"/>
          <w:szCs w:val="22"/>
        </w:rPr>
        <w:t>All</w:t>
      </w:r>
      <w:r w:rsidR="00CB04C4">
        <w:rPr>
          <w:sz w:val="22"/>
          <w:szCs w:val="22"/>
        </w:rPr>
        <w:t xml:space="preserve"> </w:t>
      </w:r>
      <w:r w:rsidR="00623065">
        <w:rPr>
          <w:sz w:val="22"/>
          <w:szCs w:val="22"/>
        </w:rPr>
        <w:t xml:space="preserve">serious </w:t>
      </w:r>
      <w:r w:rsidR="00CB04C4">
        <w:rPr>
          <w:sz w:val="22"/>
          <w:szCs w:val="22"/>
        </w:rPr>
        <w:t xml:space="preserve">adverse events </w:t>
      </w:r>
      <w:r>
        <w:rPr>
          <w:sz w:val="22"/>
          <w:szCs w:val="22"/>
        </w:rPr>
        <w:t>will be recorded</w:t>
      </w:r>
      <w:r w:rsidR="00CB04C4">
        <w:rPr>
          <w:sz w:val="22"/>
          <w:szCs w:val="22"/>
        </w:rPr>
        <w:t xml:space="preserve"> (except where the protocol stat</w:t>
      </w:r>
      <w:r w:rsidR="00D31434">
        <w:rPr>
          <w:sz w:val="22"/>
          <w:szCs w:val="22"/>
        </w:rPr>
        <w:t>ed otherwise – see section 11.3</w:t>
      </w:r>
      <w:r w:rsidR="00CB04C4">
        <w:rPr>
          <w:sz w:val="22"/>
          <w:szCs w:val="22"/>
        </w:rPr>
        <w:t>)</w:t>
      </w:r>
      <w:r w:rsidR="003577D5" w:rsidRPr="003577D5">
        <w:rPr>
          <w:sz w:val="22"/>
          <w:szCs w:val="22"/>
        </w:rPr>
        <w:t xml:space="preserve"> in the trial data collection tools</w:t>
      </w:r>
      <w:r>
        <w:rPr>
          <w:sz w:val="22"/>
          <w:szCs w:val="22"/>
        </w:rPr>
        <w:t>.</w:t>
      </w:r>
      <w:r w:rsidR="00CB04C4">
        <w:rPr>
          <w:sz w:val="22"/>
          <w:szCs w:val="22"/>
        </w:rPr>
        <w:t xml:space="preserve"> </w:t>
      </w:r>
      <w:r w:rsidR="00623065">
        <w:rPr>
          <w:sz w:val="22"/>
          <w:szCs w:val="22"/>
        </w:rPr>
        <w:t>All will be reported</w:t>
      </w:r>
      <w:r w:rsidR="00CB04C4">
        <w:rPr>
          <w:sz w:val="22"/>
          <w:szCs w:val="22"/>
        </w:rPr>
        <w:t xml:space="preserve"> SAEs to the </w:t>
      </w:r>
      <w:r w:rsidR="00CB04C4" w:rsidRPr="00CB04C4">
        <w:rPr>
          <w:sz w:val="22"/>
          <w:szCs w:val="22"/>
        </w:rPr>
        <w:t>Chief Investigator using the trial specific SAE form within 24 hours of their awareness of the event</w:t>
      </w:r>
      <w:r w:rsidR="00CB04C4">
        <w:rPr>
          <w:sz w:val="22"/>
          <w:szCs w:val="22"/>
        </w:rPr>
        <w:t xml:space="preserve"> </w:t>
      </w:r>
    </w:p>
    <w:p w14:paraId="7E38B3AA" w14:textId="77777777" w:rsidR="00CB04C4" w:rsidRDefault="00CB04C4" w:rsidP="005A4395">
      <w:pPr>
        <w:widowControl w:val="0"/>
        <w:autoSpaceDE w:val="0"/>
        <w:autoSpaceDN w:val="0"/>
        <w:adjustRightInd w:val="0"/>
        <w:rPr>
          <w:sz w:val="22"/>
          <w:szCs w:val="22"/>
        </w:rPr>
      </w:pPr>
    </w:p>
    <w:p w14:paraId="605172F2" w14:textId="77777777" w:rsidR="00BE30B0" w:rsidRPr="005A4395" w:rsidRDefault="0056444C" w:rsidP="005A4395">
      <w:pPr>
        <w:widowControl w:val="0"/>
        <w:autoSpaceDE w:val="0"/>
        <w:autoSpaceDN w:val="0"/>
        <w:adjustRightInd w:val="0"/>
        <w:rPr>
          <w:rFonts w:cstheme="minorHAnsi"/>
          <w:sz w:val="22"/>
          <w:szCs w:val="22"/>
          <w:lang w:val="en-US"/>
        </w:rPr>
      </w:pPr>
      <w:r w:rsidRPr="00D266BB">
        <w:rPr>
          <w:sz w:val="22"/>
          <w:szCs w:val="22"/>
          <w:lang w:val="en-US"/>
        </w:rPr>
        <w:t xml:space="preserve">The Chief Investigator is responsible for </w:t>
      </w:r>
      <w:r w:rsidR="00536B0D" w:rsidRPr="00D266BB">
        <w:rPr>
          <w:sz w:val="22"/>
          <w:szCs w:val="22"/>
        </w:rPr>
        <w:t xml:space="preserve">ensuring that the assessment of all SAEs for relatedness and expectedness is completed and the onward notification of all SARs Sponsor immediately but not more than 24 hours of first notification. The sponsor has to keep detailed records of all SARs reported to them by the trial team. </w:t>
      </w:r>
    </w:p>
    <w:p w14:paraId="2FB3A739" w14:textId="77777777" w:rsidR="00B67ABE" w:rsidRPr="005A4395" w:rsidRDefault="00A75645" w:rsidP="00B67ABE">
      <w:pPr>
        <w:widowControl w:val="0"/>
        <w:autoSpaceDE w:val="0"/>
        <w:autoSpaceDN w:val="0"/>
        <w:adjustRightInd w:val="0"/>
        <w:rPr>
          <w:rFonts w:cstheme="minorHAnsi"/>
          <w:color w:val="000000"/>
          <w:sz w:val="22"/>
          <w:szCs w:val="22"/>
          <w:lang w:val="en-US"/>
        </w:rPr>
      </w:pPr>
      <w:r w:rsidRPr="006824EF">
        <w:rPr>
          <w:rFonts w:cstheme="minorHAnsi"/>
          <w:sz w:val="22"/>
          <w:szCs w:val="22"/>
          <w:lang w:val="en-US"/>
        </w:rPr>
        <w:t xml:space="preserve">All SAEs/SARs </w:t>
      </w:r>
      <w:r w:rsidR="00C5251C">
        <w:rPr>
          <w:rFonts w:cstheme="minorHAnsi"/>
          <w:sz w:val="22"/>
          <w:szCs w:val="22"/>
          <w:lang w:val="en-US"/>
        </w:rPr>
        <w:t>may</w:t>
      </w:r>
      <w:r w:rsidRPr="006824EF">
        <w:rPr>
          <w:rFonts w:cstheme="minorHAnsi"/>
          <w:sz w:val="22"/>
          <w:szCs w:val="22"/>
          <w:lang w:val="en-US"/>
        </w:rPr>
        <w:t xml:space="preserve"> be reported </w:t>
      </w:r>
      <w:r w:rsidR="00FA29F0" w:rsidRPr="006824EF">
        <w:rPr>
          <w:rFonts w:cstheme="minorHAnsi"/>
          <w:sz w:val="22"/>
          <w:szCs w:val="22"/>
          <w:lang w:val="en-US"/>
        </w:rPr>
        <w:t xml:space="preserve">by the trial team to </w:t>
      </w:r>
      <w:r w:rsidR="004A1D41" w:rsidRPr="006824EF">
        <w:rPr>
          <w:rFonts w:cstheme="minorHAnsi"/>
          <w:sz w:val="22"/>
          <w:szCs w:val="22"/>
        </w:rPr>
        <w:t>Alexion Pharmaceuticals UK</w:t>
      </w:r>
      <w:r w:rsidR="006C5AF2">
        <w:rPr>
          <w:rFonts w:cstheme="minorHAnsi"/>
          <w:sz w:val="22"/>
          <w:szCs w:val="22"/>
        </w:rPr>
        <w:t xml:space="preserve"> and Eli Lilly and Company UK</w:t>
      </w:r>
      <w:r w:rsidR="00FA29F0" w:rsidRPr="006824EF">
        <w:rPr>
          <w:rFonts w:cstheme="minorHAnsi"/>
          <w:sz w:val="22"/>
          <w:szCs w:val="22"/>
          <w:lang w:val="en-US"/>
        </w:rPr>
        <w:t xml:space="preserve"> </w:t>
      </w:r>
      <w:r w:rsidR="00CB04C4" w:rsidRPr="006824EF">
        <w:rPr>
          <w:rFonts w:cstheme="minorHAnsi"/>
          <w:sz w:val="22"/>
          <w:szCs w:val="22"/>
          <w:lang w:val="en-US"/>
        </w:rPr>
        <w:t>in line with the contractual requirements</w:t>
      </w:r>
      <w:r w:rsidR="0056444C" w:rsidRPr="006824EF">
        <w:rPr>
          <w:rFonts w:cstheme="minorHAnsi"/>
          <w:sz w:val="22"/>
          <w:szCs w:val="22"/>
          <w:lang w:val="en-US"/>
        </w:rPr>
        <w:t>.</w:t>
      </w:r>
      <w:r w:rsidR="00CB04C4" w:rsidRPr="006824EF">
        <w:rPr>
          <w:rFonts w:cstheme="minorHAnsi"/>
          <w:sz w:val="22"/>
          <w:szCs w:val="22"/>
          <w:lang w:val="en-US"/>
        </w:rPr>
        <w:t xml:space="preserve"> </w:t>
      </w:r>
    </w:p>
    <w:p w14:paraId="1A231279" w14:textId="77777777" w:rsidR="00965A79" w:rsidRPr="006824EF" w:rsidRDefault="00965A79" w:rsidP="005A4395">
      <w:pPr>
        <w:widowControl w:val="0"/>
        <w:autoSpaceDE w:val="0"/>
        <w:autoSpaceDN w:val="0"/>
        <w:adjustRightInd w:val="0"/>
        <w:rPr>
          <w:rFonts w:cstheme="minorHAnsi"/>
          <w:sz w:val="22"/>
          <w:szCs w:val="22"/>
          <w:lang w:val="en-US"/>
        </w:rPr>
      </w:pPr>
    </w:p>
    <w:p w14:paraId="4E885A7D" w14:textId="77777777" w:rsidR="00A75645" w:rsidRPr="005A4395" w:rsidRDefault="00A75645" w:rsidP="005A4395">
      <w:pPr>
        <w:widowControl w:val="0"/>
        <w:autoSpaceDE w:val="0"/>
        <w:autoSpaceDN w:val="0"/>
        <w:adjustRightInd w:val="0"/>
        <w:rPr>
          <w:rFonts w:cstheme="minorHAnsi"/>
          <w:color w:val="365F91"/>
          <w:sz w:val="22"/>
          <w:szCs w:val="22"/>
          <w:lang w:val="en-US"/>
        </w:rPr>
      </w:pPr>
    </w:p>
    <w:p w14:paraId="60043F88" w14:textId="77777777" w:rsidR="00E707F3" w:rsidRPr="005A4395" w:rsidRDefault="00A1027D" w:rsidP="005A4395">
      <w:pPr>
        <w:widowControl w:val="0"/>
        <w:autoSpaceDE w:val="0"/>
        <w:autoSpaceDN w:val="0"/>
        <w:adjustRightInd w:val="0"/>
        <w:rPr>
          <w:rFonts w:cstheme="minorHAnsi"/>
          <w:sz w:val="22"/>
          <w:szCs w:val="22"/>
          <w:lang w:val="en-US"/>
        </w:rPr>
      </w:pPr>
      <w:r w:rsidRPr="005A4395">
        <w:rPr>
          <w:rFonts w:cstheme="minorHAnsi"/>
          <w:sz w:val="22"/>
          <w:szCs w:val="22"/>
          <w:lang w:val="en-US"/>
        </w:rPr>
        <w:t>The Chief Investigator is also resp</w:t>
      </w:r>
      <w:r w:rsidR="004134F0" w:rsidRPr="005A4395">
        <w:rPr>
          <w:rFonts w:cstheme="minorHAnsi"/>
          <w:sz w:val="22"/>
          <w:szCs w:val="22"/>
          <w:lang w:val="en-US"/>
        </w:rPr>
        <w:t xml:space="preserve">onsible for prompt reporting </w:t>
      </w:r>
      <w:r w:rsidR="00E707F3" w:rsidRPr="005A4395">
        <w:rPr>
          <w:rFonts w:cstheme="minorHAnsi"/>
          <w:sz w:val="22"/>
          <w:szCs w:val="22"/>
          <w:lang w:val="en-US"/>
        </w:rPr>
        <w:t xml:space="preserve">of all </w:t>
      </w:r>
      <w:r w:rsidR="00536B0D">
        <w:rPr>
          <w:rFonts w:cstheme="minorHAnsi"/>
          <w:sz w:val="22"/>
          <w:szCs w:val="22"/>
          <w:lang w:val="en-US"/>
        </w:rPr>
        <w:t>S</w:t>
      </w:r>
      <w:r w:rsidR="00E707F3" w:rsidRPr="005A4395">
        <w:rPr>
          <w:rFonts w:cstheme="minorHAnsi"/>
          <w:sz w:val="22"/>
          <w:szCs w:val="22"/>
          <w:lang w:val="en-US"/>
        </w:rPr>
        <w:t xml:space="preserve">erious </w:t>
      </w:r>
      <w:r w:rsidR="00536B0D">
        <w:rPr>
          <w:rFonts w:cstheme="minorHAnsi"/>
          <w:sz w:val="22"/>
          <w:szCs w:val="22"/>
          <w:lang w:val="en-US"/>
        </w:rPr>
        <w:t>A</w:t>
      </w:r>
      <w:r w:rsidR="00A57446">
        <w:rPr>
          <w:rFonts w:cstheme="minorHAnsi"/>
          <w:sz w:val="22"/>
          <w:szCs w:val="22"/>
          <w:lang w:val="en-US"/>
        </w:rPr>
        <w:t>dverse</w:t>
      </w:r>
      <w:r w:rsidR="00900995">
        <w:rPr>
          <w:rFonts w:cstheme="minorHAnsi"/>
          <w:sz w:val="22"/>
          <w:szCs w:val="22"/>
          <w:lang w:val="en-US"/>
        </w:rPr>
        <w:t xml:space="preserve"> Reac</w:t>
      </w:r>
      <w:r w:rsidR="00D266BB">
        <w:rPr>
          <w:rFonts w:cstheme="minorHAnsi"/>
          <w:sz w:val="22"/>
          <w:szCs w:val="22"/>
          <w:lang w:val="en-US"/>
        </w:rPr>
        <w:t>tions</w:t>
      </w:r>
      <w:r w:rsidRPr="005A4395">
        <w:rPr>
          <w:rFonts w:cstheme="minorHAnsi"/>
          <w:sz w:val="22"/>
          <w:szCs w:val="22"/>
          <w:lang w:val="en-US"/>
        </w:rPr>
        <w:t xml:space="preserve"> to the</w:t>
      </w:r>
      <w:r w:rsidR="005A4B44" w:rsidRPr="005A4395">
        <w:rPr>
          <w:rFonts w:cstheme="minorHAnsi"/>
          <w:sz w:val="22"/>
          <w:szCs w:val="22"/>
          <w:lang w:val="en-US"/>
        </w:rPr>
        <w:t xml:space="preserve"> competent authority (</w:t>
      </w:r>
      <w:r w:rsidR="00802A85" w:rsidRPr="005A4395">
        <w:rPr>
          <w:rFonts w:cstheme="minorHAnsi"/>
          <w:sz w:val="22"/>
          <w:szCs w:val="22"/>
          <w:lang w:val="en-US"/>
        </w:rPr>
        <w:t>e.g.</w:t>
      </w:r>
      <w:r w:rsidR="005A4B44" w:rsidRPr="005A4395">
        <w:rPr>
          <w:rFonts w:cstheme="minorHAnsi"/>
          <w:sz w:val="22"/>
          <w:szCs w:val="22"/>
          <w:lang w:val="en-US"/>
        </w:rPr>
        <w:t xml:space="preserve"> MHRA) of each concerned Member State </w:t>
      </w:r>
      <w:r w:rsidR="00E707F3" w:rsidRPr="005A4395">
        <w:rPr>
          <w:rFonts w:cstheme="minorHAnsi"/>
          <w:sz w:val="22"/>
          <w:szCs w:val="22"/>
          <w:lang w:val="en-US"/>
        </w:rPr>
        <w:t>if they</w:t>
      </w:r>
      <w:r w:rsidR="005A4B44" w:rsidRPr="005A4395">
        <w:rPr>
          <w:rFonts w:cstheme="minorHAnsi"/>
          <w:sz w:val="22"/>
          <w:szCs w:val="22"/>
          <w:lang w:val="en-US"/>
        </w:rPr>
        <w:t xml:space="preserve"> could</w:t>
      </w:r>
      <w:r w:rsidR="00E707F3" w:rsidRPr="005A4395">
        <w:rPr>
          <w:rFonts w:cstheme="minorHAnsi"/>
          <w:sz w:val="22"/>
          <w:szCs w:val="22"/>
          <w:lang w:val="en-US"/>
        </w:rPr>
        <w:t>:</w:t>
      </w:r>
    </w:p>
    <w:p w14:paraId="1E06213F" w14:textId="77777777" w:rsidR="00E707F3" w:rsidRPr="005A4395" w:rsidRDefault="005A4B44" w:rsidP="005A4395">
      <w:pPr>
        <w:widowControl w:val="0"/>
        <w:numPr>
          <w:ilvl w:val="0"/>
          <w:numId w:val="8"/>
        </w:numPr>
        <w:autoSpaceDE w:val="0"/>
        <w:autoSpaceDN w:val="0"/>
        <w:adjustRightInd w:val="0"/>
        <w:rPr>
          <w:rFonts w:cstheme="minorHAnsi"/>
          <w:sz w:val="22"/>
          <w:szCs w:val="22"/>
          <w:lang w:val="en-US"/>
        </w:rPr>
      </w:pPr>
      <w:r w:rsidRPr="005A4395">
        <w:rPr>
          <w:rFonts w:cstheme="minorHAnsi"/>
          <w:sz w:val="22"/>
          <w:szCs w:val="22"/>
          <w:lang w:val="en-US"/>
        </w:rPr>
        <w:t xml:space="preserve">adversely affect the health of </w:t>
      </w:r>
      <w:r w:rsidR="000E2420" w:rsidRPr="005A4395">
        <w:rPr>
          <w:rFonts w:cstheme="minorHAnsi"/>
          <w:sz w:val="22"/>
          <w:szCs w:val="22"/>
          <w:lang w:val="en-US"/>
        </w:rPr>
        <w:t xml:space="preserve">participants </w:t>
      </w:r>
      <w:r w:rsidRPr="005A4395">
        <w:rPr>
          <w:rFonts w:cstheme="minorHAnsi"/>
          <w:sz w:val="22"/>
          <w:szCs w:val="22"/>
          <w:lang w:val="en-US"/>
        </w:rPr>
        <w:t xml:space="preserve"> </w:t>
      </w:r>
    </w:p>
    <w:p w14:paraId="6C362362" w14:textId="77777777" w:rsidR="00E707F3" w:rsidRPr="005A4395" w:rsidRDefault="005A4B44" w:rsidP="005A4395">
      <w:pPr>
        <w:widowControl w:val="0"/>
        <w:numPr>
          <w:ilvl w:val="0"/>
          <w:numId w:val="8"/>
        </w:numPr>
        <w:autoSpaceDE w:val="0"/>
        <w:autoSpaceDN w:val="0"/>
        <w:adjustRightInd w:val="0"/>
        <w:rPr>
          <w:rFonts w:cstheme="minorHAnsi"/>
          <w:sz w:val="22"/>
          <w:szCs w:val="22"/>
          <w:lang w:val="en-US"/>
        </w:rPr>
      </w:pPr>
      <w:r w:rsidRPr="005A4395">
        <w:rPr>
          <w:rFonts w:cstheme="minorHAnsi"/>
          <w:sz w:val="22"/>
          <w:szCs w:val="22"/>
          <w:lang w:val="en-US"/>
        </w:rPr>
        <w:t xml:space="preserve">impact on the conduct of the trial </w:t>
      </w:r>
    </w:p>
    <w:p w14:paraId="73F85AF6" w14:textId="77777777" w:rsidR="00E707F3" w:rsidRPr="005A4395" w:rsidRDefault="00E707F3" w:rsidP="005A4395">
      <w:pPr>
        <w:widowControl w:val="0"/>
        <w:numPr>
          <w:ilvl w:val="0"/>
          <w:numId w:val="8"/>
        </w:numPr>
        <w:autoSpaceDE w:val="0"/>
        <w:autoSpaceDN w:val="0"/>
        <w:adjustRightInd w:val="0"/>
        <w:rPr>
          <w:rFonts w:cstheme="minorHAnsi"/>
          <w:sz w:val="22"/>
          <w:szCs w:val="22"/>
          <w:lang w:val="en-US"/>
        </w:rPr>
      </w:pPr>
      <w:r w:rsidRPr="005A4395">
        <w:rPr>
          <w:rFonts w:cstheme="minorHAnsi"/>
          <w:sz w:val="22"/>
          <w:szCs w:val="22"/>
          <w:lang w:val="en-US"/>
        </w:rPr>
        <w:t>alter the risk to benefit ratio of the trial</w:t>
      </w:r>
    </w:p>
    <w:p w14:paraId="19C69305" w14:textId="77777777" w:rsidR="005A4B44" w:rsidRPr="005A4395" w:rsidRDefault="005A4B44" w:rsidP="005A4395">
      <w:pPr>
        <w:widowControl w:val="0"/>
        <w:numPr>
          <w:ilvl w:val="0"/>
          <w:numId w:val="8"/>
        </w:numPr>
        <w:autoSpaceDE w:val="0"/>
        <w:autoSpaceDN w:val="0"/>
        <w:adjustRightInd w:val="0"/>
        <w:rPr>
          <w:rFonts w:cstheme="minorHAnsi"/>
          <w:sz w:val="22"/>
          <w:szCs w:val="22"/>
          <w:lang w:val="en-US"/>
        </w:rPr>
      </w:pPr>
      <w:r w:rsidRPr="005A4395">
        <w:rPr>
          <w:rFonts w:cstheme="minorHAnsi"/>
          <w:sz w:val="22"/>
          <w:szCs w:val="22"/>
          <w:lang w:val="en-US"/>
        </w:rPr>
        <w:t>alter the competent authority’s authorisation to continue the trial in accor</w:t>
      </w:r>
      <w:r w:rsidR="00FA40A3" w:rsidRPr="005A4395">
        <w:rPr>
          <w:rFonts w:cstheme="minorHAnsi"/>
          <w:sz w:val="22"/>
          <w:szCs w:val="22"/>
          <w:lang w:val="en-US"/>
        </w:rPr>
        <w:t>dance with Directive 2001/20/EC</w:t>
      </w:r>
    </w:p>
    <w:p w14:paraId="7202DFD6" w14:textId="77777777" w:rsidR="00E707F3" w:rsidRPr="005A4395" w:rsidRDefault="00E707F3" w:rsidP="005A4395">
      <w:pPr>
        <w:rPr>
          <w:rFonts w:cstheme="minorHAnsi"/>
          <w:color w:val="FF0000"/>
          <w:sz w:val="22"/>
          <w:szCs w:val="22"/>
          <w:lang w:val="en-US"/>
        </w:rPr>
      </w:pPr>
    </w:p>
    <w:p w14:paraId="7351F758" w14:textId="77777777" w:rsidR="00900995" w:rsidRPr="005A4395" w:rsidRDefault="00E707F3" w:rsidP="005A4395">
      <w:pPr>
        <w:rPr>
          <w:rFonts w:cstheme="minorHAnsi"/>
          <w:sz w:val="22"/>
          <w:szCs w:val="22"/>
          <w:lang w:val="en-US"/>
        </w:rPr>
      </w:pPr>
      <w:r w:rsidRPr="005A4395">
        <w:rPr>
          <w:rFonts w:cstheme="minorHAnsi"/>
          <w:sz w:val="22"/>
          <w:szCs w:val="22"/>
          <w:lang w:val="en-US"/>
        </w:rPr>
        <w:t>The com</w:t>
      </w:r>
      <w:r w:rsidR="0040117D" w:rsidRPr="005A4395">
        <w:rPr>
          <w:rFonts w:cstheme="minorHAnsi"/>
          <w:sz w:val="22"/>
          <w:szCs w:val="22"/>
          <w:lang w:val="en-US"/>
        </w:rPr>
        <w:t xml:space="preserve">pleted </w:t>
      </w:r>
      <w:r w:rsidR="00FF4956">
        <w:rPr>
          <w:rFonts w:cstheme="minorHAnsi"/>
          <w:sz w:val="22"/>
          <w:szCs w:val="22"/>
          <w:lang w:val="en-US"/>
        </w:rPr>
        <w:t>SAE/</w:t>
      </w:r>
      <w:r w:rsidR="0040117D" w:rsidRPr="005A4395">
        <w:rPr>
          <w:rFonts w:cstheme="minorHAnsi"/>
          <w:sz w:val="22"/>
          <w:szCs w:val="22"/>
          <w:lang w:val="en-US"/>
        </w:rPr>
        <w:t>SA</w:t>
      </w:r>
      <w:r w:rsidR="00A75645">
        <w:rPr>
          <w:rFonts w:cstheme="minorHAnsi"/>
          <w:sz w:val="22"/>
          <w:szCs w:val="22"/>
          <w:lang w:val="en-US"/>
        </w:rPr>
        <w:t xml:space="preserve">R </w:t>
      </w:r>
      <w:r w:rsidR="0040117D" w:rsidRPr="005A4395">
        <w:rPr>
          <w:rFonts w:cstheme="minorHAnsi"/>
          <w:sz w:val="22"/>
          <w:szCs w:val="22"/>
          <w:lang w:val="en-US"/>
        </w:rPr>
        <w:t xml:space="preserve">form </w:t>
      </w:r>
      <w:r w:rsidR="007036E7" w:rsidRPr="005A4395">
        <w:rPr>
          <w:rFonts w:cstheme="minorHAnsi"/>
          <w:sz w:val="22"/>
          <w:szCs w:val="22"/>
          <w:lang w:val="en-US"/>
        </w:rPr>
        <w:t xml:space="preserve">must </w:t>
      </w:r>
      <w:r w:rsidR="0040117D" w:rsidRPr="005A4395">
        <w:rPr>
          <w:rFonts w:cstheme="minorHAnsi"/>
          <w:sz w:val="22"/>
          <w:szCs w:val="22"/>
          <w:lang w:val="en-US"/>
        </w:rPr>
        <w:t xml:space="preserve">be </w:t>
      </w:r>
      <w:r w:rsidRPr="005A4395">
        <w:rPr>
          <w:rFonts w:cstheme="minorHAnsi"/>
          <w:sz w:val="22"/>
          <w:szCs w:val="22"/>
          <w:lang w:val="en-US"/>
        </w:rPr>
        <w:t xml:space="preserve">emailed.  Details of where to report the </w:t>
      </w:r>
      <w:r w:rsidR="00FF4956">
        <w:rPr>
          <w:rFonts w:cstheme="minorHAnsi"/>
          <w:sz w:val="22"/>
          <w:szCs w:val="22"/>
          <w:lang w:val="en-US"/>
        </w:rPr>
        <w:t>SAE/</w:t>
      </w:r>
      <w:r w:rsidRPr="005A4395">
        <w:rPr>
          <w:rFonts w:cstheme="minorHAnsi"/>
          <w:sz w:val="22"/>
          <w:szCs w:val="22"/>
          <w:lang w:val="en-US"/>
        </w:rPr>
        <w:t>SA</w:t>
      </w:r>
      <w:r w:rsidR="00900995">
        <w:rPr>
          <w:rFonts w:cstheme="minorHAnsi"/>
          <w:sz w:val="22"/>
          <w:szCs w:val="22"/>
          <w:lang w:val="en-US"/>
        </w:rPr>
        <w:t>R</w:t>
      </w:r>
      <w:r w:rsidRPr="005A4395">
        <w:rPr>
          <w:rFonts w:cstheme="minorHAnsi"/>
          <w:sz w:val="22"/>
          <w:szCs w:val="22"/>
          <w:lang w:val="en-US"/>
        </w:rPr>
        <w:t>s can be found on the ‘</w:t>
      </w:r>
      <w:r w:rsidR="00EC5B34">
        <w:rPr>
          <w:rFonts w:cstheme="minorHAnsi"/>
          <w:sz w:val="22"/>
          <w:szCs w:val="22"/>
          <w:lang w:val="en-US"/>
        </w:rPr>
        <w:t>TACTIC-R</w:t>
      </w:r>
      <w:r w:rsidR="00495C12" w:rsidRPr="005A4395">
        <w:rPr>
          <w:rFonts w:cstheme="minorHAnsi"/>
          <w:sz w:val="22"/>
          <w:szCs w:val="22"/>
          <w:lang w:val="en-US"/>
        </w:rPr>
        <w:t>’</w:t>
      </w:r>
      <w:r w:rsidRPr="005A4395">
        <w:rPr>
          <w:rFonts w:cstheme="minorHAnsi"/>
          <w:sz w:val="22"/>
          <w:szCs w:val="22"/>
          <w:lang w:val="en-US"/>
        </w:rPr>
        <w:t xml:space="preserve"> </w:t>
      </w:r>
      <w:r w:rsidR="00FF4956">
        <w:rPr>
          <w:rFonts w:cstheme="minorHAnsi"/>
          <w:sz w:val="22"/>
          <w:szCs w:val="22"/>
          <w:lang w:val="en-US"/>
        </w:rPr>
        <w:t>SAE/</w:t>
      </w:r>
      <w:r w:rsidRPr="005A4395">
        <w:rPr>
          <w:rFonts w:cstheme="minorHAnsi"/>
          <w:sz w:val="22"/>
          <w:szCs w:val="22"/>
          <w:lang w:val="en-US"/>
        </w:rPr>
        <w:t>SA</w:t>
      </w:r>
      <w:r w:rsidR="00900995">
        <w:rPr>
          <w:rFonts w:cstheme="minorHAnsi"/>
          <w:sz w:val="22"/>
          <w:szCs w:val="22"/>
          <w:lang w:val="en-US"/>
        </w:rPr>
        <w:t>R</w:t>
      </w:r>
      <w:r w:rsidRPr="005A4395">
        <w:rPr>
          <w:rFonts w:cstheme="minorHAnsi"/>
          <w:sz w:val="22"/>
          <w:szCs w:val="22"/>
          <w:lang w:val="en-US"/>
        </w:rPr>
        <w:t xml:space="preserve"> form and the front cover of the protocol.  </w:t>
      </w:r>
    </w:p>
    <w:p w14:paraId="2A8AECAC" w14:textId="77777777" w:rsidR="005A4B44" w:rsidRPr="005A4395" w:rsidRDefault="005A4B44" w:rsidP="0086380D">
      <w:pPr>
        <w:pStyle w:val="Heading2"/>
        <w:ind w:hanging="540"/>
        <w:rPr>
          <w:rFonts w:cstheme="minorHAnsi"/>
          <w:sz w:val="22"/>
          <w:szCs w:val="22"/>
        </w:rPr>
      </w:pPr>
      <w:bookmarkStart w:id="352" w:name="_Toc468701247"/>
      <w:bookmarkStart w:id="353" w:name="_Toc38375889"/>
      <w:r w:rsidRPr="005A4395">
        <w:rPr>
          <w:rFonts w:cstheme="minorHAnsi"/>
          <w:sz w:val="22"/>
          <w:szCs w:val="22"/>
        </w:rPr>
        <w:t xml:space="preserve">Reporting of </w:t>
      </w:r>
      <w:r w:rsidRPr="005A4395">
        <w:rPr>
          <w:rFonts w:cstheme="minorHAnsi"/>
          <w:sz w:val="22"/>
          <w:szCs w:val="22"/>
          <w:lang w:val="en-US"/>
        </w:rPr>
        <w:t>Suspected Unexpected Serious Adverse Reactions (SUSARs)</w:t>
      </w:r>
      <w:bookmarkEnd w:id="352"/>
      <w:bookmarkEnd w:id="353"/>
    </w:p>
    <w:p w14:paraId="2EA64625" w14:textId="77777777" w:rsidR="00BE30B0" w:rsidRDefault="005A4B44" w:rsidP="005A4395">
      <w:pPr>
        <w:widowControl w:val="0"/>
        <w:autoSpaceDE w:val="0"/>
        <w:autoSpaceDN w:val="0"/>
        <w:adjustRightInd w:val="0"/>
        <w:rPr>
          <w:rFonts w:cstheme="minorHAnsi"/>
          <w:color w:val="000000"/>
          <w:sz w:val="22"/>
          <w:szCs w:val="22"/>
          <w:lang w:val="en-US"/>
        </w:rPr>
      </w:pPr>
      <w:r w:rsidRPr="005A4395">
        <w:rPr>
          <w:rFonts w:cstheme="minorHAnsi"/>
          <w:color w:val="000000"/>
          <w:sz w:val="22"/>
          <w:szCs w:val="22"/>
          <w:lang w:val="en-US"/>
        </w:rPr>
        <w:t xml:space="preserve">All suspected adverse reactions related to an investigational medicinal product (the tested IMP and comparators) which occur in the </w:t>
      </w:r>
      <w:r w:rsidR="00D266BB">
        <w:rPr>
          <w:rFonts w:cstheme="minorHAnsi"/>
          <w:color w:val="000000"/>
          <w:sz w:val="22"/>
          <w:szCs w:val="22"/>
          <w:lang w:val="en-US"/>
        </w:rPr>
        <w:t>TACTIC-R</w:t>
      </w:r>
      <w:r w:rsidRPr="005A4395">
        <w:rPr>
          <w:rFonts w:cstheme="minorHAnsi"/>
          <w:color w:val="000000"/>
          <w:sz w:val="22"/>
          <w:szCs w:val="22"/>
          <w:lang w:val="en-US"/>
        </w:rPr>
        <w:t xml:space="preserve"> trial, and that are both unexpected and serious (SUSARs) are subject to expedited reporting. </w:t>
      </w:r>
      <w:r w:rsidR="005E7630" w:rsidRPr="005A4395">
        <w:rPr>
          <w:rFonts w:cstheme="minorHAnsi"/>
          <w:color w:val="000000"/>
          <w:sz w:val="22"/>
          <w:szCs w:val="22"/>
          <w:lang w:val="en-US"/>
        </w:rPr>
        <w:t xml:space="preserve"> Please see section </w:t>
      </w:r>
      <w:r w:rsidR="005E7630" w:rsidRPr="005A4395">
        <w:rPr>
          <w:rFonts w:cstheme="minorHAnsi"/>
          <w:sz w:val="22"/>
          <w:szCs w:val="22"/>
          <w:lang w:val="en-US"/>
        </w:rPr>
        <w:t>1</w:t>
      </w:r>
      <w:r w:rsidR="00573641" w:rsidRPr="005A4395">
        <w:rPr>
          <w:rFonts w:cstheme="minorHAnsi"/>
          <w:sz w:val="22"/>
          <w:szCs w:val="22"/>
          <w:lang w:val="en-US"/>
        </w:rPr>
        <w:t>1</w:t>
      </w:r>
      <w:r w:rsidR="005E7630" w:rsidRPr="005A4395">
        <w:rPr>
          <w:rFonts w:cstheme="minorHAnsi"/>
          <w:sz w:val="22"/>
          <w:szCs w:val="22"/>
          <w:lang w:val="en-US"/>
        </w:rPr>
        <w:t xml:space="preserve">.1.6 </w:t>
      </w:r>
      <w:r w:rsidR="005E7630" w:rsidRPr="005A4395">
        <w:rPr>
          <w:rFonts w:cstheme="minorHAnsi"/>
          <w:color w:val="000000"/>
          <w:sz w:val="22"/>
          <w:szCs w:val="22"/>
          <w:lang w:val="en-US"/>
        </w:rPr>
        <w:t>for the Reference Safety Information to be used in this trial.</w:t>
      </w:r>
    </w:p>
    <w:p w14:paraId="3BDDD41B" w14:textId="77777777" w:rsidR="005C3DE3" w:rsidRPr="005A4395" w:rsidRDefault="005C3DE3" w:rsidP="005A4395">
      <w:pPr>
        <w:widowControl w:val="0"/>
        <w:autoSpaceDE w:val="0"/>
        <w:autoSpaceDN w:val="0"/>
        <w:adjustRightInd w:val="0"/>
        <w:rPr>
          <w:rFonts w:cstheme="minorHAnsi"/>
          <w:color w:val="000000"/>
          <w:sz w:val="22"/>
          <w:szCs w:val="22"/>
          <w:lang w:val="en-US"/>
        </w:rPr>
      </w:pPr>
    </w:p>
    <w:p w14:paraId="481EE168" w14:textId="77777777" w:rsidR="005A4B44" w:rsidRPr="005A4395" w:rsidRDefault="005A4B44" w:rsidP="005A4395">
      <w:pPr>
        <w:pStyle w:val="Heading3"/>
        <w:rPr>
          <w:rFonts w:cstheme="minorHAnsi"/>
          <w:sz w:val="22"/>
          <w:szCs w:val="22"/>
          <w:lang w:val="en-US"/>
        </w:rPr>
      </w:pPr>
      <w:bookmarkStart w:id="354" w:name="_Toc38375890"/>
      <w:r w:rsidRPr="005A4395">
        <w:rPr>
          <w:rFonts w:cstheme="minorHAnsi"/>
          <w:sz w:val="22"/>
          <w:szCs w:val="22"/>
          <w:lang w:val="en-US"/>
        </w:rPr>
        <w:t xml:space="preserve">Who should </w:t>
      </w:r>
      <w:r w:rsidRPr="005A4395">
        <w:rPr>
          <w:rFonts w:cstheme="minorHAnsi"/>
          <w:sz w:val="22"/>
          <w:szCs w:val="22"/>
        </w:rPr>
        <w:t>report</w:t>
      </w:r>
      <w:r w:rsidRPr="005A4395">
        <w:rPr>
          <w:rFonts w:cstheme="minorHAnsi"/>
          <w:sz w:val="22"/>
          <w:szCs w:val="22"/>
          <w:lang w:val="en-US"/>
        </w:rPr>
        <w:t xml:space="preserve"> and whom to report to?</w:t>
      </w:r>
      <w:bookmarkEnd w:id="354"/>
    </w:p>
    <w:p w14:paraId="63BA2533" w14:textId="77777777" w:rsidR="00476005" w:rsidRPr="005A4395" w:rsidRDefault="005A4B44" w:rsidP="005A4395">
      <w:pPr>
        <w:widowControl w:val="0"/>
        <w:autoSpaceDE w:val="0"/>
        <w:autoSpaceDN w:val="0"/>
        <w:adjustRightInd w:val="0"/>
        <w:rPr>
          <w:rFonts w:cstheme="minorHAnsi"/>
          <w:color w:val="000000"/>
          <w:sz w:val="22"/>
          <w:szCs w:val="22"/>
          <w:lang w:val="en-US"/>
        </w:rPr>
      </w:pPr>
      <w:r w:rsidRPr="005A4395">
        <w:rPr>
          <w:rFonts w:cstheme="minorHAnsi"/>
          <w:color w:val="000000"/>
          <w:sz w:val="22"/>
          <w:szCs w:val="22"/>
          <w:lang w:val="en-US"/>
        </w:rPr>
        <w:t xml:space="preserve">The </w:t>
      </w:r>
      <w:r w:rsidR="00B01EE7" w:rsidRPr="005A4395">
        <w:rPr>
          <w:rFonts w:cstheme="minorHAnsi"/>
          <w:color w:val="000000"/>
          <w:sz w:val="22"/>
          <w:szCs w:val="22"/>
          <w:lang w:val="en-US"/>
        </w:rPr>
        <w:t>Sponsor delegate</w:t>
      </w:r>
      <w:r w:rsidR="000611CD" w:rsidRPr="005A4395">
        <w:rPr>
          <w:rFonts w:cstheme="minorHAnsi"/>
          <w:color w:val="000000"/>
          <w:sz w:val="22"/>
          <w:szCs w:val="22"/>
          <w:lang w:val="en-US"/>
        </w:rPr>
        <w:t>s</w:t>
      </w:r>
      <w:r w:rsidR="00B01EE7" w:rsidRPr="005A4395">
        <w:rPr>
          <w:rFonts w:cstheme="minorHAnsi"/>
          <w:color w:val="000000"/>
          <w:sz w:val="22"/>
          <w:szCs w:val="22"/>
          <w:lang w:val="en-US"/>
        </w:rPr>
        <w:t xml:space="preserve"> the responsibility of notification </w:t>
      </w:r>
      <w:r w:rsidR="00476005" w:rsidRPr="005A4395">
        <w:rPr>
          <w:rFonts w:cstheme="minorHAnsi"/>
          <w:color w:val="000000"/>
          <w:sz w:val="22"/>
          <w:szCs w:val="22"/>
          <w:lang w:val="en-US"/>
        </w:rPr>
        <w:t>of SUSARs to the</w:t>
      </w:r>
      <w:r w:rsidR="00B01EE7" w:rsidRPr="005A4395">
        <w:rPr>
          <w:rFonts w:cstheme="minorHAnsi"/>
          <w:color w:val="000000"/>
          <w:sz w:val="22"/>
          <w:szCs w:val="22"/>
          <w:lang w:val="en-US"/>
        </w:rPr>
        <w:t xml:space="preserve"> </w:t>
      </w:r>
      <w:r w:rsidR="0032623D" w:rsidRPr="005A4395">
        <w:rPr>
          <w:rFonts w:cstheme="minorHAnsi"/>
          <w:color w:val="000000"/>
          <w:sz w:val="22"/>
          <w:szCs w:val="22"/>
          <w:lang w:val="en-US"/>
        </w:rPr>
        <w:t>Chief Investigator</w:t>
      </w:r>
      <w:r w:rsidR="00B01EE7" w:rsidRPr="005A4395">
        <w:rPr>
          <w:rFonts w:cstheme="minorHAnsi"/>
          <w:color w:val="000000"/>
          <w:sz w:val="22"/>
          <w:szCs w:val="22"/>
          <w:lang w:val="en-US"/>
        </w:rPr>
        <w:t>. The Chief Investigator</w:t>
      </w:r>
      <w:r w:rsidRPr="005A4395">
        <w:rPr>
          <w:rFonts w:cstheme="minorHAnsi"/>
          <w:color w:val="000000"/>
          <w:sz w:val="22"/>
          <w:szCs w:val="22"/>
          <w:lang w:val="en-US"/>
        </w:rPr>
        <w:t xml:space="preserve"> </w:t>
      </w:r>
      <w:r w:rsidR="00476005" w:rsidRPr="005A4395">
        <w:rPr>
          <w:rFonts w:cstheme="minorHAnsi"/>
          <w:color w:val="000000"/>
          <w:sz w:val="22"/>
          <w:szCs w:val="22"/>
          <w:lang w:val="en-US"/>
        </w:rPr>
        <w:t xml:space="preserve">must </w:t>
      </w:r>
      <w:r w:rsidRPr="005A4395">
        <w:rPr>
          <w:rFonts w:cstheme="minorHAnsi"/>
          <w:color w:val="000000"/>
          <w:sz w:val="22"/>
          <w:szCs w:val="22"/>
          <w:lang w:val="en-US"/>
        </w:rPr>
        <w:t>report all the relevant safety i</w:t>
      </w:r>
      <w:r w:rsidR="008E24AF" w:rsidRPr="005A4395">
        <w:rPr>
          <w:rFonts w:cstheme="minorHAnsi"/>
          <w:color w:val="000000"/>
          <w:sz w:val="22"/>
          <w:szCs w:val="22"/>
          <w:lang w:val="en-US"/>
        </w:rPr>
        <w:t xml:space="preserve">nformation previously described, </w:t>
      </w:r>
      <w:r w:rsidRPr="005A4395">
        <w:rPr>
          <w:rFonts w:cstheme="minorHAnsi"/>
          <w:color w:val="000000"/>
          <w:sz w:val="22"/>
          <w:szCs w:val="22"/>
          <w:lang w:val="en-US"/>
        </w:rPr>
        <w:t>to the</w:t>
      </w:r>
      <w:r w:rsidR="00476005" w:rsidRPr="005A4395">
        <w:rPr>
          <w:rFonts w:cstheme="minorHAnsi"/>
          <w:color w:val="000000"/>
          <w:sz w:val="22"/>
          <w:szCs w:val="22"/>
          <w:lang w:val="en-US"/>
        </w:rPr>
        <w:t>:</w:t>
      </w:r>
      <w:r w:rsidRPr="005A4395">
        <w:rPr>
          <w:rFonts w:cstheme="minorHAnsi"/>
          <w:color w:val="000000"/>
          <w:sz w:val="22"/>
          <w:szCs w:val="22"/>
          <w:lang w:val="en-US"/>
        </w:rPr>
        <w:t xml:space="preserve"> </w:t>
      </w:r>
    </w:p>
    <w:p w14:paraId="77320E3C" w14:textId="77777777" w:rsidR="00476005" w:rsidRPr="005A4395" w:rsidRDefault="00FA40A3" w:rsidP="005A4395">
      <w:pPr>
        <w:widowControl w:val="0"/>
        <w:numPr>
          <w:ilvl w:val="0"/>
          <w:numId w:val="9"/>
        </w:numPr>
        <w:autoSpaceDE w:val="0"/>
        <w:autoSpaceDN w:val="0"/>
        <w:adjustRightInd w:val="0"/>
        <w:rPr>
          <w:rFonts w:cstheme="minorHAnsi"/>
          <w:color w:val="000000"/>
          <w:sz w:val="22"/>
          <w:szCs w:val="22"/>
          <w:lang w:val="en-US"/>
        </w:rPr>
      </w:pPr>
      <w:r w:rsidRPr="005A4395">
        <w:rPr>
          <w:rFonts w:cstheme="minorHAnsi"/>
          <w:color w:val="000000"/>
          <w:sz w:val="22"/>
          <w:szCs w:val="22"/>
          <w:lang w:val="en-US"/>
        </w:rPr>
        <w:t>Sponsor</w:t>
      </w:r>
      <w:r w:rsidR="0032623D" w:rsidRPr="005A4395">
        <w:rPr>
          <w:rFonts w:cstheme="minorHAnsi"/>
          <w:color w:val="000000"/>
          <w:sz w:val="22"/>
          <w:szCs w:val="22"/>
          <w:lang w:val="en-US"/>
        </w:rPr>
        <w:t xml:space="preserve"> </w:t>
      </w:r>
    </w:p>
    <w:p w14:paraId="56590589" w14:textId="77777777" w:rsidR="00476005" w:rsidRPr="005A4395" w:rsidRDefault="006A7847" w:rsidP="005A4395">
      <w:pPr>
        <w:widowControl w:val="0"/>
        <w:numPr>
          <w:ilvl w:val="0"/>
          <w:numId w:val="9"/>
        </w:numPr>
        <w:autoSpaceDE w:val="0"/>
        <w:autoSpaceDN w:val="0"/>
        <w:adjustRightInd w:val="0"/>
        <w:rPr>
          <w:rFonts w:cstheme="minorHAnsi"/>
          <w:color w:val="000000"/>
          <w:sz w:val="22"/>
          <w:szCs w:val="22"/>
          <w:lang w:val="en-US"/>
        </w:rPr>
      </w:pPr>
      <w:r w:rsidRPr="005A4395">
        <w:rPr>
          <w:rFonts w:cstheme="minorHAnsi"/>
          <w:color w:val="000000"/>
          <w:sz w:val="22"/>
          <w:szCs w:val="22"/>
          <w:lang w:val="en-US"/>
        </w:rPr>
        <w:t>C</w:t>
      </w:r>
      <w:r w:rsidR="005A4B44" w:rsidRPr="005A4395">
        <w:rPr>
          <w:rFonts w:cstheme="minorHAnsi"/>
          <w:color w:val="000000"/>
          <w:sz w:val="22"/>
          <w:szCs w:val="22"/>
          <w:lang w:val="en-US"/>
        </w:rPr>
        <w:t xml:space="preserve">ompetent authorities </w:t>
      </w:r>
      <w:r w:rsidR="00476005" w:rsidRPr="005A4395">
        <w:rPr>
          <w:rFonts w:cstheme="minorHAnsi"/>
          <w:color w:val="000000"/>
          <w:sz w:val="22"/>
          <w:szCs w:val="22"/>
          <w:lang w:val="en-US"/>
        </w:rPr>
        <w:t>in the concerned member states</w:t>
      </w:r>
      <w:r w:rsidR="005A4B44" w:rsidRPr="005A4395">
        <w:rPr>
          <w:rFonts w:cstheme="minorHAnsi"/>
          <w:color w:val="000000"/>
          <w:sz w:val="22"/>
          <w:szCs w:val="22"/>
          <w:lang w:val="en-US"/>
        </w:rPr>
        <w:t xml:space="preserve"> </w:t>
      </w:r>
      <w:r w:rsidR="00476005" w:rsidRPr="005A4395">
        <w:rPr>
          <w:rFonts w:cstheme="minorHAnsi"/>
          <w:color w:val="000000"/>
          <w:sz w:val="22"/>
          <w:szCs w:val="22"/>
          <w:lang w:val="en-US"/>
        </w:rPr>
        <w:t>(eg MHRA)</w:t>
      </w:r>
    </w:p>
    <w:p w14:paraId="30364EC8" w14:textId="77777777" w:rsidR="00476005" w:rsidRPr="005A4395" w:rsidRDefault="005A4B44" w:rsidP="005A4395">
      <w:pPr>
        <w:widowControl w:val="0"/>
        <w:numPr>
          <w:ilvl w:val="0"/>
          <w:numId w:val="9"/>
        </w:numPr>
        <w:autoSpaceDE w:val="0"/>
        <w:autoSpaceDN w:val="0"/>
        <w:adjustRightInd w:val="0"/>
        <w:rPr>
          <w:rFonts w:cstheme="minorHAnsi"/>
          <w:color w:val="000000"/>
          <w:sz w:val="22"/>
          <w:szCs w:val="22"/>
          <w:lang w:val="en-US"/>
        </w:rPr>
      </w:pPr>
      <w:r w:rsidRPr="005A4395">
        <w:rPr>
          <w:rFonts w:cstheme="minorHAnsi"/>
          <w:color w:val="000000"/>
          <w:sz w:val="22"/>
          <w:szCs w:val="22"/>
          <w:lang w:val="en-US"/>
        </w:rPr>
        <w:t>Ethics Committee</w:t>
      </w:r>
      <w:r w:rsidR="0032623D" w:rsidRPr="005A4395">
        <w:rPr>
          <w:rFonts w:cstheme="minorHAnsi"/>
          <w:color w:val="000000"/>
          <w:sz w:val="22"/>
          <w:szCs w:val="22"/>
          <w:lang w:val="en-US"/>
        </w:rPr>
        <w:t xml:space="preserve"> </w:t>
      </w:r>
      <w:r w:rsidR="00476005" w:rsidRPr="005A4395">
        <w:rPr>
          <w:rFonts w:cstheme="minorHAnsi"/>
          <w:color w:val="000000"/>
          <w:sz w:val="22"/>
          <w:szCs w:val="22"/>
          <w:lang w:val="en-US"/>
        </w:rPr>
        <w:t xml:space="preserve">in the </w:t>
      </w:r>
      <w:r w:rsidR="0032623D" w:rsidRPr="005A4395">
        <w:rPr>
          <w:rFonts w:cstheme="minorHAnsi"/>
          <w:color w:val="000000"/>
          <w:sz w:val="22"/>
          <w:szCs w:val="22"/>
          <w:lang w:val="en-US"/>
        </w:rPr>
        <w:t>concerned</w:t>
      </w:r>
      <w:r w:rsidR="00476005" w:rsidRPr="005A4395">
        <w:rPr>
          <w:rFonts w:cstheme="minorHAnsi"/>
          <w:color w:val="000000"/>
          <w:sz w:val="22"/>
          <w:szCs w:val="22"/>
          <w:lang w:val="en-US"/>
        </w:rPr>
        <w:t xml:space="preserve"> member states</w:t>
      </w:r>
    </w:p>
    <w:p w14:paraId="2E792BB8" w14:textId="77777777" w:rsidR="00476005" w:rsidRPr="005A4395" w:rsidRDefault="00476005" w:rsidP="005A4395">
      <w:pPr>
        <w:widowControl w:val="0"/>
        <w:autoSpaceDE w:val="0"/>
        <w:autoSpaceDN w:val="0"/>
        <w:adjustRightInd w:val="0"/>
        <w:rPr>
          <w:rFonts w:cstheme="minorHAnsi"/>
          <w:color w:val="000000"/>
          <w:sz w:val="22"/>
          <w:szCs w:val="22"/>
          <w:lang w:val="en-US"/>
        </w:rPr>
      </w:pPr>
    </w:p>
    <w:p w14:paraId="798EFC3F" w14:textId="77777777" w:rsidR="005A4B44" w:rsidRPr="005A4395" w:rsidRDefault="0032623D" w:rsidP="005A4395">
      <w:pPr>
        <w:widowControl w:val="0"/>
        <w:autoSpaceDE w:val="0"/>
        <w:autoSpaceDN w:val="0"/>
        <w:adjustRightInd w:val="0"/>
        <w:rPr>
          <w:rFonts w:cstheme="minorHAnsi"/>
          <w:color w:val="000000"/>
          <w:sz w:val="22"/>
          <w:szCs w:val="22"/>
          <w:lang w:val="en-US"/>
        </w:rPr>
      </w:pPr>
      <w:r w:rsidRPr="005A4395">
        <w:rPr>
          <w:rFonts w:cstheme="minorHAnsi"/>
          <w:color w:val="000000"/>
          <w:sz w:val="22"/>
          <w:szCs w:val="22"/>
          <w:lang w:val="en-US"/>
        </w:rPr>
        <w:t>The Chief Investigator</w:t>
      </w:r>
      <w:r w:rsidR="005A4B44" w:rsidRPr="005A4395">
        <w:rPr>
          <w:rFonts w:cstheme="minorHAnsi"/>
          <w:color w:val="000000"/>
          <w:sz w:val="22"/>
          <w:szCs w:val="22"/>
          <w:lang w:val="en-US"/>
        </w:rPr>
        <w:t xml:space="preserve"> shall inform all investigators concerned of relevant information about SUSARs that could adversely affect the safety of </w:t>
      </w:r>
      <w:r w:rsidR="00236496" w:rsidRPr="005A4395">
        <w:rPr>
          <w:rFonts w:cstheme="minorHAnsi"/>
          <w:color w:val="000000"/>
          <w:sz w:val="22"/>
          <w:szCs w:val="22"/>
          <w:lang w:val="en-US"/>
        </w:rPr>
        <w:t>participants.</w:t>
      </w:r>
      <w:r w:rsidR="00B67ABE">
        <w:rPr>
          <w:rFonts w:cstheme="minorHAnsi"/>
          <w:color w:val="000000"/>
          <w:sz w:val="22"/>
          <w:szCs w:val="22"/>
          <w:lang w:val="en-US"/>
        </w:rPr>
        <w:t xml:space="preserve"> SUSARS may also be reported to the license holder if requested. </w:t>
      </w:r>
    </w:p>
    <w:p w14:paraId="7D6FE4E2" w14:textId="77777777" w:rsidR="005A4B44" w:rsidRPr="005A4395" w:rsidRDefault="005A4B44" w:rsidP="005A4395">
      <w:pPr>
        <w:pStyle w:val="Heading3"/>
        <w:rPr>
          <w:rFonts w:cstheme="minorHAnsi"/>
          <w:sz w:val="22"/>
          <w:szCs w:val="22"/>
          <w:lang w:val="en-US"/>
        </w:rPr>
      </w:pPr>
      <w:bookmarkStart w:id="355" w:name="_Toc38375891"/>
      <w:r w:rsidRPr="005A4395">
        <w:rPr>
          <w:rFonts w:cstheme="minorHAnsi"/>
          <w:sz w:val="22"/>
          <w:szCs w:val="22"/>
          <w:lang w:val="en-US"/>
        </w:rPr>
        <w:t>When to report?</w:t>
      </w:r>
      <w:bookmarkEnd w:id="355"/>
    </w:p>
    <w:p w14:paraId="48ACB6CD" w14:textId="77777777" w:rsidR="005A4B44" w:rsidRPr="005A4395" w:rsidRDefault="005A4B44" w:rsidP="005A4395">
      <w:pPr>
        <w:pStyle w:val="Heading4"/>
        <w:tabs>
          <w:tab w:val="num" w:pos="1701"/>
        </w:tabs>
        <w:rPr>
          <w:rFonts w:cstheme="minorHAnsi"/>
          <w:i w:val="0"/>
          <w:sz w:val="22"/>
          <w:szCs w:val="22"/>
        </w:rPr>
      </w:pPr>
      <w:r w:rsidRPr="005A4395">
        <w:rPr>
          <w:rFonts w:cstheme="minorHAnsi"/>
          <w:i w:val="0"/>
          <w:sz w:val="22"/>
          <w:szCs w:val="22"/>
        </w:rPr>
        <w:t>Fatal or life-threatening SUSARs</w:t>
      </w:r>
    </w:p>
    <w:p w14:paraId="24EDA453" w14:textId="77777777" w:rsidR="005A4B44" w:rsidRPr="00BC3940" w:rsidRDefault="00ED4A58" w:rsidP="00BC3940">
      <w:pPr>
        <w:widowControl w:val="0"/>
        <w:adjustRightInd w:val="0"/>
        <w:jc w:val="both"/>
        <w:textAlignment w:val="baseline"/>
        <w:rPr>
          <w:color w:val="000000"/>
          <w:sz w:val="22"/>
          <w:szCs w:val="22"/>
          <w:lang w:val="en-US"/>
        </w:rPr>
      </w:pPr>
      <w:r w:rsidRPr="00ED4A58">
        <w:rPr>
          <w:color w:val="000000"/>
          <w:sz w:val="22"/>
          <w:szCs w:val="22"/>
          <w:lang w:val="en-US"/>
        </w:rPr>
        <w:t xml:space="preserve">The CI must inform the Sponsor of any fatal SUSAR immediately but within 24 hours of the site investigator awareness of the event. The MHRA and Ethics Committee </w:t>
      </w:r>
      <w:r w:rsidR="00476005" w:rsidRPr="005A4395">
        <w:rPr>
          <w:rFonts w:cstheme="minorHAnsi"/>
          <w:color w:val="000000"/>
          <w:sz w:val="22"/>
          <w:szCs w:val="22"/>
          <w:lang w:val="en-US"/>
        </w:rPr>
        <w:t>must</w:t>
      </w:r>
      <w:r w:rsidR="005A4B44" w:rsidRPr="005A4395">
        <w:rPr>
          <w:rFonts w:cstheme="minorHAnsi"/>
          <w:color w:val="000000"/>
          <w:sz w:val="22"/>
          <w:szCs w:val="22"/>
          <w:lang w:val="en-US"/>
        </w:rPr>
        <w:t xml:space="preserve"> be notified as soon as possible but no later than </w:t>
      </w:r>
      <w:r w:rsidR="005A4B44" w:rsidRPr="005A4395">
        <w:rPr>
          <w:rFonts w:cstheme="minorHAnsi"/>
          <w:b/>
          <w:color w:val="000000"/>
          <w:sz w:val="22"/>
          <w:szCs w:val="22"/>
          <w:lang w:val="en-US"/>
        </w:rPr>
        <w:t>7 calendar days</w:t>
      </w:r>
      <w:r w:rsidR="005A4B44" w:rsidRPr="005A4395">
        <w:rPr>
          <w:rFonts w:cstheme="minorHAnsi"/>
          <w:color w:val="000000"/>
          <w:sz w:val="22"/>
          <w:szCs w:val="22"/>
          <w:lang w:val="en-US"/>
        </w:rPr>
        <w:t xml:space="preserve"> after the </w:t>
      </w:r>
      <w:r w:rsidR="007B2E05" w:rsidRPr="005A4395">
        <w:rPr>
          <w:rFonts w:cstheme="minorHAnsi"/>
          <w:color w:val="000000"/>
          <w:sz w:val="22"/>
          <w:szCs w:val="22"/>
          <w:lang w:val="en-US"/>
        </w:rPr>
        <w:t>trial</w:t>
      </w:r>
      <w:r w:rsidR="006518C3" w:rsidRPr="005A4395">
        <w:rPr>
          <w:rFonts w:cstheme="minorHAnsi"/>
          <w:color w:val="000000"/>
          <w:sz w:val="22"/>
          <w:szCs w:val="22"/>
          <w:lang w:val="en-US"/>
        </w:rPr>
        <w:t xml:space="preserve"> team and </w:t>
      </w:r>
      <w:r w:rsidR="000611CD" w:rsidRPr="005A4395">
        <w:rPr>
          <w:rFonts w:cstheme="minorHAnsi"/>
          <w:color w:val="000000"/>
          <w:sz w:val="22"/>
          <w:szCs w:val="22"/>
          <w:lang w:val="en-US"/>
        </w:rPr>
        <w:t>S</w:t>
      </w:r>
      <w:r w:rsidR="005A4B44" w:rsidRPr="005A4395">
        <w:rPr>
          <w:rFonts w:cstheme="minorHAnsi"/>
          <w:color w:val="000000"/>
          <w:sz w:val="22"/>
          <w:szCs w:val="22"/>
          <w:lang w:val="en-US"/>
        </w:rPr>
        <w:t>ponsor has first knowledge of the minimum criteria for expedited reporting.</w:t>
      </w:r>
    </w:p>
    <w:p w14:paraId="4BC5D36D" w14:textId="77777777" w:rsidR="005A4B44" w:rsidRPr="005A4395" w:rsidRDefault="005A4B44" w:rsidP="005A4395">
      <w:pPr>
        <w:widowControl w:val="0"/>
        <w:autoSpaceDE w:val="0"/>
        <w:autoSpaceDN w:val="0"/>
        <w:adjustRightInd w:val="0"/>
        <w:rPr>
          <w:rFonts w:cstheme="minorHAnsi"/>
          <w:color w:val="000000"/>
          <w:sz w:val="22"/>
          <w:szCs w:val="22"/>
          <w:lang w:val="en-US"/>
        </w:rPr>
      </w:pPr>
      <w:r w:rsidRPr="005A4395">
        <w:rPr>
          <w:rFonts w:cstheme="minorHAnsi"/>
          <w:color w:val="000000"/>
          <w:sz w:val="22"/>
          <w:szCs w:val="22"/>
          <w:lang w:val="en-US"/>
        </w:rPr>
        <w:t xml:space="preserve">In each case relevant follow-up information should be sought and a report </w:t>
      </w:r>
      <w:r w:rsidRPr="005A4395">
        <w:rPr>
          <w:rFonts w:cstheme="minorHAnsi"/>
          <w:color w:val="000000"/>
          <w:sz w:val="22"/>
          <w:szCs w:val="22"/>
          <w:lang w:val="en-US"/>
        </w:rPr>
        <w:lastRenderedPageBreak/>
        <w:t xml:space="preserve">completed as soon as possible. It should be </w:t>
      </w:r>
      <w:r w:rsidR="00B01EE7" w:rsidRPr="005A4395">
        <w:rPr>
          <w:rFonts w:cstheme="minorHAnsi"/>
          <w:color w:val="000000"/>
          <w:sz w:val="22"/>
          <w:szCs w:val="22"/>
          <w:lang w:val="en-US"/>
        </w:rPr>
        <w:t xml:space="preserve">communicated to </w:t>
      </w:r>
      <w:r w:rsidR="00476005" w:rsidRPr="005A4395">
        <w:rPr>
          <w:rFonts w:cstheme="minorHAnsi"/>
          <w:color w:val="000000"/>
          <w:sz w:val="22"/>
          <w:szCs w:val="22"/>
          <w:lang w:val="en-US"/>
        </w:rPr>
        <w:t>all parties</w:t>
      </w:r>
      <w:r w:rsidR="00B01EE7" w:rsidRPr="005A4395">
        <w:rPr>
          <w:rFonts w:cstheme="minorHAnsi"/>
          <w:color w:val="000000"/>
          <w:sz w:val="22"/>
          <w:szCs w:val="22"/>
          <w:lang w:val="en-US"/>
        </w:rPr>
        <w:t xml:space="preserve"> </w:t>
      </w:r>
      <w:r w:rsidRPr="005A4395">
        <w:rPr>
          <w:rFonts w:cstheme="minorHAnsi"/>
          <w:color w:val="000000"/>
          <w:sz w:val="22"/>
          <w:szCs w:val="22"/>
          <w:lang w:val="en-US"/>
        </w:rPr>
        <w:t xml:space="preserve">within an additional </w:t>
      </w:r>
      <w:r w:rsidR="00972A38" w:rsidRPr="005A4395">
        <w:rPr>
          <w:rFonts w:cstheme="minorHAnsi"/>
          <w:b/>
          <w:color w:val="000000"/>
          <w:sz w:val="22"/>
          <w:szCs w:val="22"/>
          <w:lang w:val="en-US"/>
        </w:rPr>
        <w:t>8</w:t>
      </w:r>
      <w:r w:rsidRPr="005A4395">
        <w:rPr>
          <w:rFonts w:cstheme="minorHAnsi"/>
          <w:b/>
          <w:color w:val="000000"/>
          <w:sz w:val="22"/>
          <w:szCs w:val="22"/>
          <w:lang w:val="en-US"/>
        </w:rPr>
        <w:t xml:space="preserve"> calendar days</w:t>
      </w:r>
      <w:r w:rsidRPr="005A4395">
        <w:rPr>
          <w:rFonts w:cstheme="minorHAnsi"/>
          <w:color w:val="000000"/>
          <w:sz w:val="22"/>
          <w:szCs w:val="22"/>
          <w:lang w:val="en-US"/>
        </w:rPr>
        <w:t>.</w:t>
      </w:r>
    </w:p>
    <w:p w14:paraId="7F4CDD2D" w14:textId="77777777" w:rsidR="005A4B44" w:rsidRPr="005A4395" w:rsidRDefault="00236496" w:rsidP="005A4395">
      <w:pPr>
        <w:pStyle w:val="Heading4"/>
        <w:tabs>
          <w:tab w:val="num" w:pos="1701"/>
        </w:tabs>
        <w:rPr>
          <w:rFonts w:cstheme="minorHAnsi"/>
          <w:i w:val="0"/>
          <w:sz w:val="22"/>
          <w:szCs w:val="22"/>
        </w:rPr>
      </w:pPr>
      <w:r w:rsidRPr="005A4395">
        <w:rPr>
          <w:rFonts w:cstheme="minorHAnsi"/>
          <w:i w:val="0"/>
          <w:sz w:val="22"/>
          <w:szCs w:val="22"/>
        </w:rPr>
        <w:t>Non-fatal</w:t>
      </w:r>
      <w:r w:rsidR="005A4B44" w:rsidRPr="005A4395">
        <w:rPr>
          <w:rFonts w:cstheme="minorHAnsi"/>
          <w:i w:val="0"/>
          <w:sz w:val="22"/>
          <w:szCs w:val="22"/>
        </w:rPr>
        <w:t xml:space="preserve"> and </w:t>
      </w:r>
      <w:r w:rsidRPr="005A4395">
        <w:rPr>
          <w:rFonts w:cstheme="minorHAnsi"/>
          <w:i w:val="0"/>
          <w:sz w:val="22"/>
          <w:szCs w:val="22"/>
        </w:rPr>
        <w:t>non-life-threatening</w:t>
      </w:r>
      <w:r w:rsidR="005A4B44" w:rsidRPr="005A4395">
        <w:rPr>
          <w:rFonts w:cstheme="minorHAnsi"/>
          <w:i w:val="0"/>
          <w:sz w:val="22"/>
          <w:szCs w:val="22"/>
        </w:rPr>
        <w:t xml:space="preserve"> SUSARs</w:t>
      </w:r>
    </w:p>
    <w:p w14:paraId="42CE0CB8" w14:textId="77777777" w:rsidR="005A4B44" w:rsidRPr="005A4395" w:rsidRDefault="005A4B44" w:rsidP="005A4395">
      <w:pPr>
        <w:widowControl w:val="0"/>
        <w:autoSpaceDE w:val="0"/>
        <w:autoSpaceDN w:val="0"/>
        <w:adjustRightInd w:val="0"/>
        <w:rPr>
          <w:rFonts w:cstheme="minorHAnsi"/>
          <w:color w:val="000000"/>
          <w:sz w:val="22"/>
          <w:szCs w:val="22"/>
          <w:lang w:val="en-US"/>
        </w:rPr>
      </w:pPr>
      <w:r w:rsidRPr="005A4395">
        <w:rPr>
          <w:rFonts w:cstheme="minorHAnsi"/>
          <w:color w:val="000000"/>
          <w:sz w:val="22"/>
          <w:szCs w:val="22"/>
          <w:lang w:val="en-US"/>
        </w:rPr>
        <w:t>All other SUSARs and safety issues must be reported to</w:t>
      </w:r>
      <w:r w:rsidR="00A560B8" w:rsidRPr="00A560B8">
        <w:rPr>
          <w:color w:val="000000"/>
          <w:sz w:val="22"/>
          <w:szCs w:val="22"/>
          <w:lang w:val="en-US"/>
        </w:rPr>
        <w:t xml:space="preserve"> the Sponsor immediately but within 24 hours of the site inve</w:t>
      </w:r>
      <w:r w:rsidR="00BC3940">
        <w:rPr>
          <w:color w:val="000000"/>
          <w:sz w:val="22"/>
          <w:szCs w:val="22"/>
          <w:lang w:val="en-US"/>
        </w:rPr>
        <w:t>stigator awareness of the event</w:t>
      </w:r>
      <w:r w:rsidR="00A560B8" w:rsidRPr="00A560B8">
        <w:rPr>
          <w:color w:val="000000"/>
          <w:sz w:val="22"/>
          <w:szCs w:val="22"/>
          <w:lang w:val="en-US"/>
        </w:rPr>
        <w:t xml:space="preserve">. The MHRA and Ethics Committee </w:t>
      </w:r>
      <w:r w:rsidR="00A560B8" w:rsidRPr="00A560B8">
        <w:rPr>
          <w:rFonts w:cstheme="minorHAnsi"/>
          <w:sz w:val="22"/>
          <w:szCs w:val="22"/>
          <w:lang w:val="en-US"/>
        </w:rPr>
        <w:t>must be notified</w:t>
      </w:r>
      <w:r w:rsidR="00A560B8">
        <w:rPr>
          <w:rFonts w:cstheme="minorHAnsi"/>
          <w:sz w:val="22"/>
          <w:szCs w:val="22"/>
          <w:lang w:val="en-US"/>
        </w:rPr>
        <w:t xml:space="preserve"> </w:t>
      </w:r>
      <w:r w:rsidRPr="005A4395">
        <w:rPr>
          <w:rFonts w:cstheme="minorHAnsi"/>
          <w:color w:val="000000"/>
          <w:sz w:val="22"/>
          <w:szCs w:val="22"/>
          <w:lang w:val="en-US"/>
        </w:rPr>
        <w:t xml:space="preserve">as soon as possible but no later than </w:t>
      </w:r>
      <w:r w:rsidRPr="005A4395">
        <w:rPr>
          <w:rFonts w:cstheme="minorHAnsi"/>
          <w:b/>
          <w:color w:val="000000"/>
          <w:sz w:val="22"/>
          <w:szCs w:val="22"/>
          <w:lang w:val="en-US"/>
        </w:rPr>
        <w:t>15 calendar days</w:t>
      </w:r>
      <w:r w:rsidRPr="005A4395">
        <w:rPr>
          <w:rFonts w:cstheme="minorHAnsi"/>
          <w:color w:val="000000"/>
          <w:sz w:val="22"/>
          <w:szCs w:val="22"/>
          <w:lang w:val="en-US"/>
        </w:rPr>
        <w:t xml:space="preserve"> after </w:t>
      </w:r>
      <w:r w:rsidR="00A560B8">
        <w:rPr>
          <w:rFonts w:cstheme="minorHAnsi"/>
          <w:color w:val="000000"/>
          <w:sz w:val="22"/>
          <w:szCs w:val="22"/>
          <w:lang w:val="en-US"/>
        </w:rPr>
        <w:t xml:space="preserve">the trial team and Sponsor has </w:t>
      </w:r>
      <w:r w:rsidRPr="005A4395">
        <w:rPr>
          <w:rFonts w:cstheme="minorHAnsi"/>
          <w:color w:val="000000"/>
          <w:sz w:val="22"/>
          <w:szCs w:val="22"/>
          <w:lang w:val="en-US"/>
        </w:rPr>
        <w:t>first knowledge of the minimum criteria for expedited reporting. Further relevant follow</w:t>
      </w:r>
      <w:r w:rsidRPr="005A4395">
        <w:rPr>
          <w:rFonts w:cstheme="minorHAnsi"/>
          <w:color w:val="FF0000"/>
          <w:sz w:val="22"/>
          <w:szCs w:val="22"/>
          <w:lang w:val="en-US"/>
        </w:rPr>
        <w:t>-</w:t>
      </w:r>
      <w:r w:rsidRPr="005A4395">
        <w:rPr>
          <w:rFonts w:cstheme="minorHAnsi"/>
          <w:color w:val="000000"/>
          <w:sz w:val="22"/>
          <w:szCs w:val="22"/>
          <w:lang w:val="en-US"/>
        </w:rPr>
        <w:t>up information should be given as soon as possible.</w:t>
      </w:r>
    </w:p>
    <w:p w14:paraId="75CAD4F8" w14:textId="77777777" w:rsidR="005A4B44" w:rsidRPr="005A4395" w:rsidRDefault="005A4B44" w:rsidP="005A4395">
      <w:pPr>
        <w:pStyle w:val="Heading3"/>
        <w:rPr>
          <w:rFonts w:cstheme="minorHAnsi"/>
          <w:sz w:val="22"/>
          <w:szCs w:val="22"/>
          <w:lang w:val="en-US"/>
        </w:rPr>
      </w:pPr>
      <w:bookmarkStart w:id="356" w:name="_Toc38375892"/>
      <w:r w:rsidRPr="005A4395">
        <w:rPr>
          <w:rFonts w:cstheme="minorHAnsi"/>
          <w:sz w:val="22"/>
          <w:szCs w:val="22"/>
          <w:lang w:val="en-US"/>
        </w:rPr>
        <w:t xml:space="preserve">How to </w:t>
      </w:r>
      <w:r w:rsidRPr="005A4395">
        <w:rPr>
          <w:rFonts w:cstheme="minorHAnsi"/>
          <w:sz w:val="22"/>
          <w:szCs w:val="22"/>
        </w:rPr>
        <w:t>report</w:t>
      </w:r>
      <w:r w:rsidRPr="005A4395">
        <w:rPr>
          <w:rFonts w:cstheme="minorHAnsi"/>
          <w:sz w:val="22"/>
          <w:szCs w:val="22"/>
          <w:lang w:val="en-US"/>
        </w:rPr>
        <w:t>?</w:t>
      </w:r>
      <w:bookmarkEnd w:id="356"/>
    </w:p>
    <w:p w14:paraId="01591E0A" w14:textId="77777777" w:rsidR="005A4B44" w:rsidRPr="005A4395" w:rsidRDefault="005A4B44" w:rsidP="005A4395">
      <w:pPr>
        <w:pStyle w:val="Heading4"/>
        <w:tabs>
          <w:tab w:val="num" w:pos="1701"/>
        </w:tabs>
        <w:rPr>
          <w:rFonts w:cstheme="minorHAnsi"/>
          <w:i w:val="0"/>
          <w:sz w:val="22"/>
          <w:szCs w:val="22"/>
        </w:rPr>
      </w:pPr>
      <w:r w:rsidRPr="005A4395">
        <w:rPr>
          <w:rFonts w:cstheme="minorHAnsi"/>
          <w:i w:val="0"/>
          <w:sz w:val="22"/>
          <w:szCs w:val="22"/>
        </w:rPr>
        <w:t>Minimum criteria for initial expedited reporting of SUSARs</w:t>
      </w:r>
    </w:p>
    <w:p w14:paraId="52E2277E" w14:textId="77777777" w:rsidR="005A4B44" w:rsidRPr="005A4395" w:rsidRDefault="005A4B44" w:rsidP="005A4395">
      <w:pPr>
        <w:widowControl w:val="0"/>
        <w:autoSpaceDE w:val="0"/>
        <w:autoSpaceDN w:val="0"/>
        <w:adjustRightInd w:val="0"/>
        <w:rPr>
          <w:rFonts w:cstheme="minorHAnsi"/>
          <w:color w:val="000000"/>
          <w:sz w:val="22"/>
          <w:szCs w:val="22"/>
          <w:lang w:val="en-US"/>
        </w:rPr>
      </w:pPr>
      <w:r w:rsidRPr="005A4395">
        <w:rPr>
          <w:rFonts w:cstheme="minorHAnsi"/>
          <w:color w:val="000000"/>
          <w:sz w:val="22"/>
          <w:szCs w:val="22"/>
          <w:lang w:val="en-US"/>
        </w:rPr>
        <w:t>Information on the final description and evaluation of an adverse reaction report may not be available within the required time frames for reporting. For regulatory purposes, initial expedited reports should be submitted within the time limits as soon as the minimum following criteria are met:</w:t>
      </w:r>
    </w:p>
    <w:p w14:paraId="49120004" w14:textId="77777777" w:rsidR="005A4B44" w:rsidRPr="005A4395" w:rsidRDefault="005A4B44" w:rsidP="005A4395">
      <w:pPr>
        <w:widowControl w:val="0"/>
        <w:autoSpaceDE w:val="0"/>
        <w:autoSpaceDN w:val="0"/>
        <w:adjustRightInd w:val="0"/>
        <w:rPr>
          <w:rFonts w:cstheme="minorHAnsi"/>
          <w:color w:val="000000"/>
          <w:sz w:val="22"/>
          <w:szCs w:val="22"/>
          <w:lang w:val="en-US"/>
        </w:rPr>
      </w:pPr>
      <w:r w:rsidRPr="005A4395">
        <w:rPr>
          <w:rFonts w:cstheme="minorHAnsi"/>
          <w:color w:val="000000"/>
          <w:sz w:val="22"/>
          <w:szCs w:val="22"/>
          <w:lang w:val="en-US"/>
        </w:rPr>
        <w:t>a) a suspected in</w:t>
      </w:r>
      <w:r w:rsidR="00FA40A3" w:rsidRPr="005A4395">
        <w:rPr>
          <w:rFonts w:cstheme="minorHAnsi"/>
          <w:color w:val="000000"/>
          <w:sz w:val="22"/>
          <w:szCs w:val="22"/>
          <w:lang w:val="en-US"/>
        </w:rPr>
        <w:t>vestigational medicinal product</w:t>
      </w:r>
    </w:p>
    <w:p w14:paraId="52976654" w14:textId="77777777" w:rsidR="005A4B44" w:rsidRPr="005A4395" w:rsidRDefault="005A4B44" w:rsidP="005A4395">
      <w:pPr>
        <w:widowControl w:val="0"/>
        <w:autoSpaceDE w:val="0"/>
        <w:autoSpaceDN w:val="0"/>
        <w:adjustRightInd w:val="0"/>
        <w:rPr>
          <w:rFonts w:cstheme="minorHAnsi"/>
          <w:color w:val="000000"/>
          <w:sz w:val="22"/>
          <w:szCs w:val="22"/>
          <w:lang w:val="en-US"/>
        </w:rPr>
      </w:pPr>
      <w:r w:rsidRPr="005A4395">
        <w:rPr>
          <w:rFonts w:cstheme="minorHAnsi"/>
          <w:color w:val="000000"/>
          <w:sz w:val="22"/>
          <w:szCs w:val="22"/>
          <w:lang w:val="en-US"/>
        </w:rPr>
        <w:t xml:space="preserve">b) an identifiable </w:t>
      </w:r>
      <w:r w:rsidR="00236496" w:rsidRPr="005A4395">
        <w:rPr>
          <w:rFonts w:cstheme="minorHAnsi"/>
          <w:color w:val="000000"/>
          <w:sz w:val="22"/>
          <w:szCs w:val="22"/>
          <w:lang w:val="en-US"/>
        </w:rPr>
        <w:t>participant (</w:t>
      </w:r>
      <w:r w:rsidRPr="005A4395">
        <w:rPr>
          <w:rFonts w:cstheme="minorHAnsi"/>
          <w:color w:val="000000"/>
          <w:sz w:val="22"/>
          <w:szCs w:val="22"/>
          <w:lang w:val="en-US"/>
        </w:rPr>
        <w:t xml:space="preserve">e.g. </w:t>
      </w:r>
      <w:r w:rsidR="007B2E05" w:rsidRPr="005A4395">
        <w:rPr>
          <w:rFonts w:cstheme="minorHAnsi"/>
          <w:color w:val="000000"/>
          <w:sz w:val="22"/>
          <w:szCs w:val="22"/>
          <w:lang w:val="en-US"/>
        </w:rPr>
        <w:t>trial</w:t>
      </w:r>
      <w:r w:rsidRPr="005A4395">
        <w:rPr>
          <w:rFonts w:cstheme="minorHAnsi"/>
          <w:color w:val="000000"/>
          <w:sz w:val="22"/>
          <w:szCs w:val="22"/>
          <w:lang w:val="en-US"/>
        </w:rPr>
        <w:t xml:space="preserve"> </w:t>
      </w:r>
      <w:r w:rsidR="00236496" w:rsidRPr="005A4395">
        <w:rPr>
          <w:rFonts w:cstheme="minorHAnsi"/>
          <w:color w:val="000000"/>
          <w:sz w:val="22"/>
          <w:szCs w:val="22"/>
          <w:lang w:val="en-US"/>
        </w:rPr>
        <w:t>participant code</w:t>
      </w:r>
      <w:r w:rsidR="00FA40A3" w:rsidRPr="005A4395">
        <w:rPr>
          <w:rFonts w:cstheme="minorHAnsi"/>
          <w:color w:val="000000"/>
          <w:sz w:val="22"/>
          <w:szCs w:val="22"/>
          <w:lang w:val="en-US"/>
        </w:rPr>
        <w:t xml:space="preserve"> number)</w:t>
      </w:r>
    </w:p>
    <w:p w14:paraId="153D8C4B" w14:textId="77777777" w:rsidR="005A4B44" w:rsidRPr="005A4395" w:rsidRDefault="005A4B44" w:rsidP="005A4395">
      <w:pPr>
        <w:widowControl w:val="0"/>
        <w:autoSpaceDE w:val="0"/>
        <w:autoSpaceDN w:val="0"/>
        <w:adjustRightInd w:val="0"/>
        <w:rPr>
          <w:rFonts w:cstheme="minorHAnsi"/>
          <w:color w:val="000000"/>
          <w:sz w:val="22"/>
          <w:szCs w:val="22"/>
          <w:lang w:val="en-US"/>
        </w:rPr>
      </w:pPr>
      <w:r w:rsidRPr="005A4395">
        <w:rPr>
          <w:rFonts w:cstheme="minorHAnsi"/>
          <w:color w:val="000000"/>
          <w:sz w:val="22"/>
          <w:szCs w:val="22"/>
          <w:lang w:val="en-US"/>
        </w:rPr>
        <w:t>c) an adverse event assessed as serious and unexpected, and for which there is a reasonabl</w:t>
      </w:r>
      <w:r w:rsidR="00FA40A3" w:rsidRPr="005A4395">
        <w:rPr>
          <w:rFonts w:cstheme="minorHAnsi"/>
          <w:color w:val="000000"/>
          <w:sz w:val="22"/>
          <w:szCs w:val="22"/>
          <w:lang w:val="en-US"/>
        </w:rPr>
        <w:t>e suspected causal relationship</w:t>
      </w:r>
    </w:p>
    <w:p w14:paraId="753BE2AC" w14:textId="77777777" w:rsidR="005A4B44" w:rsidRPr="005A4395" w:rsidRDefault="005A4B44" w:rsidP="005A4395">
      <w:pPr>
        <w:widowControl w:val="0"/>
        <w:autoSpaceDE w:val="0"/>
        <w:autoSpaceDN w:val="0"/>
        <w:adjustRightInd w:val="0"/>
        <w:rPr>
          <w:rFonts w:cstheme="minorHAnsi"/>
          <w:color w:val="000000"/>
          <w:sz w:val="22"/>
          <w:szCs w:val="22"/>
          <w:lang w:val="en-US"/>
        </w:rPr>
      </w:pPr>
      <w:r w:rsidRPr="005A4395">
        <w:rPr>
          <w:rFonts w:cstheme="minorHAnsi"/>
          <w:color w:val="000000"/>
          <w:sz w:val="22"/>
          <w:szCs w:val="22"/>
          <w:lang w:val="en-US"/>
        </w:rPr>
        <w:t>d) a</w:t>
      </w:r>
      <w:r w:rsidR="00FA40A3" w:rsidRPr="005A4395">
        <w:rPr>
          <w:rFonts w:cstheme="minorHAnsi"/>
          <w:color w:val="000000"/>
          <w:sz w:val="22"/>
          <w:szCs w:val="22"/>
          <w:lang w:val="en-US"/>
        </w:rPr>
        <w:t>n identifiable reporting source</w:t>
      </w:r>
    </w:p>
    <w:p w14:paraId="1573E0FD" w14:textId="77777777" w:rsidR="00802A85" w:rsidRPr="005A4395" w:rsidRDefault="00802A85" w:rsidP="005A4395">
      <w:pPr>
        <w:widowControl w:val="0"/>
        <w:autoSpaceDE w:val="0"/>
        <w:autoSpaceDN w:val="0"/>
        <w:adjustRightInd w:val="0"/>
        <w:rPr>
          <w:rFonts w:cstheme="minorHAnsi"/>
          <w:color w:val="000000"/>
          <w:sz w:val="22"/>
          <w:szCs w:val="22"/>
          <w:lang w:val="en-US"/>
        </w:rPr>
      </w:pPr>
    </w:p>
    <w:p w14:paraId="198B112B" w14:textId="77777777" w:rsidR="005A4B44" w:rsidRPr="005A4395" w:rsidRDefault="005A4B44" w:rsidP="005A4395">
      <w:pPr>
        <w:widowControl w:val="0"/>
        <w:autoSpaceDE w:val="0"/>
        <w:autoSpaceDN w:val="0"/>
        <w:adjustRightInd w:val="0"/>
        <w:rPr>
          <w:rFonts w:cstheme="minorHAnsi"/>
          <w:color w:val="000000"/>
          <w:sz w:val="22"/>
          <w:szCs w:val="22"/>
          <w:lang w:val="en-US"/>
        </w:rPr>
      </w:pPr>
      <w:r w:rsidRPr="005A4395">
        <w:rPr>
          <w:rFonts w:cstheme="minorHAnsi"/>
          <w:color w:val="000000"/>
          <w:sz w:val="22"/>
          <w:szCs w:val="22"/>
          <w:lang w:val="en-US"/>
        </w:rPr>
        <w:t>and, when available and applicable:</w:t>
      </w:r>
    </w:p>
    <w:p w14:paraId="071E6E80" w14:textId="77777777" w:rsidR="005A4B44" w:rsidRPr="005A4395" w:rsidRDefault="005A4B44" w:rsidP="005A4395">
      <w:pPr>
        <w:widowControl w:val="0"/>
        <w:autoSpaceDE w:val="0"/>
        <w:autoSpaceDN w:val="0"/>
        <w:adjustRightInd w:val="0"/>
        <w:ind w:left="567"/>
        <w:rPr>
          <w:rFonts w:cstheme="minorHAnsi"/>
          <w:color w:val="000000"/>
          <w:sz w:val="22"/>
          <w:szCs w:val="22"/>
          <w:lang w:val="en-US"/>
        </w:rPr>
      </w:pPr>
      <w:r w:rsidRPr="005A4395">
        <w:rPr>
          <w:rFonts w:cstheme="minorHAnsi"/>
          <w:color w:val="000000"/>
          <w:sz w:val="22"/>
          <w:szCs w:val="22"/>
          <w:lang w:val="en-US"/>
        </w:rPr>
        <w:t>- an unique clinical trial identification (EudraCT number or in case of non-</w:t>
      </w:r>
      <w:r w:rsidR="00802A85" w:rsidRPr="005A4395">
        <w:rPr>
          <w:rFonts w:cstheme="minorHAnsi"/>
          <w:color w:val="000000"/>
          <w:sz w:val="22"/>
          <w:szCs w:val="22"/>
          <w:lang w:val="en-US"/>
        </w:rPr>
        <w:tab/>
      </w:r>
      <w:r w:rsidRPr="005A4395">
        <w:rPr>
          <w:rFonts w:cstheme="minorHAnsi"/>
          <w:color w:val="000000"/>
          <w:sz w:val="22"/>
          <w:szCs w:val="22"/>
          <w:lang w:val="en-US"/>
        </w:rPr>
        <w:t>European</w:t>
      </w:r>
      <w:r w:rsidR="00802A85" w:rsidRPr="005A4395">
        <w:rPr>
          <w:rFonts w:cstheme="minorHAnsi"/>
          <w:color w:val="000000"/>
          <w:sz w:val="22"/>
          <w:szCs w:val="22"/>
          <w:lang w:val="en-US"/>
        </w:rPr>
        <w:t xml:space="preserve"> </w:t>
      </w:r>
      <w:r w:rsidRPr="005A4395">
        <w:rPr>
          <w:rFonts w:cstheme="minorHAnsi"/>
          <w:color w:val="000000"/>
          <w:sz w:val="22"/>
          <w:szCs w:val="22"/>
          <w:lang w:val="en-US"/>
        </w:rPr>
        <w:t>Community trials the sponsor's trial protocol code number)</w:t>
      </w:r>
    </w:p>
    <w:p w14:paraId="3581C9BE" w14:textId="77777777" w:rsidR="005A4B44" w:rsidRPr="005A4395" w:rsidRDefault="005A4B44" w:rsidP="005A4395">
      <w:pPr>
        <w:widowControl w:val="0"/>
        <w:autoSpaceDE w:val="0"/>
        <w:autoSpaceDN w:val="0"/>
        <w:adjustRightInd w:val="0"/>
        <w:ind w:left="567"/>
        <w:rPr>
          <w:rFonts w:cstheme="minorHAnsi"/>
          <w:color w:val="000000"/>
          <w:sz w:val="22"/>
          <w:szCs w:val="22"/>
          <w:lang w:val="en-US"/>
        </w:rPr>
      </w:pPr>
      <w:r w:rsidRPr="005A4395">
        <w:rPr>
          <w:rFonts w:cstheme="minorHAnsi"/>
          <w:color w:val="000000"/>
          <w:sz w:val="22"/>
          <w:szCs w:val="22"/>
          <w:lang w:val="en-US"/>
        </w:rPr>
        <w:t>- an unique case identification (i.e. sponso</w:t>
      </w:r>
      <w:r w:rsidR="00236496" w:rsidRPr="005A4395">
        <w:rPr>
          <w:rFonts w:cstheme="minorHAnsi"/>
          <w:color w:val="000000"/>
          <w:sz w:val="22"/>
          <w:szCs w:val="22"/>
          <w:lang w:val="en-US"/>
        </w:rPr>
        <w:t>r's case identification number)</w:t>
      </w:r>
    </w:p>
    <w:p w14:paraId="4F253C10" w14:textId="77777777" w:rsidR="005A4B44" w:rsidRPr="005A4395" w:rsidRDefault="005A4B44" w:rsidP="005A4395">
      <w:pPr>
        <w:pStyle w:val="Heading4"/>
        <w:tabs>
          <w:tab w:val="num" w:pos="1701"/>
        </w:tabs>
        <w:rPr>
          <w:rFonts w:cstheme="minorHAnsi"/>
          <w:i w:val="0"/>
          <w:sz w:val="22"/>
          <w:szCs w:val="22"/>
        </w:rPr>
      </w:pPr>
      <w:r w:rsidRPr="005A4395">
        <w:rPr>
          <w:rFonts w:cstheme="minorHAnsi"/>
          <w:i w:val="0"/>
          <w:sz w:val="22"/>
          <w:szCs w:val="22"/>
        </w:rPr>
        <w:t>Follow-up reports of SUSARs</w:t>
      </w:r>
    </w:p>
    <w:p w14:paraId="627E1AEF" w14:textId="77777777" w:rsidR="005A4B44" w:rsidRPr="005A4395" w:rsidRDefault="005A4B44" w:rsidP="005A4395">
      <w:pPr>
        <w:widowControl w:val="0"/>
        <w:autoSpaceDE w:val="0"/>
        <w:autoSpaceDN w:val="0"/>
        <w:adjustRightInd w:val="0"/>
        <w:rPr>
          <w:rFonts w:cstheme="minorHAnsi"/>
          <w:color w:val="000000"/>
          <w:sz w:val="22"/>
          <w:szCs w:val="22"/>
          <w:lang w:val="en-US"/>
        </w:rPr>
      </w:pPr>
      <w:r w:rsidRPr="005A4395">
        <w:rPr>
          <w:rFonts w:cstheme="minorHAnsi"/>
          <w:color w:val="000000"/>
          <w:sz w:val="22"/>
          <w:szCs w:val="22"/>
          <w:lang w:val="en-US"/>
        </w:rPr>
        <w:t xml:space="preserve">In case of incomplete information at the time of initial reporting, all the appropriate information for an adequate analysis of causality should be actively sought from the reporter </w:t>
      </w:r>
      <w:r w:rsidR="008E24AF" w:rsidRPr="005A4395">
        <w:rPr>
          <w:rFonts w:cstheme="minorHAnsi"/>
          <w:color w:val="000000"/>
          <w:sz w:val="22"/>
          <w:szCs w:val="22"/>
          <w:lang w:val="en-US"/>
        </w:rPr>
        <w:t xml:space="preserve">or other available sources. Further available relevant information should be reported as </w:t>
      </w:r>
      <w:r w:rsidRPr="005A4395">
        <w:rPr>
          <w:rFonts w:cstheme="minorHAnsi"/>
          <w:color w:val="000000"/>
          <w:sz w:val="22"/>
          <w:szCs w:val="22"/>
          <w:lang w:val="en-US"/>
        </w:rPr>
        <w:t>follow-up reports.</w:t>
      </w:r>
    </w:p>
    <w:p w14:paraId="1ADC3CF6" w14:textId="77777777" w:rsidR="005A4B44" w:rsidRPr="005A4395" w:rsidRDefault="005A4B44" w:rsidP="005A4395">
      <w:pPr>
        <w:widowControl w:val="0"/>
        <w:autoSpaceDE w:val="0"/>
        <w:autoSpaceDN w:val="0"/>
        <w:adjustRightInd w:val="0"/>
        <w:rPr>
          <w:rFonts w:cstheme="minorHAnsi"/>
          <w:color w:val="000000"/>
          <w:sz w:val="22"/>
          <w:szCs w:val="22"/>
          <w:lang w:val="en-US"/>
        </w:rPr>
      </w:pPr>
      <w:r w:rsidRPr="005A4395">
        <w:rPr>
          <w:rFonts w:cstheme="minorHAnsi"/>
          <w:color w:val="000000"/>
          <w:sz w:val="22"/>
          <w:szCs w:val="22"/>
          <w:lang w:val="en-US"/>
        </w:rPr>
        <w:t>In certain cases, it may be appropriate to conduct follow-up of the long-term outcome of a particular reaction.</w:t>
      </w:r>
    </w:p>
    <w:p w14:paraId="0E1B5FB2" w14:textId="77777777" w:rsidR="005A4B44" w:rsidRPr="005A4395" w:rsidRDefault="005A4B44" w:rsidP="005A4395">
      <w:pPr>
        <w:pStyle w:val="Heading4"/>
        <w:tabs>
          <w:tab w:val="num" w:pos="1701"/>
        </w:tabs>
        <w:rPr>
          <w:rFonts w:cstheme="minorHAnsi"/>
          <w:i w:val="0"/>
          <w:sz w:val="22"/>
          <w:szCs w:val="22"/>
        </w:rPr>
      </w:pPr>
      <w:r w:rsidRPr="005A4395">
        <w:rPr>
          <w:rFonts w:cstheme="minorHAnsi"/>
          <w:i w:val="0"/>
          <w:sz w:val="22"/>
          <w:szCs w:val="22"/>
        </w:rPr>
        <w:t>Format of the SUSARs reports</w:t>
      </w:r>
    </w:p>
    <w:p w14:paraId="4B32D73A" w14:textId="77777777" w:rsidR="005A4B44" w:rsidRPr="005A4395" w:rsidRDefault="005A4B44" w:rsidP="005A4395">
      <w:pPr>
        <w:widowControl w:val="0"/>
        <w:autoSpaceDE w:val="0"/>
        <w:autoSpaceDN w:val="0"/>
        <w:adjustRightInd w:val="0"/>
        <w:rPr>
          <w:rFonts w:cstheme="minorHAnsi"/>
          <w:color w:val="000000"/>
          <w:sz w:val="22"/>
          <w:szCs w:val="22"/>
          <w:lang w:val="en-US"/>
        </w:rPr>
      </w:pPr>
      <w:r w:rsidRPr="005A4395">
        <w:rPr>
          <w:rFonts w:cstheme="minorHAnsi"/>
          <w:color w:val="000000"/>
          <w:sz w:val="22"/>
          <w:szCs w:val="22"/>
          <w:lang w:val="en-US"/>
        </w:rPr>
        <w:t xml:space="preserve">Electronic reporting </w:t>
      </w:r>
      <w:r w:rsidR="00F570A6" w:rsidRPr="005A4395">
        <w:rPr>
          <w:rFonts w:cstheme="minorHAnsi"/>
          <w:color w:val="000000"/>
          <w:sz w:val="22"/>
          <w:szCs w:val="22"/>
          <w:lang w:val="en-US"/>
        </w:rPr>
        <w:t>is</w:t>
      </w:r>
      <w:r w:rsidRPr="005A4395">
        <w:rPr>
          <w:rFonts w:cstheme="minorHAnsi"/>
          <w:color w:val="000000"/>
          <w:sz w:val="22"/>
          <w:szCs w:val="22"/>
          <w:lang w:val="en-US"/>
        </w:rPr>
        <w:t xml:space="preserve"> the expected method for expedited reporting of SUSARs to the </w:t>
      </w:r>
      <w:r w:rsidR="00476005" w:rsidRPr="005A4395">
        <w:rPr>
          <w:rFonts w:cstheme="minorHAnsi"/>
          <w:color w:val="000000"/>
          <w:sz w:val="22"/>
          <w:szCs w:val="22"/>
          <w:lang w:val="en-US"/>
        </w:rPr>
        <w:t>competent authority</w:t>
      </w:r>
      <w:r w:rsidRPr="005A4395">
        <w:rPr>
          <w:rFonts w:cstheme="minorHAnsi"/>
          <w:color w:val="000000"/>
          <w:sz w:val="22"/>
          <w:szCs w:val="22"/>
          <w:lang w:val="en-US"/>
        </w:rPr>
        <w:t>.</w:t>
      </w:r>
      <w:r w:rsidR="000611CD" w:rsidRPr="005A4395">
        <w:rPr>
          <w:rFonts w:cstheme="minorHAnsi"/>
          <w:color w:val="000000"/>
          <w:sz w:val="22"/>
          <w:szCs w:val="22"/>
          <w:lang w:val="en-US"/>
        </w:rPr>
        <w:t xml:space="preserve"> T</w:t>
      </w:r>
      <w:r w:rsidRPr="005A4395">
        <w:rPr>
          <w:rFonts w:cstheme="minorHAnsi"/>
          <w:color w:val="000000"/>
          <w:sz w:val="22"/>
          <w:szCs w:val="22"/>
          <w:lang w:val="en-US"/>
        </w:rPr>
        <w:t xml:space="preserve">he format and content as defined by the </w:t>
      </w:r>
      <w:r w:rsidR="00476005" w:rsidRPr="005A4395">
        <w:rPr>
          <w:rFonts w:cstheme="minorHAnsi"/>
          <w:color w:val="000000"/>
          <w:sz w:val="22"/>
          <w:szCs w:val="22"/>
          <w:lang w:val="en-US"/>
        </w:rPr>
        <w:t xml:space="preserve">competent authority </w:t>
      </w:r>
      <w:r w:rsidRPr="005A4395">
        <w:rPr>
          <w:rFonts w:cstheme="minorHAnsi"/>
          <w:color w:val="000000"/>
          <w:sz w:val="22"/>
          <w:szCs w:val="22"/>
          <w:lang w:val="en-US"/>
        </w:rPr>
        <w:t>should be adhered to.</w:t>
      </w:r>
    </w:p>
    <w:p w14:paraId="7877A24F" w14:textId="77777777" w:rsidR="006559F3" w:rsidRPr="005A4395" w:rsidRDefault="006559F3" w:rsidP="005A4395">
      <w:pPr>
        <w:widowControl w:val="0"/>
        <w:autoSpaceDE w:val="0"/>
        <w:autoSpaceDN w:val="0"/>
        <w:adjustRightInd w:val="0"/>
        <w:rPr>
          <w:rFonts w:cstheme="minorHAnsi"/>
          <w:color w:val="000000"/>
          <w:sz w:val="22"/>
          <w:szCs w:val="22"/>
          <w:lang w:val="en-US"/>
        </w:rPr>
      </w:pPr>
    </w:p>
    <w:p w14:paraId="209AB387" w14:textId="77777777" w:rsidR="001B0352" w:rsidRPr="005A4395" w:rsidRDefault="001B0352" w:rsidP="0086380D">
      <w:pPr>
        <w:pStyle w:val="Heading2"/>
        <w:ind w:hanging="540"/>
        <w:rPr>
          <w:rFonts w:cstheme="minorHAnsi"/>
          <w:sz w:val="22"/>
          <w:szCs w:val="22"/>
          <w:lang w:val="en-US"/>
        </w:rPr>
      </w:pPr>
      <w:bookmarkStart w:id="357" w:name="_Toc468701248"/>
      <w:bookmarkStart w:id="358" w:name="_Toc38375893"/>
      <w:r w:rsidRPr="005A4395">
        <w:rPr>
          <w:rFonts w:cstheme="minorHAnsi"/>
          <w:sz w:val="22"/>
          <w:szCs w:val="22"/>
          <w:lang w:val="en-US"/>
        </w:rPr>
        <w:t>Pregnancy Reporting</w:t>
      </w:r>
      <w:bookmarkEnd w:id="357"/>
      <w:bookmarkEnd w:id="358"/>
    </w:p>
    <w:p w14:paraId="69E5FB36" w14:textId="77777777" w:rsidR="005E7630" w:rsidRPr="005A4395" w:rsidRDefault="005E7630" w:rsidP="005A4395">
      <w:pPr>
        <w:rPr>
          <w:rFonts w:cstheme="minorHAnsi"/>
          <w:sz w:val="22"/>
          <w:szCs w:val="22"/>
          <w:lang w:val="en-US"/>
        </w:rPr>
      </w:pPr>
    </w:p>
    <w:p w14:paraId="36E33729" w14:textId="77777777" w:rsidR="00BC3940" w:rsidRDefault="001B0352" w:rsidP="005A4395">
      <w:pPr>
        <w:rPr>
          <w:rFonts w:cstheme="minorHAnsi"/>
          <w:sz w:val="22"/>
          <w:szCs w:val="22"/>
          <w:lang w:val="en-US"/>
        </w:rPr>
      </w:pPr>
      <w:r w:rsidRPr="005A4395">
        <w:rPr>
          <w:rFonts w:cstheme="minorHAnsi"/>
          <w:sz w:val="22"/>
          <w:szCs w:val="22"/>
          <w:lang w:val="en-US"/>
        </w:rPr>
        <w:t xml:space="preserve">All pregnancies within the trial (either the trial participant or the </w:t>
      </w:r>
      <w:r w:rsidR="004134F0" w:rsidRPr="005A4395">
        <w:rPr>
          <w:rFonts w:cstheme="minorHAnsi"/>
          <w:sz w:val="22"/>
          <w:szCs w:val="22"/>
          <w:lang w:val="en-US"/>
        </w:rPr>
        <w:t>participant’s</w:t>
      </w:r>
      <w:r w:rsidRPr="005A4395">
        <w:rPr>
          <w:rFonts w:cstheme="minorHAnsi"/>
          <w:sz w:val="22"/>
          <w:szCs w:val="22"/>
          <w:lang w:val="en-US"/>
        </w:rPr>
        <w:t xml:space="preserve"> partner) should be reported to the Chief Investigator and the Sponsor </w:t>
      </w:r>
      <w:r w:rsidR="0073474F" w:rsidRPr="005A4395">
        <w:rPr>
          <w:rFonts w:cstheme="minorHAnsi"/>
          <w:sz w:val="22"/>
          <w:szCs w:val="22"/>
          <w:lang w:val="en-US"/>
        </w:rPr>
        <w:t>using the relevant Pregnancy Reporting Form within 24 hours of notification.</w:t>
      </w:r>
      <w:r w:rsidR="001F33A6" w:rsidRPr="005A4395">
        <w:rPr>
          <w:rFonts w:cstheme="minorHAnsi"/>
          <w:sz w:val="22"/>
          <w:szCs w:val="22"/>
          <w:lang w:val="en-US"/>
        </w:rPr>
        <w:t xml:space="preserve"> Pregnancies must be reported for all patients for the duration of their trial participation </w:t>
      </w:r>
      <w:r w:rsidR="00911E7D" w:rsidRPr="005A4395">
        <w:rPr>
          <w:rFonts w:cstheme="minorHAnsi"/>
          <w:sz w:val="22"/>
          <w:szCs w:val="22"/>
          <w:lang w:val="en-US"/>
        </w:rPr>
        <w:t>until</w:t>
      </w:r>
      <w:r w:rsidR="00D02FDE">
        <w:rPr>
          <w:rFonts w:cstheme="minorHAnsi"/>
          <w:sz w:val="22"/>
          <w:szCs w:val="22"/>
          <w:lang w:val="en-US"/>
        </w:rPr>
        <w:t xml:space="preserve"> </w:t>
      </w:r>
      <w:r w:rsidR="0015590F">
        <w:rPr>
          <w:rFonts w:cstheme="minorHAnsi"/>
          <w:sz w:val="22"/>
          <w:szCs w:val="22"/>
          <w:lang w:val="en-US"/>
        </w:rPr>
        <w:t>8 months after treatment completion</w:t>
      </w:r>
      <w:r w:rsidR="00911E7D" w:rsidRPr="005A4395">
        <w:rPr>
          <w:rFonts w:cstheme="minorHAnsi"/>
          <w:sz w:val="22"/>
          <w:szCs w:val="22"/>
          <w:lang w:val="en-US"/>
        </w:rPr>
        <w:t>.</w:t>
      </w:r>
    </w:p>
    <w:p w14:paraId="45C7F2FD" w14:textId="77777777" w:rsidR="00BC3940" w:rsidRDefault="00BC3940" w:rsidP="005A4395">
      <w:pPr>
        <w:rPr>
          <w:rFonts w:cstheme="minorHAnsi"/>
          <w:sz w:val="22"/>
          <w:szCs w:val="22"/>
          <w:lang w:val="en-US"/>
        </w:rPr>
      </w:pPr>
    </w:p>
    <w:p w14:paraId="22C1BE9C" w14:textId="77777777" w:rsidR="001B0352" w:rsidRPr="005A4395" w:rsidRDefault="00BC3940" w:rsidP="005A4395">
      <w:pPr>
        <w:rPr>
          <w:rFonts w:cstheme="minorHAnsi"/>
          <w:sz w:val="22"/>
          <w:szCs w:val="22"/>
          <w:lang w:val="en-US"/>
        </w:rPr>
      </w:pPr>
      <w:r w:rsidRPr="006824EF">
        <w:rPr>
          <w:rFonts w:cstheme="minorHAnsi"/>
          <w:sz w:val="22"/>
          <w:szCs w:val="22"/>
          <w:lang w:val="en-US"/>
        </w:rPr>
        <w:lastRenderedPageBreak/>
        <w:t xml:space="preserve">All </w:t>
      </w:r>
      <w:r>
        <w:rPr>
          <w:rFonts w:cstheme="minorHAnsi"/>
          <w:sz w:val="22"/>
          <w:szCs w:val="22"/>
          <w:lang w:val="en-US"/>
        </w:rPr>
        <w:t>pregnancies</w:t>
      </w:r>
      <w:r w:rsidRPr="006824EF">
        <w:rPr>
          <w:rFonts w:cstheme="minorHAnsi"/>
          <w:sz w:val="22"/>
          <w:szCs w:val="22"/>
          <w:lang w:val="en-US"/>
        </w:rPr>
        <w:t xml:space="preserve"> will be reported by the trial team to </w:t>
      </w:r>
      <w:r w:rsidRPr="006824EF">
        <w:rPr>
          <w:rFonts w:cstheme="minorHAnsi"/>
          <w:sz w:val="22"/>
          <w:szCs w:val="22"/>
        </w:rPr>
        <w:t>Alexion Pharmaceuticals UK</w:t>
      </w:r>
      <w:r w:rsidRPr="006824EF">
        <w:rPr>
          <w:rFonts w:cstheme="minorHAnsi"/>
          <w:sz w:val="22"/>
          <w:szCs w:val="22"/>
          <w:lang w:val="en-US"/>
        </w:rPr>
        <w:t xml:space="preserve"> in line with the contractual requirements</w:t>
      </w:r>
      <w:r w:rsidR="00911E7D" w:rsidRPr="005A4395">
        <w:rPr>
          <w:rFonts w:cstheme="minorHAnsi"/>
          <w:sz w:val="22"/>
          <w:szCs w:val="22"/>
          <w:lang w:val="en-US"/>
        </w:rPr>
        <w:t xml:space="preserve"> </w:t>
      </w:r>
    </w:p>
    <w:p w14:paraId="7DBA3352" w14:textId="77777777" w:rsidR="0073474F" w:rsidRPr="005A4395" w:rsidRDefault="0073474F" w:rsidP="005A4395">
      <w:pPr>
        <w:rPr>
          <w:rFonts w:cstheme="minorHAnsi"/>
          <w:sz w:val="22"/>
          <w:szCs w:val="22"/>
          <w:lang w:val="en-US"/>
        </w:rPr>
      </w:pPr>
    </w:p>
    <w:p w14:paraId="6B4FCA05" w14:textId="77777777" w:rsidR="00260127" w:rsidRPr="005A4395" w:rsidRDefault="0073474F" w:rsidP="005A4395">
      <w:pPr>
        <w:rPr>
          <w:rFonts w:cstheme="minorHAnsi"/>
          <w:sz w:val="22"/>
          <w:szCs w:val="22"/>
          <w:lang w:val="en-US"/>
        </w:rPr>
      </w:pPr>
      <w:r w:rsidRPr="005A4395">
        <w:rPr>
          <w:rFonts w:cstheme="minorHAnsi"/>
          <w:sz w:val="22"/>
          <w:szCs w:val="22"/>
          <w:lang w:val="en-US"/>
        </w:rPr>
        <w:t>Pregnancy is not considered an AE unless a negative or consequential outcome is recorded for the mother or child/</w:t>
      </w:r>
      <w:r w:rsidR="00236496" w:rsidRPr="005A4395">
        <w:rPr>
          <w:rFonts w:cstheme="minorHAnsi"/>
          <w:sz w:val="22"/>
          <w:szCs w:val="22"/>
          <w:lang w:val="en-US"/>
        </w:rPr>
        <w:t>fetus</w:t>
      </w:r>
      <w:r w:rsidRPr="005A4395">
        <w:rPr>
          <w:rFonts w:cstheme="minorHAnsi"/>
          <w:sz w:val="22"/>
          <w:szCs w:val="22"/>
          <w:lang w:val="en-US"/>
        </w:rPr>
        <w:t>.  If the outcome meets the serious crite</w:t>
      </w:r>
      <w:r w:rsidR="00F755CA" w:rsidRPr="005A4395">
        <w:rPr>
          <w:rFonts w:cstheme="minorHAnsi"/>
          <w:sz w:val="22"/>
          <w:szCs w:val="22"/>
          <w:lang w:val="en-US"/>
        </w:rPr>
        <w:t>ria, this would be considered an SAE.</w:t>
      </w:r>
    </w:p>
    <w:p w14:paraId="6F061E1F" w14:textId="77777777" w:rsidR="00652236" w:rsidRDefault="00652236" w:rsidP="005A4395">
      <w:pPr>
        <w:rPr>
          <w:rFonts w:cstheme="minorHAnsi"/>
          <w:color w:val="365F91"/>
          <w:sz w:val="22"/>
          <w:szCs w:val="22"/>
          <w:lang w:val="en-US"/>
        </w:rPr>
      </w:pPr>
    </w:p>
    <w:p w14:paraId="58BE7249" w14:textId="77777777" w:rsidR="003A0570" w:rsidRPr="00CA6D0D" w:rsidRDefault="003A0570" w:rsidP="00CA6D0D">
      <w:pPr>
        <w:pStyle w:val="Heading2"/>
        <w:rPr>
          <w:sz w:val="22"/>
          <w:szCs w:val="22"/>
        </w:rPr>
      </w:pPr>
      <w:bookmarkStart w:id="359" w:name="_Toc38375894"/>
      <w:r w:rsidRPr="00CA6D0D">
        <w:rPr>
          <w:sz w:val="22"/>
          <w:szCs w:val="22"/>
        </w:rPr>
        <w:t>Adverse events of special interest (AESIs)</w:t>
      </w:r>
      <w:bookmarkEnd w:id="359"/>
    </w:p>
    <w:p w14:paraId="1D33516F" w14:textId="77777777" w:rsidR="003A0570" w:rsidRPr="00CA6D0D" w:rsidRDefault="003A0570" w:rsidP="003A0570">
      <w:pPr>
        <w:rPr>
          <w:sz w:val="22"/>
          <w:szCs w:val="22"/>
        </w:rPr>
      </w:pPr>
    </w:p>
    <w:p w14:paraId="54C7CCEA" w14:textId="77777777" w:rsidR="003A0570" w:rsidRPr="00CA6D0D" w:rsidRDefault="003A0570" w:rsidP="0005775A">
      <w:pPr>
        <w:rPr>
          <w:sz w:val="22"/>
          <w:szCs w:val="22"/>
        </w:rPr>
      </w:pPr>
      <w:r w:rsidRPr="00CA6D0D">
        <w:rPr>
          <w:sz w:val="22"/>
          <w:szCs w:val="22"/>
        </w:rPr>
        <w:t>For this trial, the following adverse events will be recorded as AESIs:</w:t>
      </w:r>
    </w:p>
    <w:p w14:paraId="100D12B0" w14:textId="77777777" w:rsidR="003A0570" w:rsidRPr="00CA6D0D" w:rsidRDefault="003A0570" w:rsidP="003A0570">
      <w:pPr>
        <w:pStyle w:val="ListParagraph"/>
        <w:numPr>
          <w:ilvl w:val="0"/>
          <w:numId w:val="72"/>
        </w:numPr>
        <w:rPr>
          <w:rFonts w:ascii="Verdana" w:hAnsi="Verdana"/>
          <w:sz w:val="22"/>
          <w:szCs w:val="22"/>
        </w:rPr>
      </w:pPr>
      <w:r w:rsidRPr="00CA6D0D">
        <w:rPr>
          <w:rFonts w:ascii="Verdana" w:hAnsi="Verdana"/>
          <w:sz w:val="22"/>
          <w:szCs w:val="22"/>
        </w:rPr>
        <w:t>Venous thromboembolism</w:t>
      </w:r>
    </w:p>
    <w:p w14:paraId="6092B012" w14:textId="77777777" w:rsidR="003A0570" w:rsidRPr="00CA6D0D" w:rsidRDefault="003A0570" w:rsidP="003A0570">
      <w:pPr>
        <w:pStyle w:val="ListParagraph"/>
        <w:numPr>
          <w:ilvl w:val="0"/>
          <w:numId w:val="72"/>
        </w:numPr>
        <w:rPr>
          <w:rFonts w:ascii="Verdana" w:hAnsi="Verdana"/>
          <w:sz w:val="22"/>
          <w:szCs w:val="22"/>
        </w:rPr>
      </w:pPr>
      <w:r w:rsidRPr="00CA6D0D">
        <w:rPr>
          <w:rFonts w:ascii="Verdana" w:hAnsi="Verdana"/>
          <w:sz w:val="22"/>
          <w:szCs w:val="22"/>
        </w:rPr>
        <w:t>New infections requiring antimicrobials</w:t>
      </w:r>
    </w:p>
    <w:p w14:paraId="76797CF9" w14:textId="77777777" w:rsidR="003A0570" w:rsidRPr="005F5A8C" w:rsidRDefault="00836B6B" w:rsidP="005A4395">
      <w:pPr>
        <w:rPr>
          <w:rFonts w:cstheme="minorHAnsi"/>
          <w:color w:val="365F91"/>
          <w:sz w:val="22"/>
          <w:szCs w:val="22"/>
          <w:lang w:val="en-US"/>
        </w:rPr>
      </w:pPr>
      <w:r w:rsidRPr="005F5A8C">
        <w:rPr>
          <w:rFonts w:cs="Arial"/>
          <w:sz w:val="22"/>
          <w:szCs w:val="22"/>
        </w:rPr>
        <w:t>Each Principal Investigator must report all AESIs to the CI using the CRF in a timely manner. If the AESI is deemed to be serious, then the reporting procedure for an SAE should be followed as detailed in section 11.5,</w:t>
      </w:r>
    </w:p>
    <w:p w14:paraId="2DBC65E1" w14:textId="77777777" w:rsidR="00AD027A" w:rsidRPr="005A4395" w:rsidRDefault="002A4AC0" w:rsidP="005A4395">
      <w:pPr>
        <w:pStyle w:val="Heading1"/>
        <w:rPr>
          <w:rFonts w:cstheme="minorHAnsi"/>
          <w:sz w:val="22"/>
          <w:szCs w:val="22"/>
        </w:rPr>
      </w:pPr>
      <w:bookmarkStart w:id="360" w:name="_Toc468701249"/>
      <w:bookmarkStart w:id="361" w:name="_Toc36553891"/>
      <w:bookmarkStart w:id="362" w:name="_Toc38375895"/>
      <w:r w:rsidRPr="005A4395">
        <w:rPr>
          <w:rFonts w:cstheme="minorHAnsi"/>
          <w:sz w:val="22"/>
          <w:szCs w:val="22"/>
        </w:rPr>
        <w:t>Toxicity – Emergency Procedures</w:t>
      </w:r>
      <w:bookmarkEnd w:id="360"/>
      <w:bookmarkEnd w:id="361"/>
      <w:bookmarkEnd w:id="362"/>
    </w:p>
    <w:p w14:paraId="2F9D214F" w14:textId="77777777" w:rsidR="00DA53B9" w:rsidRPr="005A4395" w:rsidRDefault="00DA53B9" w:rsidP="005A4395">
      <w:pPr>
        <w:rPr>
          <w:rFonts w:cstheme="minorHAnsi"/>
          <w:sz w:val="22"/>
          <w:szCs w:val="22"/>
        </w:rPr>
      </w:pPr>
    </w:p>
    <w:p w14:paraId="3A13B2DC" w14:textId="77777777" w:rsidR="00E80968" w:rsidRPr="005A4395" w:rsidRDefault="00E80968" w:rsidP="005A4395">
      <w:pPr>
        <w:rPr>
          <w:rFonts w:cstheme="minorHAnsi"/>
          <w:sz w:val="22"/>
          <w:szCs w:val="22"/>
        </w:rPr>
      </w:pPr>
      <w:r w:rsidRPr="005A4395">
        <w:rPr>
          <w:rFonts w:cstheme="minorHAnsi"/>
          <w:sz w:val="22"/>
          <w:szCs w:val="22"/>
        </w:rPr>
        <w:t>In the event of an acute hypersensitivity to any of the IMPs</w:t>
      </w:r>
      <w:r w:rsidR="00DA53B9" w:rsidRPr="005A4395">
        <w:rPr>
          <w:rFonts w:cstheme="minorHAnsi"/>
          <w:sz w:val="22"/>
          <w:szCs w:val="22"/>
        </w:rPr>
        <w:t>,</w:t>
      </w:r>
      <w:r w:rsidRPr="005A4395">
        <w:rPr>
          <w:rFonts w:cstheme="minorHAnsi"/>
          <w:sz w:val="22"/>
          <w:szCs w:val="22"/>
        </w:rPr>
        <w:t xml:space="preserve"> supportive care will be given to the patient according to local clinical procedures.</w:t>
      </w:r>
    </w:p>
    <w:p w14:paraId="20C16FA0" w14:textId="77777777" w:rsidR="0004130D" w:rsidRPr="005A4395" w:rsidRDefault="0004130D" w:rsidP="005A4395">
      <w:pPr>
        <w:pStyle w:val="Heading1"/>
        <w:rPr>
          <w:rFonts w:cstheme="minorHAnsi"/>
          <w:sz w:val="22"/>
          <w:szCs w:val="22"/>
        </w:rPr>
      </w:pPr>
      <w:bookmarkStart w:id="363" w:name="_Toc468701250"/>
      <w:bookmarkStart w:id="364" w:name="_Toc38375896"/>
      <w:r w:rsidRPr="005A4395">
        <w:rPr>
          <w:rFonts w:cstheme="minorHAnsi"/>
          <w:sz w:val="22"/>
          <w:szCs w:val="22"/>
        </w:rPr>
        <w:t xml:space="preserve">Evaluation of Results (Definitions and response/evaluation of </w:t>
      </w:r>
      <w:r w:rsidR="00A61DE7" w:rsidRPr="005A4395">
        <w:rPr>
          <w:rFonts w:cstheme="minorHAnsi"/>
          <w:sz w:val="22"/>
          <w:szCs w:val="22"/>
        </w:rPr>
        <w:t>outcome measures</w:t>
      </w:r>
      <w:r w:rsidRPr="005A4395">
        <w:rPr>
          <w:rFonts w:cstheme="minorHAnsi"/>
          <w:sz w:val="22"/>
          <w:szCs w:val="22"/>
        </w:rPr>
        <w:t>)</w:t>
      </w:r>
      <w:bookmarkEnd w:id="363"/>
      <w:bookmarkEnd w:id="364"/>
    </w:p>
    <w:p w14:paraId="37E40E77" w14:textId="77777777" w:rsidR="0004130D" w:rsidRPr="005A4395" w:rsidRDefault="001F33A6" w:rsidP="005A4395">
      <w:pPr>
        <w:rPr>
          <w:rFonts w:cstheme="minorHAnsi"/>
          <w:sz w:val="22"/>
          <w:szCs w:val="22"/>
        </w:rPr>
      </w:pPr>
      <w:r w:rsidRPr="005A4395">
        <w:rPr>
          <w:rFonts w:cstheme="minorHAnsi"/>
          <w:sz w:val="22"/>
          <w:szCs w:val="22"/>
        </w:rPr>
        <w:t xml:space="preserve">Please refer to section </w:t>
      </w:r>
      <w:r w:rsidR="00C63661" w:rsidRPr="005A4395">
        <w:rPr>
          <w:rFonts w:cstheme="minorHAnsi"/>
          <w:sz w:val="22"/>
          <w:szCs w:val="22"/>
        </w:rPr>
        <w:t>7.5</w:t>
      </w:r>
      <w:r w:rsidRPr="005A4395">
        <w:rPr>
          <w:rFonts w:cstheme="minorHAnsi"/>
          <w:sz w:val="22"/>
          <w:szCs w:val="22"/>
        </w:rPr>
        <w:t xml:space="preserve"> Trial Outcome Measures</w:t>
      </w:r>
    </w:p>
    <w:p w14:paraId="430BADB1" w14:textId="77777777" w:rsidR="0004130D" w:rsidRPr="005A4395" w:rsidRDefault="0004130D" w:rsidP="0086380D">
      <w:pPr>
        <w:pStyle w:val="Heading2"/>
        <w:ind w:hanging="540"/>
        <w:rPr>
          <w:rFonts w:cstheme="minorHAnsi"/>
          <w:sz w:val="22"/>
          <w:szCs w:val="22"/>
        </w:rPr>
      </w:pPr>
      <w:bookmarkStart w:id="365" w:name="_Toc468701251"/>
      <w:bookmarkStart w:id="366" w:name="_Toc38375897"/>
      <w:r w:rsidRPr="005A4395">
        <w:rPr>
          <w:rFonts w:cstheme="minorHAnsi"/>
          <w:sz w:val="22"/>
          <w:szCs w:val="22"/>
        </w:rPr>
        <w:t>Response criteria</w:t>
      </w:r>
      <w:bookmarkEnd w:id="365"/>
      <w:bookmarkEnd w:id="366"/>
    </w:p>
    <w:p w14:paraId="32133D90" w14:textId="77777777" w:rsidR="001F33A6" w:rsidRPr="005A4395" w:rsidRDefault="001F33A6" w:rsidP="005A4395">
      <w:pPr>
        <w:rPr>
          <w:rFonts w:cstheme="minorHAnsi"/>
          <w:sz w:val="22"/>
          <w:szCs w:val="22"/>
        </w:rPr>
      </w:pPr>
      <w:r w:rsidRPr="005A4395">
        <w:rPr>
          <w:rFonts w:cstheme="minorHAnsi"/>
          <w:sz w:val="22"/>
          <w:szCs w:val="22"/>
        </w:rPr>
        <w:t xml:space="preserve">Please refer to section </w:t>
      </w:r>
      <w:r w:rsidR="009F4138" w:rsidRPr="005A4395">
        <w:rPr>
          <w:rFonts w:cstheme="minorHAnsi"/>
          <w:sz w:val="22"/>
          <w:szCs w:val="22"/>
        </w:rPr>
        <w:t>7.5</w:t>
      </w:r>
      <w:r w:rsidRPr="005A4395">
        <w:rPr>
          <w:rFonts w:cstheme="minorHAnsi"/>
          <w:sz w:val="22"/>
          <w:szCs w:val="22"/>
        </w:rPr>
        <w:t xml:space="preserve"> Trial Outcome Measures</w:t>
      </w:r>
    </w:p>
    <w:p w14:paraId="272D841F" w14:textId="77777777" w:rsidR="007F00BB" w:rsidRDefault="007F00BB" w:rsidP="005A4395">
      <w:pPr>
        <w:pStyle w:val="Heading1"/>
        <w:rPr>
          <w:rFonts w:cstheme="minorHAnsi"/>
          <w:sz w:val="22"/>
          <w:szCs w:val="22"/>
        </w:rPr>
      </w:pPr>
      <w:bookmarkStart w:id="367" w:name="_Toc468701252"/>
      <w:bookmarkStart w:id="368" w:name="_Toc38375898"/>
      <w:r w:rsidRPr="005A4395">
        <w:rPr>
          <w:rFonts w:cstheme="minorHAnsi"/>
          <w:sz w:val="22"/>
          <w:szCs w:val="22"/>
        </w:rPr>
        <w:t>Storage and Analysis of Samples</w:t>
      </w:r>
      <w:bookmarkEnd w:id="367"/>
      <w:bookmarkEnd w:id="368"/>
    </w:p>
    <w:p w14:paraId="183265B1" w14:textId="77777777" w:rsidR="00910E4D" w:rsidRPr="00910E4D" w:rsidRDefault="00910E4D" w:rsidP="00910E4D"/>
    <w:p w14:paraId="6073F544" w14:textId="77777777" w:rsidR="00086215" w:rsidRPr="00BC3940" w:rsidRDefault="00911E7D" w:rsidP="00086215">
      <w:pPr>
        <w:rPr>
          <w:rFonts w:cstheme="minorHAnsi"/>
          <w:sz w:val="24"/>
          <w:szCs w:val="22"/>
        </w:rPr>
      </w:pPr>
      <w:r w:rsidRPr="005A4395">
        <w:rPr>
          <w:rFonts w:cstheme="minorHAnsi"/>
          <w:sz w:val="22"/>
          <w:szCs w:val="22"/>
        </w:rPr>
        <w:t xml:space="preserve">Research </w:t>
      </w:r>
      <w:r w:rsidR="007A1689">
        <w:rPr>
          <w:rFonts w:cstheme="minorHAnsi"/>
          <w:sz w:val="22"/>
          <w:szCs w:val="22"/>
        </w:rPr>
        <w:t xml:space="preserve">blood </w:t>
      </w:r>
      <w:r w:rsidRPr="005A4395">
        <w:rPr>
          <w:rFonts w:cstheme="minorHAnsi"/>
          <w:sz w:val="22"/>
          <w:szCs w:val="22"/>
        </w:rPr>
        <w:t>samples</w:t>
      </w:r>
      <w:r w:rsidR="00086215">
        <w:rPr>
          <w:rFonts w:cstheme="minorHAnsi"/>
          <w:sz w:val="22"/>
          <w:szCs w:val="22"/>
        </w:rPr>
        <w:t xml:space="preserve"> </w:t>
      </w:r>
      <w:r w:rsidRPr="005A4395">
        <w:rPr>
          <w:rFonts w:cstheme="minorHAnsi"/>
          <w:sz w:val="22"/>
          <w:szCs w:val="22"/>
        </w:rPr>
        <w:t>that are to be analysed at a la</w:t>
      </w:r>
      <w:r w:rsidR="00BC3940">
        <w:rPr>
          <w:rFonts w:cstheme="minorHAnsi"/>
          <w:sz w:val="22"/>
          <w:szCs w:val="22"/>
        </w:rPr>
        <w:t xml:space="preserve">ter stage are to be stored in </w:t>
      </w:r>
      <w:r w:rsidR="00F55F34">
        <w:rPr>
          <w:rFonts w:cstheme="minorHAnsi"/>
          <w:sz w:val="22"/>
          <w:szCs w:val="22"/>
        </w:rPr>
        <w:t>an appropriate manner</w:t>
      </w:r>
      <w:r w:rsidR="0015590F">
        <w:rPr>
          <w:rFonts w:cstheme="minorHAnsi"/>
          <w:sz w:val="22"/>
          <w:szCs w:val="22"/>
        </w:rPr>
        <w:t xml:space="preserve"> at the local site</w:t>
      </w:r>
      <w:r w:rsidRPr="005A4395">
        <w:rPr>
          <w:rFonts w:cstheme="minorHAnsi"/>
          <w:sz w:val="22"/>
          <w:szCs w:val="22"/>
        </w:rPr>
        <w:t xml:space="preserve">. </w:t>
      </w:r>
      <w:r w:rsidR="007036E7" w:rsidRPr="00D02FDE">
        <w:rPr>
          <w:rFonts w:cstheme="minorHAnsi"/>
          <w:sz w:val="22"/>
          <w:szCs w:val="22"/>
        </w:rPr>
        <w:t xml:space="preserve">Only the research team will have access to these samples and analyse when </w:t>
      </w:r>
      <w:r w:rsidR="00F55F34" w:rsidRPr="00D02FDE">
        <w:rPr>
          <w:rFonts w:cstheme="minorHAnsi"/>
          <w:sz w:val="22"/>
          <w:szCs w:val="22"/>
        </w:rPr>
        <w:t>logistics permit</w:t>
      </w:r>
      <w:r w:rsidR="007036E7" w:rsidRPr="00D02FDE">
        <w:rPr>
          <w:rFonts w:cstheme="minorHAnsi"/>
          <w:sz w:val="22"/>
          <w:szCs w:val="22"/>
        </w:rPr>
        <w:t>.</w:t>
      </w:r>
      <w:r w:rsidR="007036E7" w:rsidRPr="00D02FDE">
        <w:rPr>
          <w:rFonts w:cstheme="minorHAnsi"/>
          <w:sz w:val="22"/>
          <w:szCs w:val="22"/>
          <w:vertAlign w:val="superscript"/>
        </w:rPr>
        <w:t xml:space="preserve"> </w:t>
      </w:r>
      <w:r w:rsidR="00086215" w:rsidRPr="00BC3940">
        <w:rPr>
          <w:color w:val="000000"/>
          <w:sz w:val="22"/>
          <w:lang w:eastAsia="en-GB"/>
        </w:rPr>
        <w:t xml:space="preserve">The samples will be labelled </w:t>
      </w:r>
      <w:r w:rsidR="00BC3940" w:rsidRPr="00BC3940">
        <w:rPr>
          <w:color w:val="000000"/>
          <w:sz w:val="22"/>
          <w:lang w:eastAsia="en-GB"/>
        </w:rPr>
        <w:t>with the</w:t>
      </w:r>
      <w:r w:rsidR="00086215" w:rsidRPr="00BC3940">
        <w:rPr>
          <w:color w:val="000000"/>
          <w:sz w:val="22"/>
          <w:lang w:eastAsia="en-GB"/>
        </w:rPr>
        <w:t xml:space="preserve"> patient trial-specific identifiers</w:t>
      </w:r>
    </w:p>
    <w:p w14:paraId="5B9513DC" w14:textId="77777777" w:rsidR="00804848" w:rsidRPr="00086215" w:rsidRDefault="00804848" w:rsidP="005A4395">
      <w:pPr>
        <w:rPr>
          <w:rFonts w:cstheme="minorHAnsi"/>
          <w:color w:val="FF0000"/>
          <w:sz w:val="22"/>
          <w:szCs w:val="22"/>
        </w:rPr>
      </w:pPr>
    </w:p>
    <w:p w14:paraId="0127B6D1" w14:textId="77777777" w:rsidR="005A4B44" w:rsidRPr="005A4395" w:rsidRDefault="005A4B44" w:rsidP="005A4395">
      <w:pPr>
        <w:pStyle w:val="Heading1"/>
        <w:rPr>
          <w:rFonts w:cstheme="minorHAnsi"/>
          <w:sz w:val="22"/>
          <w:szCs w:val="22"/>
        </w:rPr>
      </w:pPr>
      <w:bookmarkStart w:id="369" w:name="_Toc468701253"/>
      <w:bookmarkStart w:id="370" w:name="_Toc38375899"/>
      <w:r w:rsidRPr="005A4395">
        <w:rPr>
          <w:rFonts w:cstheme="minorHAnsi"/>
          <w:sz w:val="22"/>
          <w:szCs w:val="22"/>
        </w:rPr>
        <w:t>Statistics</w:t>
      </w:r>
      <w:bookmarkEnd w:id="369"/>
      <w:bookmarkEnd w:id="370"/>
    </w:p>
    <w:p w14:paraId="6B9D25DF" w14:textId="77777777" w:rsidR="005A4B44" w:rsidRPr="005A4395" w:rsidRDefault="005A4B44" w:rsidP="0086380D">
      <w:pPr>
        <w:pStyle w:val="Heading2"/>
        <w:ind w:hanging="540"/>
        <w:rPr>
          <w:rFonts w:cstheme="minorHAnsi"/>
          <w:sz w:val="22"/>
          <w:szCs w:val="22"/>
        </w:rPr>
      </w:pPr>
      <w:bookmarkStart w:id="371" w:name="_Toc468701254"/>
      <w:bookmarkStart w:id="372" w:name="_Toc38375900"/>
      <w:r w:rsidRPr="005A4395">
        <w:rPr>
          <w:rFonts w:cstheme="minorHAnsi"/>
          <w:sz w:val="22"/>
          <w:szCs w:val="22"/>
        </w:rPr>
        <w:t>Statistical methods</w:t>
      </w:r>
      <w:bookmarkEnd w:id="371"/>
      <w:bookmarkEnd w:id="372"/>
      <w:r w:rsidRPr="005A4395">
        <w:rPr>
          <w:rFonts w:cstheme="minorHAnsi"/>
          <w:sz w:val="22"/>
          <w:szCs w:val="22"/>
        </w:rPr>
        <w:t xml:space="preserve"> </w:t>
      </w:r>
    </w:p>
    <w:p w14:paraId="06C2D3D4" w14:textId="77777777" w:rsidR="00262BDA" w:rsidRPr="005A4395" w:rsidRDefault="00262BDA" w:rsidP="005A4395">
      <w:pPr>
        <w:rPr>
          <w:rFonts w:cstheme="minorHAnsi"/>
          <w:sz w:val="22"/>
          <w:szCs w:val="22"/>
        </w:rPr>
      </w:pPr>
      <w:bookmarkStart w:id="373" w:name="_Toc468701259"/>
      <w:bookmarkStart w:id="374" w:name="_Toc37170627"/>
      <w:r w:rsidRPr="005A4395">
        <w:rPr>
          <w:rFonts w:cstheme="minorHAnsi"/>
          <w:sz w:val="22"/>
          <w:szCs w:val="22"/>
        </w:rPr>
        <w:t>The primary endpoint will compare the experimental treatments to control using Cox proportional hazards, adjusting for important baseline prognostic predictors (age, gender, ethnicity, radiological severity score, underlying health condition, neutrophils, CRP, and recruiting site). Estimates, 95% confidence intervals and p-values will be provided for the treatment effects</w:t>
      </w:r>
      <w:r w:rsidR="00AB4C2A">
        <w:rPr>
          <w:rFonts w:cstheme="minorHAnsi"/>
          <w:sz w:val="22"/>
          <w:szCs w:val="22"/>
        </w:rPr>
        <w:t xml:space="preserve"> on the hazard ratio (HR) scale</w:t>
      </w:r>
      <w:r w:rsidRPr="005A4395">
        <w:rPr>
          <w:rFonts w:cstheme="minorHAnsi"/>
          <w:sz w:val="22"/>
          <w:szCs w:val="22"/>
        </w:rPr>
        <w:t>. The main analyses will be conducted by the trial statistician following the intention-to-treat principle.</w:t>
      </w:r>
    </w:p>
    <w:p w14:paraId="7B4515BF" w14:textId="77777777" w:rsidR="00262BDA" w:rsidRPr="005A4395" w:rsidRDefault="00262BDA" w:rsidP="005A4395">
      <w:pPr>
        <w:rPr>
          <w:rFonts w:cstheme="minorHAnsi"/>
          <w:sz w:val="22"/>
          <w:szCs w:val="22"/>
        </w:rPr>
      </w:pPr>
    </w:p>
    <w:p w14:paraId="24604742" w14:textId="77777777" w:rsidR="00262BDA" w:rsidRPr="005A4395" w:rsidRDefault="00262BDA" w:rsidP="005A4395">
      <w:pPr>
        <w:rPr>
          <w:rFonts w:cstheme="minorHAnsi"/>
          <w:sz w:val="22"/>
          <w:szCs w:val="22"/>
        </w:rPr>
      </w:pPr>
      <w:r w:rsidRPr="005A4395">
        <w:rPr>
          <w:rFonts w:cstheme="minorHAnsi"/>
          <w:sz w:val="22"/>
          <w:szCs w:val="22"/>
        </w:rPr>
        <w:t>Secondary endpoints will be analysed using a similar regression methodology, as suitable for the nature of the endpoint (binary, categorical, continuous, time-to-event).</w:t>
      </w:r>
    </w:p>
    <w:p w14:paraId="1C9A8705" w14:textId="77777777" w:rsidR="00262BDA" w:rsidRPr="005A4395" w:rsidRDefault="00262BDA" w:rsidP="005A4395">
      <w:pPr>
        <w:rPr>
          <w:rFonts w:cstheme="minorHAnsi"/>
          <w:sz w:val="22"/>
          <w:szCs w:val="22"/>
        </w:rPr>
      </w:pPr>
    </w:p>
    <w:p w14:paraId="6F3A8EB3" w14:textId="77777777" w:rsidR="00262BDA" w:rsidRPr="005A4395" w:rsidRDefault="00262BDA" w:rsidP="0086380D">
      <w:pPr>
        <w:pStyle w:val="Heading2"/>
        <w:ind w:hanging="540"/>
        <w:rPr>
          <w:rFonts w:cstheme="minorHAnsi"/>
          <w:sz w:val="22"/>
          <w:szCs w:val="22"/>
        </w:rPr>
      </w:pPr>
      <w:bookmarkStart w:id="375" w:name="_Toc37750720"/>
      <w:bookmarkStart w:id="376" w:name="_Toc37750911"/>
      <w:bookmarkStart w:id="377" w:name="_Toc37751077"/>
      <w:bookmarkStart w:id="378" w:name="_Toc37751386"/>
      <w:bookmarkStart w:id="379" w:name="_Toc37750721"/>
      <w:bookmarkStart w:id="380" w:name="_Toc37750912"/>
      <w:bookmarkStart w:id="381" w:name="_Toc37751078"/>
      <w:bookmarkStart w:id="382" w:name="_Toc37751387"/>
      <w:bookmarkStart w:id="383" w:name="_Toc37750722"/>
      <w:bookmarkStart w:id="384" w:name="_Toc37750913"/>
      <w:bookmarkStart w:id="385" w:name="_Toc37751079"/>
      <w:bookmarkStart w:id="386" w:name="_Toc37751388"/>
      <w:bookmarkStart w:id="387" w:name="_Toc37750724"/>
      <w:bookmarkStart w:id="388" w:name="_Toc37750915"/>
      <w:bookmarkStart w:id="389" w:name="_Toc37751081"/>
      <w:bookmarkStart w:id="390" w:name="_Toc37751390"/>
      <w:bookmarkStart w:id="391" w:name="_Toc37750751"/>
      <w:bookmarkStart w:id="392" w:name="_Toc37750942"/>
      <w:bookmarkStart w:id="393" w:name="_Toc37751108"/>
      <w:bookmarkStart w:id="394" w:name="_Toc37751417"/>
      <w:bookmarkStart w:id="395" w:name="_Toc37750753"/>
      <w:bookmarkStart w:id="396" w:name="_Toc37750944"/>
      <w:bookmarkStart w:id="397" w:name="_Toc37751110"/>
      <w:bookmarkStart w:id="398" w:name="_Toc37751419"/>
      <w:bookmarkStart w:id="399" w:name="_Toc37750754"/>
      <w:bookmarkStart w:id="400" w:name="_Toc37750945"/>
      <w:bookmarkStart w:id="401" w:name="_Toc37751111"/>
      <w:bookmarkStart w:id="402" w:name="_Toc37751420"/>
      <w:bookmarkStart w:id="403" w:name="_Toc37750755"/>
      <w:bookmarkStart w:id="404" w:name="_Toc37750946"/>
      <w:bookmarkStart w:id="405" w:name="_Toc37751112"/>
      <w:bookmarkStart w:id="406" w:name="_Toc37751421"/>
      <w:bookmarkStart w:id="407" w:name="_Toc468701255"/>
      <w:bookmarkStart w:id="408" w:name="_Toc38375901"/>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r w:rsidRPr="005A4395">
        <w:rPr>
          <w:rFonts w:cstheme="minorHAnsi"/>
          <w:sz w:val="22"/>
          <w:szCs w:val="22"/>
        </w:rPr>
        <w:t xml:space="preserve">Interim </w:t>
      </w:r>
      <w:bookmarkEnd w:id="407"/>
      <w:r w:rsidRPr="005A4395">
        <w:rPr>
          <w:rFonts w:cstheme="minorHAnsi"/>
          <w:sz w:val="22"/>
          <w:szCs w:val="22"/>
        </w:rPr>
        <w:t>analyses</w:t>
      </w:r>
      <w:bookmarkEnd w:id="408"/>
    </w:p>
    <w:p w14:paraId="34815899" w14:textId="77777777" w:rsidR="00262BDA" w:rsidRPr="005A4395" w:rsidRDefault="00262BDA" w:rsidP="005A4395">
      <w:pPr>
        <w:rPr>
          <w:rFonts w:cstheme="minorHAnsi"/>
          <w:color w:val="1E1E1E"/>
          <w:sz w:val="22"/>
          <w:szCs w:val="22"/>
        </w:rPr>
      </w:pPr>
    </w:p>
    <w:p w14:paraId="6130AAE4" w14:textId="2DD1B914" w:rsidR="00262BDA" w:rsidRDefault="00262BDA" w:rsidP="005A4395">
      <w:pPr>
        <w:rPr>
          <w:rFonts w:cstheme="minorHAnsi"/>
          <w:sz w:val="22"/>
          <w:szCs w:val="22"/>
        </w:rPr>
      </w:pPr>
      <w:r w:rsidRPr="005A4395">
        <w:rPr>
          <w:rFonts w:cstheme="minorHAnsi"/>
          <w:bCs/>
          <w:sz w:val="22"/>
          <w:szCs w:val="22"/>
        </w:rPr>
        <w:t>Interim</w:t>
      </w:r>
      <w:r w:rsidRPr="005A4395">
        <w:rPr>
          <w:rFonts w:cstheme="minorHAnsi"/>
          <w:color w:val="1E1E1E"/>
          <w:sz w:val="22"/>
          <w:szCs w:val="22"/>
        </w:rPr>
        <w:t xml:space="preserve"> analyses are scheduled at the end of period 1 (125 per arm)</w:t>
      </w:r>
      <w:r w:rsidR="00AB4C2A">
        <w:rPr>
          <w:rFonts w:cstheme="minorHAnsi"/>
          <w:color w:val="1E1E1E"/>
          <w:sz w:val="22"/>
          <w:szCs w:val="22"/>
        </w:rPr>
        <w:t xml:space="preserve"> or 4 weeks after first patient is enrolled whichever is sooner (period 1)</w:t>
      </w:r>
      <w:r w:rsidRPr="005A4395">
        <w:rPr>
          <w:rFonts w:cstheme="minorHAnsi"/>
          <w:color w:val="1E1E1E"/>
          <w:sz w:val="22"/>
          <w:szCs w:val="22"/>
        </w:rPr>
        <w:t xml:space="preserve">. At the interim analysis a decision to progress to period 2 will be made by the DMC based on data relating to the primary outcome and safety data. This decision will be informed by </w:t>
      </w:r>
      <w:r w:rsidRPr="005A4395">
        <w:rPr>
          <w:rFonts w:cstheme="minorHAnsi"/>
          <w:sz w:val="22"/>
          <w:szCs w:val="22"/>
        </w:rPr>
        <w:t>Bayesian posterior distributions for the treatment effects on the primary outcome of each experimental treatment. Specifically, the DMC will be provided with estimates of the probabilities for each treatment arm relative to control relating to efficacy (HR</w:t>
      </w:r>
      <w:del w:id="409" w:author="Hernan Sancho, Elena" w:date="2020-05-19T08:42:00Z">
        <w:r w:rsidRPr="005A4395" w:rsidDel="004966BB">
          <w:rPr>
            <w:rFonts w:cstheme="minorHAnsi"/>
            <w:sz w:val="22"/>
            <w:szCs w:val="22"/>
          </w:rPr>
          <w:delText>&gt;</w:delText>
        </w:r>
      </w:del>
      <w:ins w:id="410" w:author="Hernan Sancho, Elena" w:date="2020-05-19T08:42:00Z">
        <w:r w:rsidR="004966BB">
          <w:rPr>
            <w:rFonts w:cstheme="minorHAnsi"/>
            <w:sz w:val="22"/>
            <w:szCs w:val="22"/>
          </w:rPr>
          <w:t>&lt;</w:t>
        </w:r>
      </w:ins>
      <w:r w:rsidRPr="005A4395">
        <w:rPr>
          <w:rFonts w:cstheme="minorHAnsi"/>
          <w:sz w:val="22"/>
          <w:szCs w:val="22"/>
        </w:rPr>
        <w:t>1), moderate or greater efficacy (HR</w:t>
      </w:r>
      <w:del w:id="411" w:author="Hernan Sancho, Elena" w:date="2020-05-19T08:42:00Z">
        <w:r w:rsidRPr="005A4395" w:rsidDel="004966BB">
          <w:rPr>
            <w:rFonts w:cstheme="minorHAnsi"/>
            <w:sz w:val="22"/>
            <w:szCs w:val="22"/>
          </w:rPr>
          <w:delText>&gt;1.2</w:delText>
        </w:r>
      </w:del>
      <w:ins w:id="412" w:author="Hernan Sancho, Elena" w:date="2020-05-19T08:42:00Z">
        <w:r w:rsidR="004966BB">
          <w:rPr>
            <w:rFonts w:cstheme="minorHAnsi"/>
            <w:sz w:val="22"/>
            <w:szCs w:val="22"/>
          </w:rPr>
          <w:t>&lt;0.80</w:t>
        </w:r>
      </w:ins>
      <w:r w:rsidRPr="005A4395">
        <w:rPr>
          <w:rFonts w:cstheme="minorHAnsi"/>
          <w:sz w:val="22"/>
          <w:szCs w:val="22"/>
        </w:rPr>
        <w:t>), similarity (0.</w:t>
      </w:r>
      <w:del w:id="413" w:author="Hernan Sancho, Elena" w:date="2020-05-19T08:42:00Z">
        <w:r w:rsidRPr="005A4395" w:rsidDel="004966BB">
          <w:rPr>
            <w:rFonts w:cstheme="minorHAnsi"/>
            <w:sz w:val="22"/>
            <w:szCs w:val="22"/>
          </w:rPr>
          <w:delText>85</w:delText>
        </w:r>
      </w:del>
      <w:ins w:id="414" w:author="Hernan Sancho, Elena" w:date="2020-05-19T08:42:00Z">
        <w:r w:rsidR="004966BB" w:rsidRPr="005A4395">
          <w:rPr>
            <w:rFonts w:cstheme="minorHAnsi"/>
            <w:sz w:val="22"/>
            <w:szCs w:val="22"/>
          </w:rPr>
          <w:t>8</w:t>
        </w:r>
        <w:r w:rsidR="004966BB">
          <w:rPr>
            <w:rFonts w:cstheme="minorHAnsi"/>
            <w:sz w:val="22"/>
            <w:szCs w:val="22"/>
          </w:rPr>
          <w:t>0</w:t>
        </w:r>
      </w:ins>
      <w:r w:rsidRPr="005A4395">
        <w:rPr>
          <w:rFonts w:cstheme="minorHAnsi"/>
          <w:sz w:val="22"/>
          <w:szCs w:val="22"/>
        </w:rPr>
        <w:t>&lt;HR&lt;1.2</w:t>
      </w:r>
      <w:ins w:id="415" w:author="Hernan Sancho, Elena" w:date="2020-05-19T08:42:00Z">
        <w:r w:rsidR="004966BB">
          <w:rPr>
            <w:rFonts w:cstheme="minorHAnsi"/>
            <w:sz w:val="22"/>
            <w:szCs w:val="22"/>
          </w:rPr>
          <w:t>5</w:t>
        </w:r>
      </w:ins>
      <w:r w:rsidRPr="005A4395">
        <w:rPr>
          <w:rFonts w:cstheme="minorHAnsi"/>
          <w:sz w:val="22"/>
          <w:szCs w:val="22"/>
        </w:rPr>
        <w:t>), and harm (HR</w:t>
      </w:r>
      <w:del w:id="416" w:author="Hernan Sancho, Elena" w:date="2020-05-19T08:42:00Z">
        <w:r w:rsidRPr="005A4395" w:rsidDel="004966BB">
          <w:rPr>
            <w:rFonts w:cstheme="minorHAnsi"/>
            <w:sz w:val="22"/>
            <w:szCs w:val="22"/>
          </w:rPr>
          <w:delText>&lt;</w:delText>
        </w:r>
      </w:del>
      <w:ins w:id="417" w:author="Hernan Sancho, Elena" w:date="2020-05-19T08:42:00Z">
        <w:r w:rsidR="004966BB">
          <w:rPr>
            <w:rFonts w:cstheme="minorHAnsi"/>
            <w:sz w:val="22"/>
            <w:szCs w:val="22"/>
          </w:rPr>
          <w:t>&gt;</w:t>
        </w:r>
      </w:ins>
      <w:r w:rsidRPr="005A4395">
        <w:rPr>
          <w:rFonts w:cstheme="minorHAnsi"/>
          <w:sz w:val="22"/>
          <w:szCs w:val="22"/>
        </w:rPr>
        <w:t xml:space="preserve">1).  </w:t>
      </w:r>
    </w:p>
    <w:p w14:paraId="2318C758" w14:textId="77777777" w:rsidR="00AB4C2A" w:rsidRDefault="00AB4C2A" w:rsidP="005A4395">
      <w:pPr>
        <w:rPr>
          <w:rFonts w:cstheme="minorHAnsi"/>
          <w:sz w:val="22"/>
          <w:szCs w:val="22"/>
        </w:rPr>
      </w:pPr>
    </w:p>
    <w:p w14:paraId="08A43EA2" w14:textId="77777777" w:rsidR="00AB4C2A" w:rsidRPr="009F64DF" w:rsidRDefault="00AB4C2A" w:rsidP="00AB4C2A">
      <w:pPr>
        <w:jc w:val="both"/>
        <w:rPr>
          <w:rFonts w:cs="Calibri"/>
          <w:sz w:val="22"/>
          <w:szCs w:val="22"/>
        </w:rPr>
      </w:pPr>
      <w:r w:rsidRPr="009F64DF">
        <w:rPr>
          <w:rFonts w:cs="Calibri"/>
          <w:sz w:val="22"/>
          <w:szCs w:val="22"/>
        </w:rPr>
        <w:t xml:space="preserve">The subsequent timing of any future interim analyses will be determined by the DMC. </w:t>
      </w:r>
    </w:p>
    <w:p w14:paraId="20038127" w14:textId="77777777" w:rsidR="00AB4C2A" w:rsidRPr="009F64DF" w:rsidRDefault="00AB4C2A" w:rsidP="00AB4C2A">
      <w:pPr>
        <w:jc w:val="both"/>
        <w:rPr>
          <w:rFonts w:cs="Calibri"/>
          <w:sz w:val="22"/>
          <w:szCs w:val="22"/>
        </w:rPr>
      </w:pPr>
    </w:p>
    <w:p w14:paraId="417E86C4" w14:textId="77777777" w:rsidR="00AB4C2A" w:rsidRPr="009F64DF" w:rsidRDefault="00AB4C2A" w:rsidP="00AB4C2A">
      <w:pPr>
        <w:jc w:val="both"/>
        <w:rPr>
          <w:rFonts w:cs="Calibri"/>
          <w:sz w:val="22"/>
          <w:szCs w:val="22"/>
        </w:rPr>
      </w:pPr>
      <w:r w:rsidRPr="009F64DF">
        <w:rPr>
          <w:rFonts w:cs="Calibri"/>
          <w:sz w:val="22"/>
          <w:szCs w:val="22"/>
        </w:rPr>
        <w:t>The DMC will decide which arms will be continued for recruitment. The standard care arm will always be continued. At least one or more experimental arms will be continued into period 2 giving a possible 3 choices. If deemed necessary, only one experimental arm will be continued into period 3 (see section 15.3).</w:t>
      </w:r>
    </w:p>
    <w:p w14:paraId="2E04DFA0" w14:textId="77777777" w:rsidR="00AB4C2A" w:rsidRPr="009F64DF" w:rsidRDefault="00AB4C2A" w:rsidP="00AB4C2A">
      <w:pPr>
        <w:jc w:val="both"/>
        <w:rPr>
          <w:rFonts w:cs="Calibri"/>
          <w:sz w:val="22"/>
          <w:szCs w:val="22"/>
        </w:rPr>
      </w:pPr>
    </w:p>
    <w:p w14:paraId="0C03CF7A" w14:textId="77777777" w:rsidR="00AB4C2A" w:rsidRPr="009F64DF" w:rsidRDefault="00AB4C2A" w:rsidP="00AB4C2A">
      <w:pPr>
        <w:jc w:val="both"/>
        <w:rPr>
          <w:rFonts w:cs="Calibri"/>
          <w:sz w:val="22"/>
          <w:szCs w:val="22"/>
        </w:rPr>
      </w:pPr>
      <w:r w:rsidRPr="009F64DF">
        <w:rPr>
          <w:rFonts w:cs="Calibri"/>
          <w:sz w:val="22"/>
          <w:szCs w:val="22"/>
        </w:rPr>
        <w:t>To inform the choice, Bayesian posterior distributions will be inferred for the treatment effects of each experimental treatment, assuming vague priors. These will be used to calculate, for each of the possible combination of arms to continue, predictive posterior probabilities that a future trial with a fixed total number of participants will result in any statistically significant positive results using a conventional 2.5% 1-sided hypothesis test: a Bayesian equivalent to predictive power.  The total number of patients used for these calculations will be varied for consideration by the DMC, in the light of recruitment rates, but a reference case will be a two armed trial comparing a treatment to standard of care, with a total N=229. The choice that provides the highest probability of ultimately achieving a significant result may be the recommendation, but the totality of information including external information will be considered by the DMC. An arm may be stopped early for efficacy if Pocock’s bounds are exceeded (p&lt;0.001). An arm may be stopped early for futility, outside of the predictive posterior probability framework, if the posterior probability of a negative treatment effect exceeds 80%, or a clear safety signal is observed.</w:t>
      </w:r>
    </w:p>
    <w:p w14:paraId="093B2057" w14:textId="77777777" w:rsidR="00AB4C2A" w:rsidRPr="005A4395" w:rsidRDefault="00AB4C2A" w:rsidP="005A4395">
      <w:pPr>
        <w:rPr>
          <w:rFonts w:cstheme="minorHAnsi"/>
          <w:sz w:val="22"/>
          <w:szCs w:val="22"/>
        </w:rPr>
      </w:pPr>
    </w:p>
    <w:p w14:paraId="3C5452BE" w14:textId="77777777" w:rsidR="00262BDA" w:rsidRPr="005A4395" w:rsidRDefault="00262BDA" w:rsidP="005A4395">
      <w:pPr>
        <w:rPr>
          <w:rFonts w:cstheme="minorHAnsi"/>
          <w:sz w:val="22"/>
          <w:szCs w:val="22"/>
        </w:rPr>
      </w:pPr>
    </w:p>
    <w:p w14:paraId="09F71227" w14:textId="77777777" w:rsidR="00262BDA" w:rsidRPr="005A4395" w:rsidRDefault="00AB4C2A" w:rsidP="005A4395">
      <w:pPr>
        <w:rPr>
          <w:rFonts w:cstheme="minorHAnsi"/>
          <w:sz w:val="22"/>
          <w:szCs w:val="22"/>
        </w:rPr>
      </w:pPr>
      <w:r>
        <w:rPr>
          <w:rFonts w:cstheme="minorHAnsi"/>
          <w:sz w:val="22"/>
          <w:szCs w:val="22"/>
        </w:rPr>
        <w:t>T</w:t>
      </w:r>
      <w:r w:rsidR="00262BDA" w:rsidRPr="005A4395">
        <w:rPr>
          <w:rFonts w:cstheme="minorHAnsi"/>
          <w:sz w:val="22"/>
          <w:szCs w:val="22"/>
        </w:rPr>
        <w:t xml:space="preserve">he DMC will be presented with data relating to </w:t>
      </w:r>
      <w:r w:rsidR="00262BDA" w:rsidRPr="005A4395">
        <w:rPr>
          <w:rFonts w:cstheme="minorHAnsi"/>
          <w:color w:val="1E1E1E"/>
          <w:sz w:val="22"/>
          <w:szCs w:val="22"/>
        </w:rPr>
        <w:t xml:space="preserve">the primary outcome, the ordinal clinical status measure, and safety data. If the results are deemed inconclusive (e.g. there is a clear signal for efficacy but a potential signal for harm), the DMC may recommend progressing to period 3. </w:t>
      </w:r>
    </w:p>
    <w:p w14:paraId="66800E73" w14:textId="77777777" w:rsidR="00262BDA" w:rsidRPr="005A4395" w:rsidRDefault="00262BDA" w:rsidP="005A4395">
      <w:pPr>
        <w:rPr>
          <w:rFonts w:cstheme="minorHAnsi"/>
          <w:color w:val="FF0000"/>
          <w:sz w:val="22"/>
          <w:szCs w:val="22"/>
        </w:rPr>
      </w:pPr>
      <w:r w:rsidRPr="005A4395">
        <w:rPr>
          <w:rFonts w:cstheme="minorHAnsi"/>
          <w:color w:val="FF0000"/>
          <w:sz w:val="22"/>
          <w:szCs w:val="22"/>
        </w:rPr>
        <w:t xml:space="preserve"> </w:t>
      </w:r>
    </w:p>
    <w:p w14:paraId="59B73907" w14:textId="77777777" w:rsidR="00262BDA" w:rsidRDefault="00262BDA" w:rsidP="005A4395">
      <w:pPr>
        <w:pStyle w:val="Heading2"/>
        <w:ind w:hanging="540"/>
        <w:rPr>
          <w:rFonts w:cstheme="minorHAnsi"/>
          <w:sz w:val="22"/>
          <w:szCs w:val="22"/>
        </w:rPr>
      </w:pPr>
      <w:bookmarkStart w:id="418" w:name="_Ref347912578"/>
      <w:bookmarkStart w:id="419" w:name="_Toc468701256"/>
      <w:bookmarkStart w:id="420" w:name="_Toc38375902"/>
      <w:r w:rsidRPr="00077BA0">
        <w:rPr>
          <w:rFonts w:cstheme="minorHAnsi"/>
          <w:sz w:val="22"/>
          <w:szCs w:val="22"/>
        </w:rPr>
        <w:t xml:space="preserve">Number of Participants to be </w:t>
      </w:r>
      <w:bookmarkEnd w:id="418"/>
      <w:bookmarkEnd w:id="419"/>
      <w:r w:rsidR="00077BA0" w:rsidRPr="00077BA0">
        <w:rPr>
          <w:rFonts w:cstheme="minorHAnsi"/>
          <w:sz w:val="22"/>
          <w:szCs w:val="22"/>
        </w:rPr>
        <w:t>enrolled</w:t>
      </w:r>
      <w:bookmarkEnd w:id="420"/>
    </w:p>
    <w:p w14:paraId="6513A6EB" w14:textId="77777777" w:rsidR="000038B4" w:rsidRPr="0015590F" w:rsidRDefault="000038B4" w:rsidP="000038B4">
      <w:pPr>
        <w:shd w:val="clear" w:color="auto" w:fill="FFFFFF"/>
        <w:rPr>
          <w:sz w:val="22"/>
        </w:rPr>
      </w:pPr>
      <w:r w:rsidRPr="0015590F">
        <w:rPr>
          <w:sz w:val="22"/>
        </w:rPr>
        <w:t xml:space="preserve">There is not a fixed sample size for this study and the only predetermined aspect is to perform an interim analysis after 125 patients are recruited to each arm, 375 in total assuming 3 arms. Thereafter the DMC has the ability to recommend which arms are to continue or allow additional arms, and for how many subsequent </w:t>
      </w:r>
      <w:r w:rsidRPr="0015590F">
        <w:rPr>
          <w:sz w:val="22"/>
        </w:rPr>
        <w:lastRenderedPageBreak/>
        <w:t xml:space="preserve">patients to recruit before the next interim analysis. Provisionally, there will be a second interim after 229 patients per arm, and potentially then a third interim after 469 per arm, to be agreed or modified with the DMC at each preceding interim analysis. </w:t>
      </w:r>
    </w:p>
    <w:p w14:paraId="3DF77C5C" w14:textId="77777777" w:rsidR="000038B4" w:rsidRPr="0015590F" w:rsidRDefault="000038B4" w:rsidP="000038B4">
      <w:pPr>
        <w:shd w:val="clear" w:color="auto" w:fill="FFFFFF"/>
        <w:rPr>
          <w:sz w:val="22"/>
        </w:rPr>
      </w:pPr>
    </w:p>
    <w:p w14:paraId="5A6A99FB" w14:textId="77777777" w:rsidR="000038B4" w:rsidRPr="0015590F" w:rsidRDefault="000038B4" w:rsidP="000038B4">
      <w:pPr>
        <w:rPr>
          <w:sz w:val="22"/>
        </w:rPr>
      </w:pPr>
      <w:r w:rsidRPr="0015590F">
        <w:rPr>
          <w:sz w:val="22"/>
        </w:rPr>
        <w:t xml:space="preserve">If the trial does not continue after the first interim analysis, the sample size will be 375. Using our provisional estimates, where only one experimental treatment is continued the sample size will be 583, and where both experimental arms are continued the sample size will be 687. Although we do not anticipate progressing beyond this second interim analysis, if at that stage the findings are inconclusive with respect to efficacy or harm, and the DMC considers it necessary and it is logistically feasible, a maximum of one experimental arm may continue into period 3. This would mean recruiting 469 patients in total to both the experimental arm and control arm; resulting in a maximum sample size of 1167. </w:t>
      </w:r>
    </w:p>
    <w:p w14:paraId="46A213BD" w14:textId="77777777" w:rsidR="000038B4" w:rsidRPr="0015590F" w:rsidRDefault="000038B4" w:rsidP="000038B4">
      <w:pPr>
        <w:rPr>
          <w:sz w:val="22"/>
        </w:rPr>
      </w:pPr>
    </w:p>
    <w:p w14:paraId="52DC2688" w14:textId="77777777" w:rsidR="000038B4" w:rsidRPr="0015590F" w:rsidRDefault="000038B4" w:rsidP="000038B4">
      <w:pPr>
        <w:rPr>
          <w:sz w:val="22"/>
        </w:rPr>
      </w:pPr>
      <w:r w:rsidRPr="0015590F">
        <w:rPr>
          <w:sz w:val="22"/>
        </w:rPr>
        <w:t>If additional experimental arms are added, these will have an initial sample size of 125 and will then progress to the provisional sample size of 229 dependent on DMC recommendation.</w:t>
      </w:r>
    </w:p>
    <w:p w14:paraId="62BF0652" w14:textId="77777777" w:rsidR="000038B4" w:rsidRPr="0015590F" w:rsidRDefault="000038B4" w:rsidP="000038B4">
      <w:pPr>
        <w:rPr>
          <w:sz w:val="22"/>
        </w:rPr>
      </w:pPr>
    </w:p>
    <w:p w14:paraId="55626C9A" w14:textId="77777777" w:rsidR="000038B4" w:rsidRPr="0015590F" w:rsidRDefault="000038B4" w:rsidP="000038B4">
      <w:pPr>
        <w:shd w:val="clear" w:color="auto" w:fill="FFFFFF"/>
        <w:rPr>
          <w:sz w:val="22"/>
        </w:rPr>
      </w:pPr>
      <w:r w:rsidRPr="0015590F">
        <w:rPr>
          <w:sz w:val="22"/>
        </w:rPr>
        <w:t>The provisional target sample size of 229 per arm is based on a reference study with a fixed sample size involving two arms comparing treatment to standard of care, which is similar to other trials in this population. Specifically, 229 per arm is based on 80% power to detect a moderate clinically relevant difference in the primary outcome (one-sided alpha=.025), and also a key secondary outcome, namely the ordinal clinical status at 14 days. The use Pocock’s bounds for stopping for efficacy does not require adjustment for multiple testing.</w:t>
      </w:r>
    </w:p>
    <w:p w14:paraId="3BED309A" w14:textId="77777777" w:rsidR="00F06793" w:rsidRPr="0015590F" w:rsidRDefault="00F06793" w:rsidP="000038B4">
      <w:pPr>
        <w:shd w:val="clear" w:color="auto" w:fill="FFFFFF"/>
        <w:rPr>
          <w:rFonts w:ascii="Times New Roman" w:hAnsi="Times New Roman"/>
          <w:sz w:val="28"/>
          <w:szCs w:val="24"/>
          <w:lang w:eastAsia="en-GB"/>
        </w:rPr>
      </w:pPr>
    </w:p>
    <w:p w14:paraId="156E69ED" w14:textId="5C364420" w:rsidR="0015590F" w:rsidRDefault="000038B4" w:rsidP="000038B4">
      <w:pPr>
        <w:pStyle w:val="ListParagraph"/>
        <w:numPr>
          <w:ilvl w:val="0"/>
          <w:numId w:val="74"/>
        </w:numPr>
        <w:shd w:val="clear" w:color="auto" w:fill="FFFFFF"/>
        <w:rPr>
          <w:rFonts w:ascii="Verdana" w:hAnsi="Verdana"/>
          <w:sz w:val="22"/>
        </w:rPr>
      </w:pPr>
      <w:r w:rsidRPr="0015590F">
        <w:rPr>
          <w:rFonts w:ascii="Verdana" w:hAnsi="Verdana"/>
          <w:sz w:val="22"/>
        </w:rPr>
        <w:t xml:space="preserve">The target sample size will allow for a detection of a 40% lower hazard (HR=.6) of the composite endpoint involving the first observed of </w:t>
      </w:r>
      <w:ins w:id="421" w:author="Hernan Sancho, Elena" w:date="2020-05-14T10:58:00Z">
        <w:r w:rsidR="002104C7">
          <w:rPr>
            <w:rFonts w:ascii="Verdana" w:hAnsi="Verdana"/>
            <w:sz w:val="22"/>
          </w:rPr>
          <w:t xml:space="preserve">invasive </w:t>
        </w:r>
      </w:ins>
      <w:r w:rsidRPr="0015590F">
        <w:rPr>
          <w:rFonts w:ascii="Verdana" w:hAnsi="Verdana"/>
          <w:sz w:val="22"/>
        </w:rPr>
        <w:t xml:space="preserve">mechanical ventilation, renal replacement therapy, inotropic support, balloon pump, or death. This assumes the event rate in the control group is 20% at 14 days, which is consistent with the numbers requiring </w:t>
      </w:r>
      <w:ins w:id="422" w:author="Hernan Sancho, Elena" w:date="2020-05-14T10:58:00Z">
        <w:r w:rsidR="002104C7">
          <w:rPr>
            <w:rFonts w:ascii="Verdana" w:hAnsi="Verdana"/>
            <w:sz w:val="22"/>
          </w:rPr>
          <w:t xml:space="preserve">invasive </w:t>
        </w:r>
      </w:ins>
      <w:r w:rsidRPr="0015590F">
        <w:rPr>
          <w:rFonts w:ascii="Verdana" w:hAnsi="Verdana"/>
          <w:sz w:val="22"/>
        </w:rPr>
        <w:t>mechanical ventilation or dying for the first 200 admission with COVID-19 at King’s College Hospital. The expected event rate in the treatment group is approximately 12%.</w:t>
      </w:r>
    </w:p>
    <w:p w14:paraId="47E264BE" w14:textId="77777777" w:rsidR="0015590F" w:rsidRDefault="0015590F" w:rsidP="0015590F">
      <w:pPr>
        <w:pStyle w:val="ListParagraph"/>
        <w:shd w:val="clear" w:color="auto" w:fill="FFFFFF"/>
        <w:ind w:left="1080"/>
        <w:rPr>
          <w:rFonts w:ascii="Verdana" w:hAnsi="Verdana"/>
          <w:sz w:val="22"/>
        </w:rPr>
      </w:pPr>
    </w:p>
    <w:p w14:paraId="533F96FA" w14:textId="77777777" w:rsidR="000038B4" w:rsidRPr="0015590F" w:rsidRDefault="000038B4" w:rsidP="000038B4">
      <w:pPr>
        <w:pStyle w:val="ListParagraph"/>
        <w:numPr>
          <w:ilvl w:val="0"/>
          <w:numId w:val="74"/>
        </w:numPr>
        <w:shd w:val="clear" w:color="auto" w:fill="FFFFFF"/>
        <w:rPr>
          <w:rFonts w:ascii="Verdana" w:hAnsi="Verdana"/>
          <w:sz w:val="22"/>
        </w:rPr>
      </w:pPr>
      <w:r w:rsidRPr="0015590F">
        <w:rPr>
          <w:rFonts w:ascii="Verdana" w:hAnsi="Verdana"/>
          <w:sz w:val="22"/>
        </w:rPr>
        <w:t>The target sample size will allow for a detection of 60% increased odds of better clinical status at 14 days on the 7-point COVID-19 ordinal outcomes scale. Based on data from the first 200 admission with COVID-19 at King’s College Hospital, this represents an expected difference in the number scoring either of the two highest points on the scale, representing discharge, of 55.0% in the control group and 66.5% in the experimental group, and an expected difference in the number scoring the lowest point on the scale, death, of 15% in the control group and 9.8% in the experimental group.</w:t>
      </w:r>
    </w:p>
    <w:p w14:paraId="498FD960" w14:textId="77777777" w:rsidR="000038B4" w:rsidRPr="0015590F" w:rsidRDefault="000038B4" w:rsidP="000038B4">
      <w:pPr>
        <w:rPr>
          <w:sz w:val="22"/>
        </w:rPr>
      </w:pPr>
    </w:p>
    <w:p w14:paraId="2E930893" w14:textId="77777777" w:rsidR="000038B4" w:rsidRPr="0015590F" w:rsidRDefault="000038B4" w:rsidP="000038B4">
      <w:pPr>
        <w:rPr>
          <w:sz w:val="22"/>
        </w:rPr>
      </w:pPr>
      <w:r w:rsidRPr="0015590F">
        <w:rPr>
          <w:sz w:val="22"/>
        </w:rPr>
        <w:t>The effects for each period before the interim analysis are given below, where we assume 125 patients per arm are recruited by 4 weeks, and the subsequent periods are four weeks each.</w:t>
      </w:r>
    </w:p>
    <w:p w14:paraId="59BCBAEE" w14:textId="77777777" w:rsidR="00257DB8" w:rsidRPr="00DE0258" w:rsidRDefault="00257DB8" w:rsidP="000038B4">
      <w:pPr>
        <w:rPr>
          <w:color w:val="FF0000"/>
          <w:sz w:val="22"/>
        </w:rPr>
      </w:pPr>
    </w:p>
    <w:tbl>
      <w:tblPr>
        <w:tblW w:w="9639" w:type="dxa"/>
        <w:tblCellMar>
          <w:left w:w="0" w:type="dxa"/>
          <w:right w:w="0" w:type="dxa"/>
        </w:tblCellMar>
        <w:tblLook w:val="04A0" w:firstRow="1" w:lastRow="0" w:firstColumn="1" w:lastColumn="0" w:noHBand="0" w:noVBand="1"/>
      </w:tblPr>
      <w:tblGrid>
        <w:gridCol w:w="2290"/>
        <w:gridCol w:w="2570"/>
        <w:gridCol w:w="2511"/>
        <w:gridCol w:w="2268"/>
      </w:tblGrid>
      <w:tr w:rsidR="000038B4" w:rsidRPr="00DE0258" w14:paraId="16C3E047" w14:textId="77777777" w:rsidTr="00FC02CA">
        <w:tc>
          <w:tcPr>
            <w:tcW w:w="2290" w:type="dxa"/>
            <w:tcBorders>
              <w:top w:val="single" w:sz="8" w:space="0" w:color="auto"/>
              <w:left w:val="single" w:sz="8" w:space="0" w:color="auto"/>
              <w:bottom w:val="single" w:sz="8" w:space="0" w:color="auto"/>
              <w:right w:val="single" w:sz="8" w:space="0" w:color="auto"/>
            </w:tcBorders>
          </w:tcPr>
          <w:p w14:paraId="385C19E6" w14:textId="77777777" w:rsidR="000038B4" w:rsidRPr="00DE0258" w:rsidRDefault="000038B4" w:rsidP="00FC02CA">
            <w:pPr>
              <w:jc w:val="both"/>
              <w:rPr>
                <w:rFonts w:ascii="Calibri" w:eastAsiaTheme="minorHAnsi" w:hAnsi="Calibri"/>
                <w:sz w:val="24"/>
                <w:szCs w:val="22"/>
              </w:rPr>
            </w:pPr>
          </w:p>
        </w:tc>
        <w:tc>
          <w:tcPr>
            <w:tcW w:w="257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05A5370" w14:textId="77777777" w:rsidR="000038B4" w:rsidRPr="00DE0258" w:rsidRDefault="000038B4" w:rsidP="00FC02CA">
            <w:pPr>
              <w:jc w:val="both"/>
              <w:rPr>
                <w:rFonts w:ascii="Calibri" w:eastAsiaTheme="minorHAnsi" w:hAnsi="Calibri"/>
                <w:sz w:val="24"/>
                <w:szCs w:val="22"/>
              </w:rPr>
            </w:pPr>
            <w:r w:rsidRPr="00DE0258">
              <w:rPr>
                <w:sz w:val="22"/>
              </w:rPr>
              <w:t xml:space="preserve">Estimated Number of </w:t>
            </w:r>
            <w:r w:rsidRPr="00DE0258">
              <w:rPr>
                <w:sz w:val="22"/>
              </w:rPr>
              <w:lastRenderedPageBreak/>
              <w:t>Patients per arm</w:t>
            </w:r>
          </w:p>
        </w:tc>
        <w:tc>
          <w:tcPr>
            <w:tcW w:w="2511"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43FC315" w14:textId="77777777" w:rsidR="000038B4" w:rsidRPr="00DE0258" w:rsidRDefault="000038B4" w:rsidP="00FC02CA">
            <w:pPr>
              <w:jc w:val="both"/>
              <w:rPr>
                <w:rFonts w:ascii="Calibri" w:eastAsiaTheme="minorHAnsi" w:hAnsi="Calibri"/>
                <w:sz w:val="24"/>
                <w:szCs w:val="22"/>
              </w:rPr>
            </w:pPr>
            <w:r w:rsidRPr="00DE0258">
              <w:rPr>
                <w:sz w:val="22"/>
              </w:rPr>
              <w:lastRenderedPageBreak/>
              <w:t xml:space="preserve">Hazard Ratio, 80% </w:t>
            </w:r>
            <w:r w:rsidRPr="00DE0258">
              <w:rPr>
                <w:sz w:val="22"/>
              </w:rPr>
              <w:lastRenderedPageBreak/>
              <w:t>power (Composite of events)</w:t>
            </w:r>
          </w:p>
        </w:tc>
        <w:tc>
          <w:tcPr>
            <w:tcW w:w="2268" w:type="dxa"/>
            <w:tcBorders>
              <w:top w:val="single" w:sz="8" w:space="0" w:color="auto"/>
              <w:left w:val="nil"/>
              <w:bottom w:val="single" w:sz="8" w:space="0" w:color="auto"/>
              <w:right w:val="single" w:sz="8" w:space="0" w:color="auto"/>
            </w:tcBorders>
            <w:hideMark/>
          </w:tcPr>
          <w:p w14:paraId="7D2BDCD5" w14:textId="77777777" w:rsidR="000038B4" w:rsidRPr="00DE0258" w:rsidRDefault="000038B4" w:rsidP="00FC02CA">
            <w:pPr>
              <w:jc w:val="both"/>
              <w:rPr>
                <w:rFonts w:ascii="Calibri" w:eastAsiaTheme="minorHAnsi" w:hAnsi="Calibri"/>
                <w:sz w:val="24"/>
                <w:szCs w:val="22"/>
              </w:rPr>
            </w:pPr>
            <w:r w:rsidRPr="00DE0258">
              <w:rPr>
                <w:sz w:val="22"/>
              </w:rPr>
              <w:lastRenderedPageBreak/>
              <w:t xml:space="preserve">Odds ratio, 80% </w:t>
            </w:r>
            <w:r w:rsidRPr="00DE0258">
              <w:rPr>
                <w:sz w:val="22"/>
              </w:rPr>
              <w:lastRenderedPageBreak/>
              <w:t>power (ordinal outcome scale)</w:t>
            </w:r>
          </w:p>
        </w:tc>
      </w:tr>
      <w:tr w:rsidR="000038B4" w:rsidRPr="00DE0258" w14:paraId="50C5F23E" w14:textId="77777777" w:rsidTr="00FC02CA">
        <w:tc>
          <w:tcPr>
            <w:tcW w:w="2290" w:type="dxa"/>
            <w:tcBorders>
              <w:top w:val="nil"/>
              <w:left w:val="single" w:sz="8" w:space="0" w:color="auto"/>
              <w:bottom w:val="single" w:sz="8" w:space="0" w:color="auto"/>
              <w:right w:val="single" w:sz="8" w:space="0" w:color="auto"/>
            </w:tcBorders>
            <w:hideMark/>
          </w:tcPr>
          <w:p w14:paraId="737FB1DF" w14:textId="77777777" w:rsidR="000038B4" w:rsidRPr="00DE0258" w:rsidRDefault="000038B4" w:rsidP="00FC02CA">
            <w:pPr>
              <w:jc w:val="both"/>
              <w:rPr>
                <w:rFonts w:ascii="Calibri" w:eastAsiaTheme="minorHAnsi" w:hAnsi="Calibri"/>
                <w:sz w:val="24"/>
                <w:szCs w:val="22"/>
              </w:rPr>
            </w:pPr>
            <w:r w:rsidRPr="00DE0258">
              <w:rPr>
                <w:sz w:val="22"/>
              </w:rPr>
              <w:lastRenderedPageBreak/>
              <w:t>Period 1</w:t>
            </w:r>
          </w:p>
        </w:tc>
        <w:tc>
          <w:tcPr>
            <w:tcW w:w="2570" w:type="dxa"/>
            <w:tcBorders>
              <w:top w:val="nil"/>
              <w:left w:val="nil"/>
              <w:bottom w:val="single" w:sz="8" w:space="0" w:color="auto"/>
              <w:right w:val="single" w:sz="8" w:space="0" w:color="auto"/>
            </w:tcBorders>
            <w:tcMar>
              <w:top w:w="0" w:type="dxa"/>
              <w:left w:w="108" w:type="dxa"/>
              <w:bottom w:w="0" w:type="dxa"/>
              <w:right w:w="108" w:type="dxa"/>
            </w:tcMar>
            <w:hideMark/>
          </w:tcPr>
          <w:p w14:paraId="04D7AD0E" w14:textId="77777777" w:rsidR="000038B4" w:rsidRPr="00DE0258" w:rsidRDefault="000038B4" w:rsidP="00FC02CA">
            <w:pPr>
              <w:jc w:val="both"/>
              <w:rPr>
                <w:rFonts w:ascii="Calibri" w:eastAsiaTheme="minorHAnsi" w:hAnsi="Calibri"/>
                <w:sz w:val="24"/>
                <w:szCs w:val="22"/>
              </w:rPr>
            </w:pPr>
            <w:r w:rsidRPr="00DE0258">
              <w:rPr>
                <w:sz w:val="22"/>
              </w:rPr>
              <w:t>125</w:t>
            </w:r>
          </w:p>
        </w:tc>
        <w:tc>
          <w:tcPr>
            <w:tcW w:w="2511" w:type="dxa"/>
            <w:tcBorders>
              <w:top w:val="nil"/>
              <w:left w:val="nil"/>
              <w:bottom w:val="single" w:sz="8" w:space="0" w:color="auto"/>
              <w:right w:val="single" w:sz="8" w:space="0" w:color="auto"/>
            </w:tcBorders>
            <w:tcMar>
              <w:top w:w="0" w:type="dxa"/>
              <w:left w:w="108" w:type="dxa"/>
              <w:bottom w:w="0" w:type="dxa"/>
              <w:right w:w="108" w:type="dxa"/>
            </w:tcMar>
            <w:hideMark/>
          </w:tcPr>
          <w:p w14:paraId="61169B12" w14:textId="77777777" w:rsidR="000038B4" w:rsidRPr="00DE0258" w:rsidRDefault="000038B4" w:rsidP="00FC02CA">
            <w:pPr>
              <w:jc w:val="both"/>
              <w:rPr>
                <w:rFonts w:ascii="Calibri" w:eastAsiaTheme="minorHAnsi" w:hAnsi="Calibri"/>
                <w:sz w:val="24"/>
                <w:szCs w:val="22"/>
              </w:rPr>
            </w:pPr>
            <w:r w:rsidRPr="00DE0258">
              <w:rPr>
                <w:sz w:val="22"/>
              </w:rPr>
              <w:t>0.5</w:t>
            </w:r>
          </w:p>
        </w:tc>
        <w:tc>
          <w:tcPr>
            <w:tcW w:w="2268" w:type="dxa"/>
            <w:tcBorders>
              <w:top w:val="nil"/>
              <w:left w:val="nil"/>
              <w:bottom w:val="single" w:sz="8" w:space="0" w:color="auto"/>
              <w:right w:val="single" w:sz="8" w:space="0" w:color="auto"/>
            </w:tcBorders>
            <w:hideMark/>
          </w:tcPr>
          <w:p w14:paraId="3B47E917" w14:textId="77777777" w:rsidR="000038B4" w:rsidRPr="00DE0258" w:rsidRDefault="000038B4" w:rsidP="00FC02CA">
            <w:pPr>
              <w:jc w:val="both"/>
              <w:rPr>
                <w:rFonts w:ascii="Calibri" w:eastAsiaTheme="minorHAnsi" w:hAnsi="Calibri"/>
                <w:sz w:val="24"/>
                <w:szCs w:val="22"/>
              </w:rPr>
            </w:pPr>
            <w:r w:rsidRPr="00DE0258">
              <w:rPr>
                <w:sz w:val="22"/>
              </w:rPr>
              <w:t>1.9</w:t>
            </w:r>
          </w:p>
        </w:tc>
      </w:tr>
      <w:tr w:rsidR="000038B4" w:rsidRPr="00DE0258" w14:paraId="1950A0FD" w14:textId="77777777" w:rsidTr="00FC02CA">
        <w:tc>
          <w:tcPr>
            <w:tcW w:w="2290" w:type="dxa"/>
            <w:tcBorders>
              <w:top w:val="nil"/>
              <w:left w:val="single" w:sz="8" w:space="0" w:color="auto"/>
              <w:bottom w:val="single" w:sz="8" w:space="0" w:color="auto"/>
              <w:right w:val="single" w:sz="8" w:space="0" w:color="auto"/>
            </w:tcBorders>
            <w:hideMark/>
          </w:tcPr>
          <w:p w14:paraId="54EB1B06" w14:textId="77777777" w:rsidR="000038B4" w:rsidRPr="00DE0258" w:rsidRDefault="000038B4" w:rsidP="00FC02CA">
            <w:pPr>
              <w:jc w:val="both"/>
              <w:rPr>
                <w:rFonts w:ascii="Calibri" w:eastAsiaTheme="minorHAnsi" w:hAnsi="Calibri"/>
                <w:sz w:val="24"/>
                <w:szCs w:val="22"/>
              </w:rPr>
            </w:pPr>
            <w:r w:rsidRPr="00DE0258">
              <w:rPr>
                <w:sz w:val="22"/>
              </w:rPr>
              <w:t>Period 2</w:t>
            </w:r>
          </w:p>
        </w:tc>
        <w:tc>
          <w:tcPr>
            <w:tcW w:w="2570" w:type="dxa"/>
            <w:tcBorders>
              <w:top w:val="nil"/>
              <w:left w:val="nil"/>
              <w:bottom w:val="single" w:sz="8" w:space="0" w:color="auto"/>
              <w:right w:val="single" w:sz="8" w:space="0" w:color="auto"/>
            </w:tcBorders>
            <w:tcMar>
              <w:top w:w="0" w:type="dxa"/>
              <w:left w:w="108" w:type="dxa"/>
              <w:bottom w:w="0" w:type="dxa"/>
              <w:right w:w="108" w:type="dxa"/>
            </w:tcMar>
            <w:hideMark/>
          </w:tcPr>
          <w:p w14:paraId="5A78A19A" w14:textId="77777777" w:rsidR="000038B4" w:rsidRPr="00DE0258" w:rsidRDefault="000038B4" w:rsidP="00FC02CA">
            <w:pPr>
              <w:jc w:val="both"/>
              <w:rPr>
                <w:rFonts w:ascii="Calibri" w:eastAsiaTheme="minorHAnsi" w:hAnsi="Calibri"/>
                <w:sz w:val="24"/>
                <w:szCs w:val="22"/>
              </w:rPr>
            </w:pPr>
            <w:r w:rsidRPr="00DE0258">
              <w:rPr>
                <w:sz w:val="22"/>
              </w:rPr>
              <w:t>229 (further 104)</w:t>
            </w:r>
          </w:p>
        </w:tc>
        <w:tc>
          <w:tcPr>
            <w:tcW w:w="2511" w:type="dxa"/>
            <w:tcBorders>
              <w:top w:val="nil"/>
              <w:left w:val="nil"/>
              <w:bottom w:val="single" w:sz="8" w:space="0" w:color="auto"/>
              <w:right w:val="single" w:sz="8" w:space="0" w:color="auto"/>
            </w:tcBorders>
            <w:tcMar>
              <w:top w:w="0" w:type="dxa"/>
              <w:left w:w="108" w:type="dxa"/>
              <w:bottom w:w="0" w:type="dxa"/>
              <w:right w:w="108" w:type="dxa"/>
            </w:tcMar>
            <w:hideMark/>
          </w:tcPr>
          <w:p w14:paraId="60DC646A" w14:textId="77777777" w:rsidR="000038B4" w:rsidRPr="00DE0258" w:rsidRDefault="000038B4" w:rsidP="00FC02CA">
            <w:pPr>
              <w:jc w:val="both"/>
              <w:rPr>
                <w:rFonts w:ascii="Calibri" w:eastAsiaTheme="minorHAnsi" w:hAnsi="Calibri"/>
                <w:sz w:val="24"/>
                <w:szCs w:val="22"/>
              </w:rPr>
            </w:pPr>
            <w:r w:rsidRPr="00DE0258">
              <w:rPr>
                <w:sz w:val="22"/>
              </w:rPr>
              <w:t>0.6</w:t>
            </w:r>
          </w:p>
        </w:tc>
        <w:tc>
          <w:tcPr>
            <w:tcW w:w="2268" w:type="dxa"/>
            <w:tcBorders>
              <w:top w:val="nil"/>
              <w:left w:val="nil"/>
              <w:bottom w:val="single" w:sz="8" w:space="0" w:color="auto"/>
              <w:right w:val="single" w:sz="8" w:space="0" w:color="auto"/>
            </w:tcBorders>
            <w:hideMark/>
          </w:tcPr>
          <w:p w14:paraId="02051DB0" w14:textId="77777777" w:rsidR="000038B4" w:rsidRPr="00DE0258" w:rsidRDefault="000038B4" w:rsidP="00FC02CA">
            <w:pPr>
              <w:jc w:val="both"/>
              <w:rPr>
                <w:rFonts w:ascii="Calibri" w:eastAsiaTheme="minorHAnsi" w:hAnsi="Calibri"/>
                <w:sz w:val="24"/>
                <w:szCs w:val="22"/>
              </w:rPr>
            </w:pPr>
            <w:r w:rsidRPr="00DE0258">
              <w:rPr>
                <w:sz w:val="22"/>
              </w:rPr>
              <w:t>1.6</w:t>
            </w:r>
          </w:p>
        </w:tc>
      </w:tr>
      <w:tr w:rsidR="000038B4" w:rsidRPr="00DE0258" w14:paraId="6EC8BAC1" w14:textId="77777777" w:rsidTr="00FC02CA">
        <w:tc>
          <w:tcPr>
            <w:tcW w:w="2290" w:type="dxa"/>
            <w:tcBorders>
              <w:top w:val="nil"/>
              <w:left w:val="single" w:sz="8" w:space="0" w:color="auto"/>
              <w:bottom w:val="single" w:sz="8" w:space="0" w:color="auto"/>
              <w:right w:val="single" w:sz="8" w:space="0" w:color="auto"/>
            </w:tcBorders>
            <w:hideMark/>
          </w:tcPr>
          <w:p w14:paraId="453CB84B" w14:textId="77777777" w:rsidR="000038B4" w:rsidRPr="00DE0258" w:rsidRDefault="000038B4" w:rsidP="00FC02CA">
            <w:pPr>
              <w:jc w:val="both"/>
              <w:rPr>
                <w:rFonts w:ascii="Calibri" w:eastAsiaTheme="minorHAnsi" w:hAnsi="Calibri"/>
                <w:sz w:val="24"/>
                <w:szCs w:val="22"/>
              </w:rPr>
            </w:pPr>
            <w:r w:rsidRPr="00DE0258">
              <w:rPr>
                <w:sz w:val="22"/>
              </w:rPr>
              <w:t xml:space="preserve">Period 3 </w:t>
            </w:r>
          </w:p>
        </w:tc>
        <w:tc>
          <w:tcPr>
            <w:tcW w:w="2570" w:type="dxa"/>
            <w:tcBorders>
              <w:top w:val="nil"/>
              <w:left w:val="nil"/>
              <w:bottom w:val="single" w:sz="8" w:space="0" w:color="auto"/>
              <w:right w:val="single" w:sz="8" w:space="0" w:color="auto"/>
            </w:tcBorders>
            <w:tcMar>
              <w:top w:w="0" w:type="dxa"/>
              <w:left w:w="108" w:type="dxa"/>
              <w:bottom w:w="0" w:type="dxa"/>
              <w:right w:w="108" w:type="dxa"/>
            </w:tcMar>
            <w:hideMark/>
          </w:tcPr>
          <w:p w14:paraId="4576F06F" w14:textId="77777777" w:rsidR="000038B4" w:rsidRPr="00DE0258" w:rsidRDefault="000038B4" w:rsidP="00FC02CA">
            <w:pPr>
              <w:jc w:val="both"/>
              <w:rPr>
                <w:rFonts w:ascii="Calibri" w:eastAsiaTheme="minorHAnsi" w:hAnsi="Calibri"/>
                <w:sz w:val="24"/>
                <w:szCs w:val="22"/>
              </w:rPr>
            </w:pPr>
            <w:r w:rsidRPr="00DE0258">
              <w:rPr>
                <w:sz w:val="22"/>
              </w:rPr>
              <w:t>469 (further 240)</w:t>
            </w:r>
          </w:p>
        </w:tc>
        <w:tc>
          <w:tcPr>
            <w:tcW w:w="2511" w:type="dxa"/>
            <w:tcBorders>
              <w:top w:val="nil"/>
              <w:left w:val="nil"/>
              <w:bottom w:val="single" w:sz="8" w:space="0" w:color="auto"/>
              <w:right w:val="single" w:sz="8" w:space="0" w:color="auto"/>
            </w:tcBorders>
            <w:tcMar>
              <w:top w:w="0" w:type="dxa"/>
              <w:left w:w="108" w:type="dxa"/>
              <w:bottom w:w="0" w:type="dxa"/>
              <w:right w:w="108" w:type="dxa"/>
            </w:tcMar>
            <w:hideMark/>
          </w:tcPr>
          <w:p w14:paraId="7EF2AE55" w14:textId="77777777" w:rsidR="000038B4" w:rsidRPr="00DE0258" w:rsidRDefault="000038B4" w:rsidP="00FC02CA">
            <w:pPr>
              <w:jc w:val="both"/>
              <w:rPr>
                <w:rFonts w:ascii="Calibri" w:eastAsiaTheme="minorHAnsi" w:hAnsi="Calibri"/>
                <w:sz w:val="24"/>
                <w:szCs w:val="22"/>
              </w:rPr>
            </w:pPr>
            <w:r w:rsidRPr="00DE0258">
              <w:rPr>
                <w:sz w:val="22"/>
              </w:rPr>
              <w:t>0.7</w:t>
            </w:r>
          </w:p>
        </w:tc>
        <w:tc>
          <w:tcPr>
            <w:tcW w:w="2268" w:type="dxa"/>
            <w:tcBorders>
              <w:top w:val="nil"/>
              <w:left w:val="nil"/>
              <w:bottom w:val="single" w:sz="8" w:space="0" w:color="auto"/>
              <w:right w:val="single" w:sz="8" w:space="0" w:color="auto"/>
            </w:tcBorders>
            <w:hideMark/>
          </w:tcPr>
          <w:p w14:paraId="3F16F52E" w14:textId="77777777" w:rsidR="000038B4" w:rsidRPr="00DE0258" w:rsidRDefault="000038B4" w:rsidP="00FC02CA">
            <w:pPr>
              <w:jc w:val="both"/>
              <w:rPr>
                <w:rFonts w:ascii="Calibri" w:eastAsiaTheme="minorHAnsi" w:hAnsi="Calibri"/>
                <w:sz w:val="24"/>
                <w:szCs w:val="22"/>
              </w:rPr>
            </w:pPr>
            <w:r w:rsidRPr="00DE0258">
              <w:rPr>
                <w:sz w:val="22"/>
              </w:rPr>
              <w:t>1.4</w:t>
            </w:r>
          </w:p>
        </w:tc>
      </w:tr>
    </w:tbl>
    <w:p w14:paraId="25B15E2C" w14:textId="77777777" w:rsidR="000038B4" w:rsidRPr="00F06793" w:rsidRDefault="000038B4" w:rsidP="00F06793"/>
    <w:p w14:paraId="207692BB" w14:textId="77777777" w:rsidR="00262BDA" w:rsidRPr="005A4395" w:rsidRDefault="00262BDA" w:rsidP="005A4395">
      <w:pPr>
        <w:rPr>
          <w:rFonts w:cstheme="minorHAnsi"/>
          <w:color w:val="FF0000"/>
          <w:sz w:val="22"/>
          <w:szCs w:val="22"/>
        </w:rPr>
      </w:pPr>
    </w:p>
    <w:p w14:paraId="7FE7D41D" w14:textId="77777777" w:rsidR="00262BDA" w:rsidRPr="005A4395" w:rsidRDefault="00262BDA" w:rsidP="0086380D">
      <w:pPr>
        <w:pStyle w:val="Heading2"/>
        <w:ind w:hanging="540"/>
        <w:rPr>
          <w:rFonts w:cstheme="minorHAnsi"/>
          <w:sz w:val="22"/>
          <w:szCs w:val="22"/>
        </w:rPr>
      </w:pPr>
      <w:bookmarkStart w:id="423" w:name="_Toc468701258"/>
      <w:bookmarkStart w:id="424" w:name="_Toc38375903"/>
      <w:r w:rsidRPr="005A4395">
        <w:rPr>
          <w:rFonts w:cstheme="minorHAnsi"/>
          <w:sz w:val="22"/>
          <w:szCs w:val="22"/>
        </w:rPr>
        <w:t>Procedure to account for missing or spurious data</w:t>
      </w:r>
      <w:bookmarkEnd w:id="423"/>
      <w:bookmarkEnd w:id="424"/>
    </w:p>
    <w:p w14:paraId="7BC167F9" w14:textId="77777777" w:rsidR="00262BDA" w:rsidRPr="005A4395" w:rsidRDefault="00262BDA" w:rsidP="005A4395">
      <w:pPr>
        <w:rPr>
          <w:rFonts w:cstheme="minorHAnsi"/>
          <w:color w:val="000000" w:themeColor="text1"/>
          <w:sz w:val="22"/>
          <w:szCs w:val="22"/>
        </w:rPr>
      </w:pPr>
      <w:r w:rsidRPr="005A4395">
        <w:rPr>
          <w:rFonts w:cstheme="minorHAnsi"/>
          <w:color w:val="000000" w:themeColor="text1"/>
          <w:sz w:val="22"/>
          <w:szCs w:val="22"/>
        </w:rPr>
        <w:t>Given data are collected mainly in hospital, with key outcome data being time to a fixed event (e.g. ICU admission or death), we anticipate the level of missing data to be negligible. Where missing data relates to an event, we will assume the event has not occurred up to the last known data point available for the patient, with the data censored at that point and not included in the further analyses. A similar approach will be undertaken for longitudinal mixed models under the assumption that data are missing at random. Only patients with at least one data point post-randomisation will be included in the analyses.</w:t>
      </w:r>
    </w:p>
    <w:bookmarkEnd w:id="373"/>
    <w:bookmarkEnd w:id="374"/>
    <w:p w14:paraId="45BEBD02" w14:textId="77777777" w:rsidR="000407B1" w:rsidRPr="005A4395" w:rsidRDefault="000407B1" w:rsidP="005A4395">
      <w:pPr>
        <w:pStyle w:val="Heading2"/>
        <w:numPr>
          <w:ilvl w:val="0"/>
          <w:numId w:val="0"/>
        </w:numPr>
        <w:ind w:left="-36"/>
      </w:pPr>
    </w:p>
    <w:p w14:paraId="4165D1D0" w14:textId="77777777" w:rsidR="005A4B44" w:rsidRPr="005A4395" w:rsidRDefault="005A4B44" w:rsidP="0086380D">
      <w:pPr>
        <w:pStyle w:val="Heading2"/>
        <w:ind w:hanging="540"/>
        <w:rPr>
          <w:rFonts w:cstheme="minorHAnsi"/>
          <w:sz w:val="22"/>
          <w:szCs w:val="22"/>
        </w:rPr>
      </w:pPr>
      <w:bookmarkStart w:id="425" w:name="_Toc37750759"/>
      <w:bookmarkStart w:id="426" w:name="_Toc37750950"/>
      <w:bookmarkStart w:id="427" w:name="_Toc37751116"/>
      <w:bookmarkStart w:id="428" w:name="_Toc37751425"/>
      <w:bookmarkStart w:id="429" w:name="_Toc468701260"/>
      <w:bookmarkStart w:id="430" w:name="_Toc38375904"/>
      <w:bookmarkEnd w:id="425"/>
      <w:bookmarkEnd w:id="426"/>
      <w:bookmarkEnd w:id="427"/>
      <w:bookmarkEnd w:id="428"/>
      <w:r w:rsidRPr="005A4395">
        <w:rPr>
          <w:rFonts w:cstheme="minorHAnsi"/>
          <w:sz w:val="22"/>
          <w:szCs w:val="22"/>
        </w:rPr>
        <w:t>Definition of the end of the trial</w:t>
      </w:r>
      <w:bookmarkEnd w:id="429"/>
      <w:bookmarkEnd w:id="430"/>
      <w:r w:rsidR="002A4AC0" w:rsidRPr="005A4395">
        <w:rPr>
          <w:rFonts w:cstheme="minorHAnsi"/>
          <w:sz w:val="22"/>
          <w:szCs w:val="22"/>
        </w:rPr>
        <w:t xml:space="preserve"> </w:t>
      </w:r>
    </w:p>
    <w:p w14:paraId="7A2EFB77" w14:textId="77777777" w:rsidR="007036E7" w:rsidRPr="005A4395" w:rsidRDefault="00030A92" w:rsidP="005A4395">
      <w:pPr>
        <w:rPr>
          <w:rFonts w:cstheme="minorHAnsi"/>
          <w:sz w:val="22"/>
          <w:szCs w:val="22"/>
        </w:rPr>
      </w:pPr>
      <w:bookmarkStart w:id="431" w:name="_Toc468701261"/>
      <w:r w:rsidRPr="005A4395">
        <w:rPr>
          <w:rFonts w:cstheme="minorHAnsi"/>
          <w:sz w:val="22"/>
          <w:szCs w:val="22"/>
        </w:rPr>
        <w:t>The end of trial will be the date 18 months after the last patient’s last visit to allow sufficient time to complete all primary, secondary, and exploratory endpoints and their corresponding analyses, and if applicab</w:t>
      </w:r>
      <w:r w:rsidR="00F06793">
        <w:rPr>
          <w:rFonts w:cstheme="minorHAnsi"/>
          <w:sz w:val="22"/>
          <w:szCs w:val="22"/>
        </w:rPr>
        <w:t>le, all re-analyses of samples</w:t>
      </w:r>
      <w:r w:rsidR="007036E7" w:rsidRPr="005A4395">
        <w:rPr>
          <w:rFonts w:cstheme="minorHAnsi"/>
          <w:sz w:val="22"/>
          <w:szCs w:val="22"/>
        </w:rPr>
        <w:t>.</w:t>
      </w:r>
      <w:r w:rsidR="00136ACC" w:rsidRPr="005A4395">
        <w:rPr>
          <w:rFonts w:cstheme="minorHAnsi"/>
          <w:sz w:val="22"/>
          <w:szCs w:val="22"/>
        </w:rPr>
        <w:t xml:space="preserve"> </w:t>
      </w:r>
    </w:p>
    <w:p w14:paraId="7771FB70" w14:textId="77777777" w:rsidR="0004130D" w:rsidRPr="005A4395" w:rsidRDefault="0004130D" w:rsidP="005A4395">
      <w:pPr>
        <w:pStyle w:val="Heading1"/>
        <w:rPr>
          <w:rFonts w:cstheme="minorHAnsi"/>
          <w:sz w:val="22"/>
          <w:szCs w:val="22"/>
        </w:rPr>
      </w:pPr>
      <w:bookmarkStart w:id="432" w:name="_Toc38375905"/>
      <w:r w:rsidRPr="005A4395">
        <w:rPr>
          <w:rFonts w:cstheme="minorHAnsi"/>
          <w:sz w:val="22"/>
          <w:szCs w:val="22"/>
        </w:rPr>
        <w:t>Data handling and record keeping</w:t>
      </w:r>
      <w:bookmarkEnd w:id="431"/>
      <w:bookmarkEnd w:id="432"/>
    </w:p>
    <w:p w14:paraId="6AC7F796" w14:textId="77777777" w:rsidR="0004130D" w:rsidRPr="005A4395" w:rsidRDefault="0004130D" w:rsidP="0086380D">
      <w:pPr>
        <w:pStyle w:val="Heading2"/>
        <w:ind w:hanging="540"/>
        <w:rPr>
          <w:rFonts w:cstheme="minorHAnsi"/>
          <w:sz w:val="22"/>
          <w:szCs w:val="22"/>
        </w:rPr>
      </w:pPr>
      <w:bookmarkStart w:id="433" w:name="_Toc468701262"/>
      <w:bookmarkStart w:id="434" w:name="_Toc38375906"/>
      <w:r w:rsidRPr="005A4395">
        <w:rPr>
          <w:rFonts w:cstheme="minorHAnsi"/>
          <w:sz w:val="22"/>
          <w:szCs w:val="22"/>
        </w:rPr>
        <w:t>CRF</w:t>
      </w:r>
      <w:bookmarkEnd w:id="433"/>
      <w:bookmarkEnd w:id="434"/>
    </w:p>
    <w:p w14:paraId="14723818" w14:textId="77777777" w:rsidR="0004130D" w:rsidRPr="005A4395" w:rsidRDefault="0004130D" w:rsidP="005A4395">
      <w:pPr>
        <w:tabs>
          <w:tab w:val="left" w:pos="720"/>
          <w:tab w:val="left" w:pos="2160"/>
          <w:tab w:val="left" w:pos="6480"/>
        </w:tabs>
        <w:rPr>
          <w:rFonts w:cstheme="minorHAnsi"/>
          <w:sz w:val="22"/>
          <w:szCs w:val="22"/>
        </w:rPr>
      </w:pPr>
      <w:r w:rsidRPr="005A4395">
        <w:rPr>
          <w:rFonts w:cstheme="minorHAnsi"/>
          <w:sz w:val="22"/>
          <w:szCs w:val="22"/>
        </w:rPr>
        <w:t xml:space="preserve">All data will be transferred into a Case Report Form (CRF) which will be </w:t>
      </w:r>
      <w:r w:rsidR="003F7B81" w:rsidRPr="00BC3940">
        <w:rPr>
          <w:rFonts w:cs="Arial"/>
          <w:sz w:val="22"/>
          <w:szCs w:val="22"/>
        </w:rPr>
        <w:t xml:space="preserve">labelled using a participant’s unique trial ID and </w:t>
      </w:r>
      <w:r w:rsidR="00E959C0">
        <w:rPr>
          <w:rFonts w:cs="Arial"/>
          <w:sz w:val="22"/>
          <w:szCs w:val="22"/>
        </w:rPr>
        <w:t xml:space="preserve">partial </w:t>
      </w:r>
      <w:r w:rsidR="003F7B81" w:rsidRPr="00BC3940">
        <w:rPr>
          <w:rFonts w:cs="Arial"/>
          <w:sz w:val="22"/>
          <w:szCs w:val="22"/>
        </w:rPr>
        <w:t>date of birth</w:t>
      </w:r>
      <w:r w:rsidRPr="005A4395">
        <w:rPr>
          <w:rFonts w:cstheme="minorHAnsi"/>
          <w:sz w:val="22"/>
          <w:szCs w:val="22"/>
        </w:rPr>
        <w:t>.  All trial data in the CRF must be extracted from and be consistent with the relevant source documents.  The CRFs must be completed, dated and signed by the investigator or designee in a timely manner.  It remains the responsibility of the investigator for the timing, completeness, legibility and accuracy of the CRF pages.  The CRF will be accessible to trial coordinators, data managers</w:t>
      </w:r>
      <w:r w:rsidR="00B65AD9" w:rsidRPr="005A4395">
        <w:rPr>
          <w:rFonts w:cstheme="minorHAnsi"/>
          <w:sz w:val="22"/>
          <w:szCs w:val="22"/>
        </w:rPr>
        <w:t xml:space="preserve">, </w:t>
      </w:r>
      <w:r w:rsidRPr="005A4395">
        <w:rPr>
          <w:rFonts w:cstheme="minorHAnsi"/>
          <w:sz w:val="22"/>
          <w:szCs w:val="22"/>
        </w:rPr>
        <w:t>the investigators</w:t>
      </w:r>
      <w:r w:rsidR="00B65AD9" w:rsidRPr="005A4395">
        <w:rPr>
          <w:rFonts w:cstheme="minorHAnsi"/>
          <w:sz w:val="22"/>
          <w:szCs w:val="22"/>
        </w:rPr>
        <w:t xml:space="preserve">, Clinical Trial Monitors, Auditors and Inspectors </w:t>
      </w:r>
      <w:r w:rsidRPr="005A4395">
        <w:rPr>
          <w:rFonts w:cstheme="minorHAnsi"/>
          <w:sz w:val="22"/>
          <w:szCs w:val="22"/>
        </w:rPr>
        <w:t>as required.</w:t>
      </w:r>
    </w:p>
    <w:p w14:paraId="7CDEBB45" w14:textId="77777777" w:rsidR="0004130D" w:rsidRPr="005A4395" w:rsidRDefault="0004130D" w:rsidP="005A4395">
      <w:pPr>
        <w:tabs>
          <w:tab w:val="left" w:pos="720"/>
          <w:tab w:val="left" w:pos="2160"/>
          <w:tab w:val="left" w:pos="6480"/>
        </w:tabs>
        <w:rPr>
          <w:rFonts w:cstheme="minorHAnsi"/>
          <w:color w:val="365F91"/>
          <w:sz w:val="22"/>
          <w:szCs w:val="22"/>
        </w:rPr>
      </w:pPr>
    </w:p>
    <w:p w14:paraId="07C33C02" w14:textId="77777777" w:rsidR="00837964" w:rsidRPr="00BC3940" w:rsidRDefault="006824EF" w:rsidP="005A4395">
      <w:pPr>
        <w:tabs>
          <w:tab w:val="left" w:pos="720"/>
          <w:tab w:val="left" w:pos="2160"/>
          <w:tab w:val="left" w:pos="6480"/>
        </w:tabs>
        <w:rPr>
          <w:rFonts w:cstheme="minorHAnsi"/>
          <w:sz w:val="24"/>
          <w:szCs w:val="22"/>
        </w:rPr>
      </w:pPr>
      <w:r>
        <w:rPr>
          <w:rFonts w:cstheme="minorHAnsi"/>
          <w:sz w:val="22"/>
          <w:szCs w:val="22"/>
        </w:rPr>
        <w:t>The investigator will retain</w:t>
      </w:r>
      <w:r w:rsidR="0004130D" w:rsidRPr="005A4395">
        <w:rPr>
          <w:rFonts w:cstheme="minorHAnsi"/>
          <w:sz w:val="22"/>
          <w:szCs w:val="22"/>
        </w:rPr>
        <w:t xml:space="preserve"> </w:t>
      </w:r>
      <w:r w:rsidR="00837964">
        <w:rPr>
          <w:rFonts w:cstheme="minorHAnsi"/>
          <w:sz w:val="22"/>
          <w:szCs w:val="22"/>
        </w:rPr>
        <w:t xml:space="preserve">the original </w:t>
      </w:r>
      <w:r w:rsidR="0004130D" w:rsidRPr="005A4395">
        <w:rPr>
          <w:rFonts w:cstheme="minorHAnsi"/>
          <w:sz w:val="22"/>
          <w:szCs w:val="22"/>
        </w:rPr>
        <w:t xml:space="preserve">of each completed CRF page at site. </w:t>
      </w:r>
      <w:r w:rsidR="00837964" w:rsidRPr="00BC3940">
        <w:rPr>
          <w:sz w:val="22"/>
          <w:szCs w:val="21"/>
        </w:rPr>
        <w:t>Completed CRFs should be emailed to the trial coordination centre</w:t>
      </w:r>
      <w:r w:rsidR="006D0EC5">
        <w:rPr>
          <w:szCs w:val="21"/>
        </w:rPr>
        <w:t>.</w:t>
      </w:r>
      <w:r w:rsidR="00837964">
        <w:rPr>
          <w:szCs w:val="21"/>
        </w:rPr>
        <w:t xml:space="preserve"> </w:t>
      </w:r>
      <w:r w:rsidR="0004130D" w:rsidRPr="005A4395">
        <w:rPr>
          <w:rFonts w:cstheme="minorHAnsi"/>
          <w:sz w:val="22"/>
          <w:szCs w:val="22"/>
        </w:rPr>
        <w:t>The investigator will also supply the trial coordination centr</w:t>
      </w:r>
      <w:r w:rsidR="00F755CA" w:rsidRPr="005A4395">
        <w:rPr>
          <w:rFonts w:cstheme="minorHAnsi"/>
          <w:sz w:val="22"/>
          <w:szCs w:val="22"/>
        </w:rPr>
        <w:t>e with any required, anonymised</w:t>
      </w:r>
      <w:r w:rsidR="0004130D" w:rsidRPr="005A4395">
        <w:rPr>
          <w:rFonts w:cstheme="minorHAnsi"/>
          <w:sz w:val="22"/>
          <w:szCs w:val="22"/>
        </w:rPr>
        <w:t xml:space="preserve"> background information from the medical records as required.</w:t>
      </w:r>
    </w:p>
    <w:p w14:paraId="67E1C89B" w14:textId="77777777" w:rsidR="0004130D" w:rsidRPr="005A4395" w:rsidRDefault="00837964" w:rsidP="005A4395">
      <w:pPr>
        <w:tabs>
          <w:tab w:val="left" w:pos="720"/>
          <w:tab w:val="left" w:pos="2160"/>
          <w:tab w:val="left" w:pos="6480"/>
        </w:tabs>
        <w:rPr>
          <w:rFonts w:cstheme="minorHAnsi"/>
          <w:color w:val="365F91"/>
          <w:sz w:val="22"/>
          <w:szCs w:val="22"/>
        </w:rPr>
      </w:pPr>
      <w:r w:rsidRPr="00BC3940">
        <w:rPr>
          <w:sz w:val="22"/>
          <w:szCs w:val="21"/>
        </w:rPr>
        <w:t>A trial specific data management plan will describe in detail the data management processes using the CRF and the trial database.</w:t>
      </w:r>
    </w:p>
    <w:p w14:paraId="5BD9BEC5" w14:textId="77777777" w:rsidR="0004130D" w:rsidRPr="005A4395" w:rsidRDefault="001F33A6" w:rsidP="005A4395">
      <w:pPr>
        <w:tabs>
          <w:tab w:val="left" w:pos="720"/>
          <w:tab w:val="left" w:pos="2160"/>
          <w:tab w:val="left" w:pos="6480"/>
        </w:tabs>
        <w:rPr>
          <w:rFonts w:cstheme="minorHAnsi"/>
          <w:sz w:val="22"/>
          <w:szCs w:val="22"/>
        </w:rPr>
      </w:pPr>
      <w:r w:rsidRPr="005A4395">
        <w:rPr>
          <w:rFonts w:cstheme="minorHAnsi"/>
          <w:sz w:val="22"/>
          <w:szCs w:val="22"/>
        </w:rPr>
        <w:t xml:space="preserve">Any trial related documentation that is sent to the trial coordination centre must not contain patient identifiable data. </w:t>
      </w:r>
    </w:p>
    <w:p w14:paraId="4B786AF3" w14:textId="77777777" w:rsidR="0004130D" w:rsidRPr="005A4395" w:rsidRDefault="0004130D" w:rsidP="005A4395">
      <w:pPr>
        <w:tabs>
          <w:tab w:val="left" w:pos="720"/>
          <w:tab w:val="left" w:pos="2160"/>
          <w:tab w:val="left" w:pos="6480"/>
        </w:tabs>
        <w:rPr>
          <w:rFonts w:cstheme="minorHAnsi"/>
          <w:sz w:val="22"/>
          <w:szCs w:val="22"/>
        </w:rPr>
      </w:pPr>
    </w:p>
    <w:p w14:paraId="65ABCEE2" w14:textId="77777777" w:rsidR="0004130D" w:rsidRPr="005A4395" w:rsidRDefault="0004130D" w:rsidP="005A4395">
      <w:pPr>
        <w:tabs>
          <w:tab w:val="left" w:pos="720"/>
          <w:tab w:val="left" w:pos="2160"/>
          <w:tab w:val="left" w:pos="6480"/>
        </w:tabs>
        <w:rPr>
          <w:rFonts w:cstheme="minorHAnsi"/>
          <w:sz w:val="22"/>
          <w:szCs w:val="22"/>
        </w:rPr>
      </w:pPr>
      <w:r w:rsidRPr="005A4395">
        <w:rPr>
          <w:rFonts w:cstheme="minorHAnsi"/>
          <w:sz w:val="22"/>
          <w:szCs w:val="22"/>
        </w:rPr>
        <w:t xml:space="preserve">All CRF pages must be clear, legible and completed in ink.  Any errors should be crossed with a single stroke so that the original entry can still be seen.  Corrections should be inserted and the change dated and initialled by the investigator or designee.  If it is not clear why the change has been made, an explanation should be written next to the change.  Typing correction fluid must not be used.  </w:t>
      </w:r>
    </w:p>
    <w:p w14:paraId="0B2C8F71" w14:textId="77777777" w:rsidR="0004130D" w:rsidRPr="005A4395" w:rsidRDefault="0004130D" w:rsidP="0086380D">
      <w:pPr>
        <w:pStyle w:val="Heading2"/>
        <w:ind w:hanging="540"/>
        <w:rPr>
          <w:rFonts w:cstheme="minorHAnsi"/>
          <w:sz w:val="22"/>
          <w:szCs w:val="22"/>
        </w:rPr>
      </w:pPr>
      <w:bookmarkStart w:id="435" w:name="_Toc468701263"/>
      <w:bookmarkStart w:id="436" w:name="_Toc38375907"/>
      <w:r w:rsidRPr="005A4395">
        <w:rPr>
          <w:rFonts w:cstheme="minorHAnsi"/>
          <w:sz w:val="22"/>
          <w:szCs w:val="22"/>
        </w:rPr>
        <w:lastRenderedPageBreak/>
        <w:t>Source Data</w:t>
      </w:r>
      <w:bookmarkEnd w:id="435"/>
      <w:bookmarkEnd w:id="436"/>
    </w:p>
    <w:p w14:paraId="4787A5A3" w14:textId="77777777" w:rsidR="0004130D" w:rsidRPr="005A4395" w:rsidRDefault="0004130D" w:rsidP="005A4395">
      <w:pPr>
        <w:rPr>
          <w:rFonts w:cstheme="minorHAnsi"/>
          <w:sz w:val="22"/>
          <w:szCs w:val="22"/>
        </w:rPr>
      </w:pPr>
      <w:r w:rsidRPr="005A4395">
        <w:rPr>
          <w:rFonts w:cstheme="minorHAnsi"/>
          <w:sz w:val="22"/>
          <w:szCs w:val="22"/>
        </w:rPr>
        <w:t xml:space="preserve">To enable peer review, monitoring, audit and/or inspection the investigator must agree to keep records of all participating </w:t>
      </w:r>
      <w:r w:rsidR="0050258F" w:rsidRPr="005A4395">
        <w:rPr>
          <w:rFonts w:cstheme="minorHAnsi"/>
          <w:sz w:val="22"/>
          <w:szCs w:val="22"/>
        </w:rPr>
        <w:t xml:space="preserve">participants </w:t>
      </w:r>
      <w:r w:rsidRPr="005A4395">
        <w:rPr>
          <w:rFonts w:cstheme="minorHAnsi"/>
          <w:sz w:val="22"/>
          <w:szCs w:val="22"/>
        </w:rPr>
        <w:t>(sufficient information to link records e.g., CRFs, hospital records and samples), all original signed informed consent forms and copies of the CRF pages.</w:t>
      </w:r>
    </w:p>
    <w:p w14:paraId="39EA31E9" w14:textId="77777777" w:rsidR="00911E7D" w:rsidRPr="00911E7D" w:rsidRDefault="00911E7D" w:rsidP="00911E7D">
      <w:pPr>
        <w:pStyle w:val="ListParagraph"/>
        <w:rPr>
          <w:rFonts w:cstheme="minorHAnsi"/>
          <w:sz w:val="22"/>
          <w:szCs w:val="22"/>
        </w:rPr>
      </w:pPr>
    </w:p>
    <w:p w14:paraId="68898D5C" w14:textId="77777777" w:rsidR="00911E7D" w:rsidRPr="00911E7D" w:rsidRDefault="00911E7D" w:rsidP="00911E7D">
      <w:pPr>
        <w:pStyle w:val="ListParagraph"/>
        <w:ind w:left="0"/>
        <w:rPr>
          <w:rFonts w:ascii="Verdana" w:hAnsi="Verdana" w:cstheme="minorHAnsi"/>
          <w:sz w:val="22"/>
          <w:szCs w:val="22"/>
        </w:rPr>
      </w:pPr>
      <w:r w:rsidRPr="00911E7D">
        <w:rPr>
          <w:rFonts w:ascii="Verdana" w:hAnsi="Verdana" w:cstheme="minorHAnsi"/>
          <w:sz w:val="22"/>
          <w:szCs w:val="22"/>
        </w:rPr>
        <w:t>Source data may include but is not limited to:</w:t>
      </w:r>
    </w:p>
    <w:p w14:paraId="0000FAD6" w14:textId="77777777" w:rsidR="007036E7" w:rsidRPr="005A4395" w:rsidRDefault="007036E7" w:rsidP="005A4395">
      <w:pPr>
        <w:numPr>
          <w:ilvl w:val="0"/>
          <w:numId w:val="23"/>
        </w:numPr>
        <w:rPr>
          <w:rFonts w:cstheme="minorHAnsi"/>
          <w:sz w:val="22"/>
          <w:szCs w:val="22"/>
        </w:rPr>
      </w:pPr>
      <w:r w:rsidRPr="005A4395">
        <w:rPr>
          <w:rFonts w:cstheme="minorHAnsi"/>
          <w:sz w:val="22"/>
          <w:szCs w:val="22"/>
        </w:rPr>
        <w:t>Signed informed consent forms</w:t>
      </w:r>
    </w:p>
    <w:p w14:paraId="40A3933F" w14:textId="77777777" w:rsidR="003E4428" w:rsidRPr="005A4395" w:rsidRDefault="003E4428" w:rsidP="005A4395">
      <w:pPr>
        <w:numPr>
          <w:ilvl w:val="0"/>
          <w:numId w:val="23"/>
        </w:numPr>
        <w:rPr>
          <w:rFonts w:cstheme="minorHAnsi"/>
          <w:sz w:val="22"/>
          <w:szCs w:val="22"/>
        </w:rPr>
      </w:pPr>
      <w:r w:rsidRPr="005A4395">
        <w:rPr>
          <w:rFonts w:cstheme="minorHAnsi"/>
          <w:sz w:val="22"/>
          <w:szCs w:val="22"/>
        </w:rPr>
        <w:t>Patient medical records (electronic or paper)</w:t>
      </w:r>
    </w:p>
    <w:p w14:paraId="5E54B7DF" w14:textId="77777777" w:rsidR="00CD50D8" w:rsidRPr="00017BFA" w:rsidRDefault="003E4428" w:rsidP="00017BFA">
      <w:pPr>
        <w:numPr>
          <w:ilvl w:val="0"/>
          <w:numId w:val="23"/>
        </w:numPr>
        <w:rPr>
          <w:rFonts w:cstheme="minorHAnsi"/>
          <w:sz w:val="22"/>
          <w:szCs w:val="22"/>
        </w:rPr>
      </w:pPr>
      <w:r w:rsidRPr="005A4395">
        <w:rPr>
          <w:rFonts w:cstheme="minorHAnsi"/>
          <w:sz w:val="22"/>
          <w:szCs w:val="22"/>
        </w:rPr>
        <w:t xml:space="preserve">Blood </w:t>
      </w:r>
      <w:r w:rsidR="00136ACC" w:rsidRPr="005A4395">
        <w:rPr>
          <w:rFonts w:cstheme="minorHAnsi"/>
          <w:sz w:val="22"/>
          <w:szCs w:val="22"/>
        </w:rPr>
        <w:t xml:space="preserve">and imaging </w:t>
      </w:r>
      <w:r w:rsidRPr="005A4395">
        <w:rPr>
          <w:rFonts w:cstheme="minorHAnsi"/>
          <w:sz w:val="22"/>
          <w:szCs w:val="22"/>
        </w:rPr>
        <w:t>results</w:t>
      </w:r>
      <w:r w:rsidR="00CD50D8">
        <w:rPr>
          <w:rFonts w:cstheme="minorHAnsi"/>
          <w:sz w:val="22"/>
          <w:szCs w:val="22"/>
        </w:rPr>
        <w:t xml:space="preserve"> (electronic or paper)</w:t>
      </w:r>
    </w:p>
    <w:p w14:paraId="731EC17F" w14:textId="77777777" w:rsidR="009E0814" w:rsidRDefault="008067AD" w:rsidP="005A4395">
      <w:pPr>
        <w:numPr>
          <w:ilvl w:val="0"/>
          <w:numId w:val="23"/>
        </w:numPr>
        <w:rPr>
          <w:rFonts w:cstheme="minorHAnsi"/>
          <w:sz w:val="22"/>
          <w:szCs w:val="22"/>
        </w:rPr>
      </w:pPr>
      <w:r w:rsidRPr="005A4395">
        <w:rPr>
          <w:rFonts w:cstheme="minorHAnsi"/>
          <w:sz w:val="22"/>
          <w:szCs w:val="22"/>
        </w:rPr>
        <w:t>Prescriptions</w:t>
      </w:r>
    </w:p>
    <w:p w14:paraId="7DF21D05" w14:textId="77777777" w:rsidR="00955D3D" w:rsidRDefault="00955D3D" w:rsidP="005A4395">
      <w:pPr>
        <w:numPr>
          <w:ilvl w:val="0"/>
          <w:numId w:val="23"/>
        </w:numPr>
        <w:rPr>
          <w:rFonts w:cstheme="minorHAnsi"/>
          <w:sz w:val="22"/>
          <w:szCs w:val="22"/>
        </w:rPr>
      </w:pPr>
      <w:r>
        <w:rPr>
          <w:rFonts w:cstheme="minorHAnsi"/>
          <w:sz w:val="22"/>
          <w:szCs w:val="22"/>
        </w:rPr>
        <w:t>Sample logs</w:t>
      </w:r>
    </w:p>
    <w:p w14:paraId="4C503AA2" w14:textId="77777777" w:rsidR="00955D3D" w:rsidRDefault="00955D3D" w:rsidP="005A4395">
      <w:pPr>
        <w:numPr>
          <w:ilvl w:val="0"/>
          <w:numId w:val="23"/>
        </w:numPr>
        <w:rPr>
          <w:rFonts w:cstheme="minorHAnsi"/>
          <w:sz w:val="22"/>
          <w:szCs w:val="22"/>
        </w:rPr>
      </w:pPr>
      <w:r>
        <w:rPr>
          <w:rFonts w:cstheme="minorHAnsi"/>
          <w:sz w:val="22"/>
          <w:szCs w:val="22"/>
        </w:rPr>
        <w:t>Clinical research forms/folders</w:t>
      </w:r>
    </w:p>
    <w:p w14:paraId="3CE62F65" w14:textId="77777777" w:rsidR="00BE40E2" w:rsidRPr="005A4395" w:rsidRDefault="00BE40E2" w:rsidP="00955D3D">
      <w:pPr>
        <w:ind w:left="720"/>
        <w:rPr>
          <w:rFonts w:cstheme="minorHAnsi"/>
          <w:sz w:val="22"/>
          <w:szCs w:val="22"/>
        </w:rPr>
      </w:pPr>
    </w:p>
    <w:p w14:paraId="65B507A9" w14:textId="77777777" w:rsidR="005623F1" w:rsidRPr="005A4395" w:rsidRDefault="005623F1" w:rsidP="005A4395">
      <w:pPr>
        <w:rPr>
          <w:rFonts w:cstheme="minorHAnsi"/>
          <w:color w:val="FF0000"/>
          <w:sz w:val="22"/>
          <w:szCs w:val="22"/>
        </w:rPr>
      </w:pPr>
    </w:p>
    <w:p w14:paraId="6CF3D3A8" w14:textId="77777777" w:rsidR="0004130D" w:rsidRPr="005A4395" w:rsidRDefault="0004130D" w:rsidP="0086380D">
      <w:pPr>
        <w:pStyle w:val="Heading2"/>
        <w:ind w:hanging="540"/>
        <w:rPr>
          <w:rFonts w:cstheme="minorHAnsi"/>
          <w:sz w:val="22"/>
          <w:szCs w:val="22"/>
        </w:rPr>
      </w:pPr>
      <w:bookmarkStart w:id="437" w:name="_Toc468701264"/>
      <w:bookmarkStart w:id="438" w:name="_Toc38375908"/>
      <w:r w:rsidRPr="005A4395">
        <w:rPr>
          <w:rFonts w:cstheme="minorHAnsi"/>
          <w:sz w:val="22"/>
          <w:szCs w:val="22"/>
        </w:rPr>
        <w:t>Data Protection</w:t>
      </w:r>
      <w:r w:rsidR="00433AC3" w:rsidRPr="005A4395">
        <w:rPr>
          <w:rFonts w:cstheme="minorHAnsi"/>
          <w:sz w:val="22"/>
          <w:szCs w:val="22"/>
        </w:rPr>
        <w:t xml:space="preserve"> &amp; </w:t>
      </w:r>
      <w:r w:rsidR="0050258F" w:rsidRPr="005A4395">
        <w:rPr>
          <w:rFonts w:cstheme="minorHAnsi"/>
          <w:sz w:val="22"/>
          <w:szCs w:val="22"/>
        </w:rPr>
        <w:t xml:space="preserve">Participant </w:t>
      </w:r>
      <w:r w:rsidR="00433AC3" w:rsidRPr="005A4395">
        <w:rPr>
          <w:rFonts w:cstheme="minorHAnsi"/>
          <w:sz w:val="22"/>
          <w:szCs w:val="22"/>
        </w:rPr>
        <w:t>Confidentiality</w:t>
      </w:r>
      <w:bookmarkEnd w:id="437"/>
      <w:bookmarkEnd w:id="438"/>
    </w:p>
    <w:p w14:paraId="610BB822" w14:textId="77777777" w:rsidR="0004130D" w:rsidRPr="005A4395" w:rsidRDefault="0004130D" w:rsidP="005A4395">
      <w:pPr>
        <w:rPr>
          <w:rFonts w:cstheme="minorHAnsi"/>
          <w:sz w:val="22"/>
          <w:szCs w:val="22"/>
        </w:rPr>
      </w:pPr>
      <w:r w:rsidRPr="005A4395">
        <w:rPr>
          <w:rFonts w:cstheme="minorHAnsi"/>
          <w:sz w:val="22"/>
          <w:szCs w:val="22"/>
        </w:rPr>
        <w:t xml:space="preserve">All investigators and trial site staff involved in this trial must comply with the requirements of the </w:t>
      </w:r>
      <w:r w:rsidR="007C48DB" w:rsidRPr="00BC3940">
        <w:rPr>
          <w:sz w:val="22"/>
        </w:rPr>
        <w:t xml:space="preserve">the General Data Protection Regulation 2018, </w:t>
      </w:r>
      <w:r w:rsidRPr="005A4395">
        <w:rPr>
          <w:rFonts w:cstheme="minorHAnsi"/>
          <w:sz w:val="22"/>
          <w:szCs w:val="22"/>
        </w:rPr>
        <w:t xml:space="preserve">Data Protection Act </w:t>
      </w:r>
      <w:r w:rsidR="007C48DB">
        <w:rPr>
          <w:rFonts w:cstheme="minorHAnsi"/>
          <w:sz w:val="22"/>
          <w:szCs w:val="22"/>
        </w:rPr>
        <w:t>2018</w:t>
      </w:r>
      <w:r w:rsidRPr="005A4395">
        <w:rPr>
          <w:rFonts w:cstheme="minorHAnsi"/>
          <w:sz w:val="22"/>
          <w:szCs w:val="22"/>
        </w:rPr>
        <w:t xml:space="preserve"> and Trust Policy with regards to the collection, storage, processing</w:t>
      </w:r>
      <w:r w:rsidR="00C41025" w:rsidRPr="005A4395">
        <w:rPr>
          <w:rFonts w:cstheme="minorHAnsi"/>
          <w:sz w:val="22"/>
          <w:szCs w:val="22"/>
        </w:rPr>
        <w:t>, transfer</w:t>
      </w:r>
      <w:r w:rsidRPr="005A4395">
        <w:rPr>
          <w:rFonts w:cstheme="minorHAnsi"/>
          <w:sz w:val="22"/>
          <w:szCs w:val="22"/>
        </w:rPr>
        <w:t xml:space="preserve"> and disclosure of personal information and will uphold the Act’s core principles.</w:t>
      </w:r>
    </w:p>
    <w:p w14:paraId="19A3E3F8" w14:textId="77777777" w:rsidR="00433AC3" w:rsidRPr="005A4395" w:rsidRDefault="00433AC3" w:rsidP="005A4395">
      <w:pPr>
        <w:rPr>
          <w:rFonts w:cstheme="minorHAnsi"/>
          <w:sz w:val="22"/>
          <w:szCs w:val="22"/>
        </w:rPr>
      </w:pPr>
    </w:p>
    <w:p w14:paraId="3F6D5EFC" w14:textId="77777777" w:rsidR="00EE4DCD" w:rsidRPr="005A4395" w:rsidRDefault="00EE4DCD" w:rsidP="005A4395">
      <w:pPr>
        <w:pStyle w:val="Heading1"/>
        <w:rPr>
          <w:rFonts w:cstheme="minorHAnsi"/>
          <w:sz w:val="22"/>
          <w:szCs w:val="22"/>
        </w:rPr>
      </w:pPr>
      <w:bookmarkStart w:id="439" w:name="_Toc468701265"/>
      <w:bookmarkStart w:id="440" w:name="_Toc38375909"/>
      <w:r w:rsidRPr="005A4395">
        <w:rPr>
          <w:rFonts w:cstheme="minorHAnsi"/>
          <w:sz w:val="22"/>
          <w:szCs w:val="22"/>
        </w:rPr>
        <w:t>Data Monitoring Commit</w:t>
      </w:r>
      <w:r w:rsidR="008B48F0" w:rsidRPr="005A4395">
        <w:rPr>
          <w:rFonts w:cstheme="minorHAnsi"/>
          <w:sz w:val="22"/>
          <w:szCs w:val="22"/>
        </w:rPr>
        <w:t>t</w:t>
      </w:r>
      <w:r w:rsidRPr="005A4395">
        <w:rPr>
          <w:rFonts w:cstheme="minorHAnsi"/>
          <w:sz w:val="22"/>
          <w:szCs w:val="22"/>
        </w:rPr>
        <w:t>ee</w:t>
      </w:r>
      <w:bookmarkEnd w:id="439"/>
      <w:bookmarkEnd w:id="440"/>
    </w:p>
    <w:p w14:paraId="61E1C4BC" w14:textId="77777777" w:rsidR="009E0814" w:rsidRPr="005A4395" w:rsidRDefault="009E0814" w:rsidP="005A4395">
      <w:pPr>
        <w:rPr>
          <w:rFonts w:cstheme="minorHAnsi"/>
          <w:color w:val="FF0000"/>
          <w:sz w:val="22"/>
          <w:szCs w:val="22"/>
        </w:rPr>
      </w:pPr>
    </w:p>
    <w:p w14:paraId="2D453C4F" w14:textId="77777777" w:rsidR="007E6FA8" w:rsidRDefault="007E6FA8" w:rsidP="005A4395">
      <w:pPr>
        <w:rPr>
          <w:rFonts w:cstheme="minorHAnsi"/>
          <w:sz w:val="22"/>
          <w:szCs w:val="22"/>
        </w:rPr>
      </w:pPr>
      <w:r>
        <w:rPr>
          <w:rFonts w:cstheme="minorHAnsi"/>
          <w:sz w:val="22"/>
          <w:szCs w:val="22"/>
        </w:rPr>
        <w:t>The DMC will be comprised of an independent group, as defined in a separate charter document which will define the role of the DMC. The charter document will be generated prior to opening the trial.</w:t>
      </w:r>
    </w:p>
    <w:p w14:paraId="54277EA3" w14:textId="77777777" w:rsidR="007E6FA8" w:rsidRDefault="007E6FA8" w:rsidP="005A4395">
      <w:pPr>
        <w:rPr>
          <w:rFonts w:cstheme="minorHAnsi"/>
          <w:sz w:val="22"/>
          <w:szCs w:val="22"/>
        </w:rPr>
      </w:pPr>
    </w:p>
    <w:p w14:paraId="0A320830" w14:textId="77777777" w:rsidR="007E6FA8" w:rsidRDefault="007E6FA8" w:rsidP="005A4395">
      <w:pPr>
        <w:rPr>
          <w:rFonts w:cstheme="minorHAnsi"/>
          <w:sz w:val="22"/>
          <w:szCs w:val="22"/>
        </w:rPr>
      </w:pPr>
      <w:r>
        <w:rPr>
          <w:rFonts w:cstheme="minorHAnsi"/>
          <w:sz w:val="22"/>
          <w:szCs w:val="22"/>
        </w:rPr>
        <w:t>The DMC will be responsible for the review of all safety</w:t>
      </w:r>
      <w:r w:rsidR="007C48DB">
        <w:rPr>
          <w:rFonts w:cstheme="minorHAnsi"/>
          <w:sz w:val="22"/>
          <w:szCs w:val="22"/>
        </w:rPr>
        <w:t xml:space="preserve"> and efficacy </w:t>
      </w:r>
      <w:r>
        <w:rPr>
          <w:rFonts w:cstheme="minorHAnsi"/>
          <w:sz w:val="22"/>
          <w:szCs w:val="22"/>
        </w:rPr>
        <w:t>(but not exploratory) as detailed below.</w:t>
      </w:r>
    </w:p>
    <w:p w14:paraId="3C70CC2A" w14:textId="77777777" w:rsidR="007E6FA8" w:rsidRDefault="007E6FA8" w:rsidP="005A4395">
      <w:pPr>
        <w:rPr>
          <w:rFonts w:cstheme="minorHAnsi"/>
          <w:sz w:val="22"/>
          <w:szCs w:val="22"/>
        </w:rPr>
      </w:pPr>
    </w:p>
    <w:p w14:paraId="4E553FF9" w14:textId="77777777" w:rsidR="009E0814" w:rsidRPr="005A4395" w:rsidRDefault="009E0814" w:rsidP="005A4395">
      <w:pPr>
        <w:rPr>
          <w:rFonts w:cstheme="minorHAnsi"/>
          <w:sz w:val="22"/>
          <w:szCs w:val="22"/>
        </w:rPr>
      </w:pPr>
      <w:r w:rsidRPr="005A4395">
        <w:rPr>
          <w:rFonts w:cstheme="minorHAnsi"/>
          <w:sz w:val="22"/>
          <w:szCs w:val="22"/>
        </w:rPr>
        <w:t>Review of data at Interim Analysis 1, 2 and 3 to determine:</w:t>
      </w:r>
    </w:p>
    <w:p w14:paraId="37840FB2" w14:textId="77777777" w:rsidR="009E0814" w:rsidRPr="005A4395" w:rsidRDefault="009E0814" w:rsidP="005A4395">
      <w:pPr>
        <w:pStyle w:val="ListParagraph"/>
        <w:numPr>
          <w:ilvl w:val="0"/>
          <w:numId w:val="30"/>
        </w:numPr>
        <w:rPr>
          <w:rFonts w:ascii="Verdana" w:hAnsi="Verdana" w:cstheme="minorHAnsi"/>
          <w:sz w:val="22"/>
          <w:szCs w:val="22"/>
        </w:rPr>
      </w:pPr>
      <w:r w:rsidRPr="005A4395">
        <w:rPr>
          <w:rFonts w:ascii="Verdana" w:hAnsi="Verdana" w:cstheme="minorHAnsi"/>
          <w:sz w:val="22"/>
          <w:szCs w:val="22"/>
        </w:rPr>
        <w:t xml:space="preserve">If there is clear evidence of efficacy in any arm; in </w:t>
      </w:r>
      <w:r w:rsidR="007E6FA8">
        <w:rPr>
          <w:rFonts w:ascii="Verdana" w:hAnsi="Verdana" w:cstheme="minorHAnsi"/>
          <w:sz w:val="22"/>
          <w:szCs w:val="22"/>
        </w:rPr>
        <w:t>this case the DM</w:t>
      </w:r>
      <w:r w:rsidRPr="005A4395">
        <w:rPr>
          <w:rFonts w:ascii="Verdana" w:hAnsi="Verdana" w:cstheme="minorHAnsi"/>
          <w:sz w:val="22"/>
          <w:szCs w:val="22"/>
        </w:rPr>
        <w:t>C may recommend that the data are published and the agent provided in the care pathway for CRC.</w:t>
      </w:r>
    </w:p>
    <w:p w14:paraId="605AEA24" w14:textId="77777777" w:rsidR="009E0814" w:rsidRPr="005A4395" w:rsidRDefault="009E0814" w:rsidP="005A4395">
      <w:pPr>
        <w:pStyle w:val="ListParagraph"/>
        <w:numPr>
          <w:ilvl w:val="0"/>
          <w:numId w:val="30"/>
        </w:numPr>
        <w:rPr>
          <w:rFonts w:ascii="Verdana" w:hAnsi="Verdana" w:cstheme="minorHAnsi"/>
          <w:sz w:val="22"/>
          <w:szCs w:val="22"/>
        </w:rPr>
      </w:pPr>
      <w:r w:rsidRPr="005A4395">
        <w:rPr>
          <w:rFonts w:ascii="Verdana" w:hAnsi="Verdana" w:cstheme="minorHAnsi"/>
          <w:sz w:val="22"/>
          <w:szCs w:val="22"/>
        </w:rPr>
        <w:t>If there is a safety signal in any arm; in this case, the DMC may recommend termination of the relevant arm.</w:t>
      </w:r>
    </w:p>
    <w:p w14:paraId="1AD5560D" w14:textId="77777777" w:rsidR="00ED4660" w:rsidRPr="005A4395" w:rsidRDefault="00ED4660" w:rsidP="005A4395">
      <w:pPr>
        <w:pStyle w:val="ListParagraph"/>
        <w:tabs>
          <w:tab w:val="left" w:pos="1785"/>
        </w:tabs>
        <w:rPr>
          <w:rFonts w:ascii="Verdana" w:hAnsi="Verdana" w:cstheme="minorHAnsi"/>
          <w:color w:val="FF0000"/>
          <w:sz w:val="22"/>
          <w:szCs w:val="22"/>
        </w:rPr>
      </w:pPr>
    </w:p>
    <w:p w14:paraId="0552E494" w14:textId="77777777" w:rsidR="005A4B44" w:rsidRPr="005A4395" w:rsidRDefault="005A4B44" w:rsidP="005A4395">
      <w:pPr>
        <w:pStyle w:val="Heading1"/>
        <w:rPr>
          <w:rFonts w:cstheme="minorHAnsi"/>
          <w:sz w:val="22"/>
          <w:szCs w:val="22"/>
        </w:rPr>
      </w:pPr>
      <w:bookmarkStart w:id="441" w:name="_Toc468701266"/>
      <w:bookmarkStart w:id="442" w:name="_Toc38375910"/>
      <w:r w:rsidRPr="005A4395">
        <w:rPr>
          <w:rFonts w:cstheme="minorHAnsi"/>
          <w:sz w:val="22"/>
          <w:szCs w:val="22"/>
        </w:rPr>
        <w:t>Ethical</w:t>
      </w:r>
      <w:r w:rsidR="00F677BC" w:rsidRPr="005A4395">
        <w:rPr>
          <w:rFonts w:cstheme="minorHAnsi"/>
          <w:sz w:val="22"/>
          <w:szCs w:val="22"/>
        </w:rPr>
        <w:t xml:space="preserve"> &amp; Regulatory</w:t>
      </w:r>
      <w:r w:rsidRPr="005A4395">
        <w:rPr>
          <w:rFonts w:cstheme="minorHAnsi"/>
          <w:sz w:val="22"/>
          <w:szCs w:val="22"/>
        </w:rPr>
        <w:t xml:space="preserve"> considerations</w:t>
      </w:r>
      <w:bookmarkEnd w:id="441"/>
      <w:bookmarkEnd w:id="442"/>
    </w:p>
    <w:p w14:paraId="5817A98D" w14:textId="77777777" w:rsidR="005A4B44" w:rsidRPr="005A4395" w:rsidRDefault="005A4B44" w:rsidP="0086380D">
      <w:pPr>
        <w:pStyle w:val="Heading2"/>
        <w:ind w:hanging="540"/>
        <w:rPr>
          <w:rFonts w:cstheme="minorHAnsi"/>
          <w:sz w:val="22"/>
          <w:szCs w:val="22"/>
        </w:rPr>
      </w:pPr>
      <w:bookmarkStart w:id="443" w:name="_Toc468701267"/>
      <w:bookmarkStart w:id="444" w:name="_Toc38375911"/>
      <w:r w:rsidRPr="005A4395">
        <w:rPr>
          <w:rFonts w:cstheme="minorHAnsi"/>
          <w:sz w:val="22"/>
          <w:szCs w:val="22"/>
        </w:rPr>
        <w:t>Ethical committee review</w:t>
      </w:r>
      <w:bookmarkEnd w:id="443"/>
      <w:bookmarkEnd w:id="444"/>
    </w:p>
    <w:p w14:paraId="1ED0715F" w14:textId="77777777" w:rsidR="005A4B44" w:rsidRPr="005A4395" w:rsidRDefault="00C424E3" w:rsidP="005A4395">
      <w:pPr>
        <w:tabs>
          <w:tab w:val="left" w:pos="2160"/>
          <w:tab w:val="left" w:pos="6480"/>
        </w:tabs>
        <w:rPr>
          <w:rFonts w:cstheme="minorHAnsi"/>
          <w:sz w:val="22"/>
          <w:szCs w:val="22"/>
        </w:rPr>
      </w:pPr>
      <w:r w:rsidRPr="005A4395">
        <w:rPr>
          <w:rFonts w:cstheme="minorHAnsi"/>
          <w:sz w:val="22"/>
          <w:szCs w:val="22"/>
        </w:rPr>
        <w:t>Befor</w:t>
      </w:r>
      <w:r w:rsidR="00802A85" w:rsidRPr="005A4395">
        <w:rPr>
          <w:rFonts w:cstheme="minorHAnsi"/>
          <w:sz w:val="22"/>
          <w:szCs w:val="22"/>
        </w:rPr>
        <w:t>e</w:t>
      </w:r>
      <w:r w:rsidR="00FB7C07" w:rsidRPr="005A4395">
        <w:rPr>
          <w:rFonts w:cstheme="minorHAnsi"/>
          <w:sz w:val="22"/>
          <w:szCs w:val="22"/>
        </w:rPr>
        <w:t xml:space="preserve"> the start of the trial or implementation of any amendment </w:t>
      </w:r>
      <w:r w:rsidRPr="005A4395">
        <w:rPr>
          <w:rFonts w:cstheme="minorHAnsi"/>
          <w:sz w:val="22"/>
          <w:szCs w:val="22"/>
        </w:rPr>
        <w:t xml:space="preserve">we will obtain approval of the trial protocol, protocol amendments, informed consent forms and other relevant documents </w:t>
      </w:r>
      <w:r w:rsidR="00802A85" w:rsidRPr="005A4395">
        <w:rPr>
          <w:rFonts w:cstheme="minorHAnsi"/>
          <w:sz w:val="22"/>
          <w:szCs w:val="22"/>
        </w:rPr>
        <w:t>e.g.</w:t>
      </w:r>
      <w:r w:rsidRPr="005A4395">
        <w:rPr>
          <w:rFonts w:cstheme="minorHAnsi"/>
          <w:sz w:val="22"/>
          <w:szCs w:val="22"/>
        </w:rPr>
        <w:t xml:space="preserve">, advertisements and GP information letters if applicable from the </w:t>
      </w:r>
      <w:r w:rsidR="0006025D" w:rsidRPr="005A4395">
        <w:rPr>
          <w:rFonts w:cstheme="minorHAnsi"/>
          <w:sz w:val="22"/>
          <w:szCs w:val="22"/>
        </w:rPr>
        <w:t>REC</w:t>
      </w:r>
      <w:r w:rsidRPr="005A4395">
        <w:rPr>
          <w:rFonts w:cstheme="minorHAnsi"/>
          <w:sz w:val="22"/>
          <w:szCs w:val="22"/>
        </w:rPr>
        <w:t xml:space="preserve">.  All correspondence with the </w:t>
      </w:r>
      <w:r w:rsidR="0006025D" w:rsidRPr="005A4395">
        <w:rPr>
          <w:rFonts w:cstheme="minorHAnsi"/>
          <w:sz w:val="22"/>
          <w:szCs w:val="22"/>
        </w:rPr>
        <w:t>REC</w:t>
      </w:r>
      <w:r w:rsidRPr="005A4395">
        <w:rPr>
          <w:rFonts w:cstheme="minorHAnsi"/>
          <w:sz w:val="22"/>
          <w:szCs w:val="22"/>
        </w:rPr>
        <w:t xml:space="preserve"> </w:t>
      </w:r>
      <w:r w:rsidR="00ED4660" w:rsidRPr="005A4395">
        <w:rPr>
          <w:rFonts w:cstheme="minorHAnsi"/>
          <w:sz w:val="22"/>
          <w:szCs w:val="22"/>
        </w:rPr>
        <w:t xml:space="preserve">and HRA </w:t>
      </w:r>
      <w:r w:rsidRPr="005A4395">
        <w:rPr>
          <w:rFonts w:cstheme="minorHAnsi"/>
          <w:sz w:val="22"/>
          <w:szCs w:val="22"/>
        </w:rPr>
        <w:t>will be retained in the Trial Master File/Investigator Site File.</w:t>
      </w:r>
    </w:p>
    <w:p w14:paraId="3D9A199C" w14:textId="77777777" w:rsidR="00686C55" w:rsidRPr="005A4395" w:rsidRDefault="00686C55" w:rsidP="005A4395">
      <w:pPr>
        <w:tabs>
          <w:tab w:val="left" w:pos="2160"/>
          <w:tab w:val="left" w:pos="6480"/>
        </w:tabs>
        <w:rPr>
          <w:rFonts w:cstheme="minorHAnsi"/>
          <w:sz w:val="22"/>
          <w:szCs w:val="22"/>
        </w:rPr>
      </w:pPr>
    </w:p>
    <w:p w14:paraId="5BD5562E" w14:textId="77777777" w:rsidR="00686C55" w:rsidRPr="005A4395" w:rsidRDefault="00686C55" w:rsidP="005A4395">
      <w:pPr>
        <w:tabs>
          <w:tab w:val="left" w:pos="2160"/>
          <w:tab w:val="left" w:pos="6480"/>
        </w:tabs>
        <w:rPr>
          <w:rFonts w:cstheme="minorHAnsi"/>
          <w:sz w:val="22"/>
          <w:szCs w:val="22"/>
        </w:rPr>
      </w:pPr>
      <w:r w:rsidRPr="005A4395">
        <w:rPr>
          <w:rFonts w:cstheme="minorHAnsi"/>
          <w:sz w:val="22"/>
          <w:szCs w:val="22"/>
        </w:rPr>
        <w:lastRenderedPageBreak/>
        <w:t xml:space="preserve">Annual reports will be submitted to the </w:t>
      </w:r>
      <w:r w:rsidR="0006025D" w:rsidRPr="005A4395">
        <w:rPr>
          <w:rFonts w:cstheme="minorHAnsi"/>
          <w:sz w:val="22"/>
          <w:szCs w:val="22"/>
        </w:rPr>
        <w:t>REC</w:t>
      </w:r>
      <w:r w:rsidRPr="005A4395">
        <w:rPr>
          <w:rFonts w:cstheme="minorHAnsi"/>
          <w:sz w:val="22"/>
          <w:szCs w:val="22"/>
        </w:rPr>
        <w:t xml:space="preserve"> in accordance with national requirements.  It is the Chief Investigator</w:t>
      </w:r>
      <w:r w:rsidR="00BA0133" w:rsidRPr="005A4395">
        <w:rPr>
          <w:rFonts w:cstheme="minorHAnsi"/>
          <w:sz w:val="22"/>
          <w:szCs w:val="22"/>
        </w:rPr>
        <w:t>’</w:t>
      </w:r>
      <w:r w:rsidRPr="005A4395">
        <w:rPr>
          <w:rFonts w:cstheme="minorHAnsi"/>
          <w:sz w:val="22"/>
          <w:szCs w:val="22"/>
        </w:rPr>
        <w:t>s responsibility to produce the annual reports as required.</w:t>
      </w:r>
    </w:p>
    <w:p w14:paraId="2257FAC1" w14:textId="77777777" w:rsidR="00D85759" w:rsidRPr="005A4395" w:rsidRDefault="00D85759" w:rsidP="005A4395">
      <w:pPr>
        <w:tabs>
          <w:tab w:val="left" w:pos="2160"/>
          <w:tab w:val="left" w:pos="6480"/>
        </w:tabs>
        <w:rPr>
          <w:rFonts w:cstheme="minorHAnsi"/>
          <w:sz w:val="22"/>
          <w:szCs w:val="22"/>
        </w:rPr>
      </w:pPr>
    </w:p>
    <w:p w14:paraId="243B8200" w14:textId="77777777" w:rsidR="00F677BC" w:rsidRPr="005A4395" w:rsidRDefault="00F677BC" w:rsidP="0086380D">
      <w:pPr>
        <w:pStyle w:val="Heading2"/>
        <w:ind w:hanging="540"/>
        <w:rPr>
          <w:rFonts w:cstheme="minorHAnsi"/>
          <w:sz w:val="22"/>
          <w:szCs w:val="22"/>
        </w:rPr>
      </w:pPr>
      <w:bookmarkStart w:id="445" w:name="_Toc468701268"/>
      <w:bookmarkStart w:id="446" w:name="_Toc38375912"/>
      <w:r w:rsidRPr="005A4395">
        <w:rPr>
          <w:rFonts w:cstheme="minorHAnsi"/>
          <w:sz w:val="22"/>
          <w:szCs w:val="22"/>
        </w:rPr>
        <w:t>Regulatory Compliance</w:t>
      </w:r>
      <w:bookmarkEnd w:id="445"/>
      <w:bookmarkEnd w:id="446"/>
      <w:r w:rsidRPr="005A4395">
        <w:rPr>
          <w:rFonts w:cstheme="minorHAnsi"/>
          <w:sz w:val="22"/>
          <w:szCs w:val="22"/>
        </w:rPr>
        <w:t xml:space="preserve"> </w:t>
      </w:r>
    </w:p>
    <w:p w14:paraId="19F70335" w14:textId="77777777" w:rsidR="00F677BC" w:rsidRPr="005A4395" w:rsidRDefault="00F677BC" w:rsidP="005A4395">
      <w:pPr>
        <w:rPr>
          <w:rFonts w:cstheme="minorHAnsi"/>
          <w:sz w:val="22"/>
          <w:szCs w:val="22"/>
        </w:rPr>
      </w:pPr>
      <w:r w:rsidRPr="005A4395">
        <w:rPr>
          <w:rFonts w:cstheme="minorHAnsi"/>
          <w:sz w:val="22"/>
          <w:szCs w:val="22"/>
        </w:rPr>
        <w:t xml:space="preserve">The trial will not commence until a Clinical Trial Authorisation (CTA) is obtained </w:t>
      </w:r>
      <w:r w:rsidR="00394832" w:rsidRPr="005A4395">
        <w:rPr>
          <w:rFonts w:cstheme="minorHAnsi"/>
          <w:sz w:val="22"/>
          <w:szCs w:val="22"/>
        </w:rPr>
        <w:t xml:space="preserve">from the MHRA. </w:t>
      </w:r>
      <w:r w:rsidR="00883371" w:rsidRPr="005A4395">
        <w:rPr>
          <w:rFonts w:cstheme="minorHAnsi"/>
          <w:sz w:val="22"/>
          <w:szCs w:val="22"/>
        </w:rPr>
        <w:t>The protocol and trial conduct will comply with the Medicines for Human Use (Clinical Trials) Regulations 2004 and any relevant amendments.</w:t>
      </w:r>
    </w:p>
    <w:p w14:paraId="3442CD7D" w14:textId="77777777" w:rsidR="00686C55" w:rsidRPr="005A4395" w:rsidRDefault="00686C55" w:rsidP="005A4395">
      <w:pPr>
        <w:rPr>
          <w:rFonts w:cstheme="minorHAnsi"/>
          <w:sz w:val="22"/>
          <w:szCs w:val="22"/>
        </w:rPr>
      </w:pPr>
    </w:p>
    <w:p w14:paraId="01D207F6" w14:textId="77777777" w:rsidR="00686C55" w:rsidRPr="005A4395" w:rsidRDefault="00D85759" w:rsidP="005A4395">
      <w:pPr>
        <w:rPr>
          <w:rFonts w:cstheme="minorHAnsi"/>
          <w:sz w:val="22"/>
          <w:szCs w:val="22"/>
        </w:rPr>
      </w:pPr>
      <w:r w:rsidRPr="005A4395">
        <w:rPr>
          <w:rFonts w:cstheme="minorHAnsi"/>
          <w:sz w:val="22"/>
          <w:szCs w:val="22"/>
        </w:rPr>
        <w:t>Development Safety Update Reports</w:t>
      </w:r>
      <w:r w:rsidR="00A125E0" w:rsidRPr="005A4395">
        <w:rPr>
          <w:rFonts w:cstheme="minorHAnsi"/>
          <w:sz w:val="22"/>
          <w:szCs w:val="22"/>
        </w:rPr>
        <w:t xml:space="preserve"> (DSURs)</w:t>
      </w:r>
      <w:r w:rsidR="00686C55" w:rsidRPr="005A4395">
        <w:rPr>
          <w:rFonts w:cstheme="minorHAnsi"/>
          <w:sz w:val="22"/>
          <w:szCs w:val="22"/>
        </w:rPr>
        <w:t xml:space="preserve"> will be submitted to the </w:t>
      </w:r>
      <w:r w:rsidR="00FB7C07" w:rsidRPr="005A4395">
        <w:rPr>
          <w:rFonts w:cstheme="minorHAnsi"/>
          <w:sz w:val="22"/>
          <w:szCs w:val="22"/>
        </w:rPr>
        <w:t>MH</w:t>
      </w:r>
      <w:r w:rsidR="00686C55" w:rsidRPr="005A4395">
        <w:rPr>
          <w:rFonts w:cstheme="minorHAnsi"/>
          <w:sz w:val="22"/>
          <w:szCs w:val="22"/>
        </w:rPr>
        <w:t>RA in accordance with national requirements. It is the Chief Investigators responsibility to produce the annual reports as required.</w:t>
      </w:r>
    </w:p>
    <w:p w14:paraId="718809C8" w14:textId="77777777" w:rsidR="00D85759" w:rsidRPr="005A4395" w:rsidRDefault="00D85759" w:rsidP="005A4395">
      <w:pPr>
        <w:rPr>
          <w:rFonts w:cstheme="minorHAnsi"/>
          <w:sz w:val="22"/>
          <w:szCs w:val="22"/>
        </w:rPr>
      </w:pPr>
    </w:p>
    <w:p w14:paraId="0AEC3E50" w14:textId="77777777" w:rsidR="00F55A11" w:rsidRPr="005A4395" w:rsidRDefault="00F55A11" w:rsidP="0086380D">
      <w:pPr>
        <w:pStyle w:val="Heading2"/>
        <w:ind w:hanging="540"/>
        <w:rPr>
          <w:rFonts w:cstheme="minorHAnsi"/>
          <w:sz w:val="22"/>
          <w:szCs w:val="22"/>
        </w:rPr>
      </w:pPr>
      <w:bookmarkStart w:id="447" w:name="_Toc468701269"/>
      <w:bookmarkStart w:id="448" w:name="_Toc38375913"/>
      <w:r w:rsidRPr="005A4395">
        <w:rPr>
          <w:rFonts w:cstheme="minorHAnsi"/>
          <w:sz w:val="22"/>
          <w:szCs w:val="22"/>
        </w:rPr>
        <w:t>Protocol Amendments</w:t>
      </w:r>
      <w:bookmarkEnd w:id="447"/>
      <w:bookmarkEnd w:id="448"/>
    </w:p>
    <w:p w14:paraId="241F48D3" w14:textId="77777777" w:rsidR="00F55A11" w:rsidRPr="005A4395" w:rsidRDefault="00F55A11" w:rsidP="005A4395">
      <w:pPr>
        <w:tabs>
          <w:tab w:val="left" w:pos="2160"/>
          <w:tab w:val="left" w:pos="6480"/>
        </w:tabs>
        <w:rPr>
          <w:rFonts w:cstheme="minorHAnsi"/>
          <w:sz w:val="22"/>
          <w:szCs w:val="22"/>
        </w:rPr>
      </w:pPr>
      <w:r w:rsidRPr="005A4395">
        <w:rPr>
          <w:rFonts w:cstheme="minorHAnsi"/>
          <w:sz w:val="22"/>
          <w:szCs w:val="22"/>
        </w:rPr>
        <w:t xml:space="preserve">Protocol amendments must be reviewed and agreement received from the Sponsor for all proposed amendments prior to submission to the </w:t>
      </w:r>
      <w:r w:rsidR="00785E4E" w:rsidRPr="005A4395">
        <w:rPr>
          <w:rFonts w:cstheme="minorHAnsi"/>
          <w:sz w:val="22"/>
          <w:szCs w:val="22"/>
        </w:rPr>
        <w:t xml:space="preserve">HRA, </w:t>
      </w:r>
      <w:r w:rsidR="0006025D" w:rsidRPr="005A4395">
        <w:rPr>
          <w:rFonts w:cstheme="minorHAnsi"/>
          <w:sz w:val="22"/>
          <w:szCs w:val="22"/>
        </w:rPr>
        <w:t>REC</w:t>
      </w:r>
      <w:r w:rsidRPr="005A4395">
        <w:rPr>
          <w:rFonts w:cstheme="minorHAnsi"/>
          <w:sz w:val="22"/>
          <w:szCs w:val="22"/>
        </w:rPr>
        <w:t xml:space="preserve"> </w:t>
      </w:r>
      <w:r w:rsidR="00FB7C07" w:rsidRPr="005A4395">
        <w:rPr>
          <w:rFonts w:cstheme="minorHAnsi"/>
          <w:sz w:val="22"/>
          <w:szCs w:val="22"/>
        </w:rPr>
        <w:t>and/</w:t>
      </w:r>
      <w:r w:rsidRPr="005A4395">
        <w:rPr>
          <w:rFonts w:cstheme="minorHAnsi"/>
          <w:sz w:val="22"/>
          <w:szCs w:val="22"/>
        </w:rPr>
        <w:t xml:space="preserve">or </w:t>
      </w:r>
      <w:r w:rsidR="00FB7C07" w:rsidRPr="005A4395">
        <w:rPr>
          <w:rFonts w:cstheme="minorHAnsi"/>
          <w:sz w:val="22"/>
          <w:szCs w:val="22"/>
        </w:rPr>
        <w:t>MH</w:t>
      </w:r>
      <w:r w:rsidRPr="005A4395">
        <w:rPr>
          <w:rFonts w:cstheme="minorHAnsi"/>
          <w:sz w:val="22"/>
          <w:szCs w:val="22"/>
        </w:rPr>
        <w:t>RA</w:t>
      </w:r>
      <w:r w:rsidR="00394832" w:rsidRPr="00536A89">
        <w:rPr>
          <w:rFonts w:cstheme="minorHAnsi"/>
          <w:sz w:val="22"/>
          <w:szCs w:val="22"/>
        </w:rPr>
        <w:t>.</w:t>
      </w:r>
    </w:p>
    <w:p w14:paraId="5F397E3F" w14:textId="77777777" w:rsidR="00FB7C07" w:rsidRPr="005A4395" w:rsidRDefault="00FB7C07" w:rsidP="005A4395">
      <w:pPr>
        <w:tabs>
          <w:tab w:val="left" w:pos="2160"/>
          <w:tab w:val="left" w:pos="6480"/>
        </w:tabs>
        <w:rPr>
          <w:rFonts w:cstheme="minorHAnsi"/>
          <w:sz w:val="22"/>
          <w:szCs w:val="22"/>
        </w:rPr>
      </w:pPr>
    </w:p>
    <w:p w14:paraId="3BAD2E8C" w14:textId="77777777" w:rsidR="00D85759" w:rsidRPr="005A4395" w:rsidRDefault="00F55A11" w:rsidP="0086380D">
      <w:pPr>
        <w:tabs>
          <w:tab w:val="left" w:pos="1985"/>
          <w:tab w:val="left" w:pos="2160"/>
        </w:tabs>
        <w:rPr>
          <w:rFonts w:cstheme="minorHAnsi"/>
          <w:sz w:val="22"/>
          <w:szCs w:val="22"/>
        </w:rPr>
      </w:pPr>
      <w:r w:rsidRPr="005A4395">
        <w:rPr>
          <w:rFonts w:cstheme="minorHAnsi"/>
          <w:sz w:val="22"/>
          <w:szCs w:val="22"/>
        </w:rPr>
        <w:t xml:space="preserve">The only circumstance in which an amendment may be initiated prior to </w:t>
      </w:r>
      <w:r w:rsidR="00785E4E" w:rsidRPr="005A4395">
        <w:rPr>
          <w:rFonts w:cstheme="minorHAnsi"/>
          <w:sz w:val="22"/>
          <w:szCs w:val="22"/>
        </w:rPr>
        <w:t xml:space="preserve">HRA, </w:t>
      </w:r>
      <w:r w:rsidR="0006025D" w:rsidRPr="005A4395">
        <w:rPr>
          <w:rFonts w:cstheme="minorHAnsi"/>
          <w:sz w:val="22"/>
          <w:szCs w:val="22"/>
        </w:rPr>
        <w:t>REC</w:t>
      </w:r>
      <w:r w:rsidR="00FB7C07" w:rsidRPr="005A4395">
        <w:rPr>
          <w:rFonts w:cstheme="minorHAnsi"/>
          <w:sz w:val="22"/>
          <w:szCs w:val="22"/>
        </w:rPr>
        <w:t xml:space="preserve"> and/</w:t>
      </w:r>
      <w:r w:rsidRPr="005A4395">
        <w:rPr>
          <w:rFonts w:cstheme="minorHAnsi"/>
          <w:sz w:val="22"/>
          <w:szCs w:val="22"/>
        </w:rPr>
        <w:t xml:space="preserve">or </w:t>
      </w:r>
      <w:r w:rsidR="00FB7C07" w:rsidRPr="005A4395">
        <w:rPr>
          <w:rFonts w:cstheme="minorHAnsi"/>
          <w:sz w:val="22"/>
          <w:szCs w:val="22"/>
        </w:rPr>
        <w:t>MH</w:t>
      </w:r>
      <w:r w:rsidRPr="005A4395">
        <w:rPr>
          <w:rFonts w:cstheme="minorHAnsi"/>
          <w:sz w:val="22"/>
          <w:szCs w:val="22"/>
        </w:rPr>
        <w:t xml:space="preserve">RA approval is where the change is necessary to eliminate apparent, immediate risks to the </w:t>
      </w:r>
      <w:r w:rsidR="00B30A42" w:rsidRPr="005A4395">
        <w:rPr>
          <w:rFonts w:cstheme="minorHAnsi"/>
          <w:sz w:val="22"/>
          <w:szCs w:val="22"/>
        </w:rPr>
        <w:t xml:space="preserve">participants </w:t>
      </w:r>
      <w:r w:rsidR="00FB7C07" w:rsidRPr="005A4395">
        <w:rPr>
          <w:rFonts w:cstheme="minorHAnsi"/>
          <w:sz w:val="22"/>
          <w:szCs w:val="22"/>
        </w:rPr>
        <w:t>(Urgent Safety Measures)</w:t>
      </w:r>
      <w:r w:rsidRPr="005A4395">
        <w:rPr>
          <w:rFonts w:cstheme="minorHAnsi"/>
          <w:sz w:val="22"/>
          <w:szCs w:val="22"/>
        </w:rPr>
        <w:t xml:space="preserve">.  In </w:t>
      </w:r>
      <w:r w:rsidR="00DE53F7" w:rsidRPr="005A4395">
        <w:rPr>
          <w:rFonts w:cstheme="minorHAnsi"/>
          <w:sz w:val="22"/>
          <w:szCs w:val="22"/>
        </w:rPr>
        <w:t xml:space="preserve">this </w:t>
      </w:r>
      <w:r w:rsidRPr="005A4395">
        <w:rPr>
          <w:rFonts w:cstheme="minorHAnsi"/>
          <w:sz w:val="22"/>
          <w:szCs w:val="22"/>
        </w:rPr>
        <w:t xml:space="preserve">case, accrual of new </w:t>
      </w:r>
      <w:r w:rsidR="00B30A42" w:rsidRPr="005A4395">
        <w:rPr>
          <w:rFonts w:cstheme="minorHAnsi"/>
          <w:sz w:val="22"/>
          <w:szCs w:val="22"/>
        </w:rPr>
        <w:t>participants</w:t>
      </w:r>
      <w:r w:rsidRPr="005A4395">
        <w:rPr>
          <w:rFonts w:cstheme="minorHAnsi"/>
          <w:sz w:val="22"/>
          <w:szCs w:val="22"/>
        </w:rPr>
        <w:t xml:space="preserve"> will be halted until the </w:t>
      </w:r>
      <w:r w:rsidR="00785E4E" w:rsidRPr="005A4395">
        <w:rPr>
          <w:rFonts w:cstheme="minorHAnsi"/>
          <w:sz w:val="22"/>
          <w:szCs w:val="22"/>
        </w:rPr>
        <w:t xml:space="preserve">HRA, </w:t>
      </w:r>
      <w:r w:rsidR="0006025D" w:rsidRPr="005A4395">
        <w:rPr>
          <w:rFonts w:cstheme="minorHAnsi"/>
          <w:sz w:val="22"/>
          <w:szCs w:val="22"/>
        </w:rPr>
        <w:t>REC</w:t>
      </w:r>
      <w:r w:rsidRPr="005A4395">
        <w:rPr>
          <w:rFonts w:cstheme="minorHAnsi"/>
          <w:sz w:val="22"/>
          <w:szCs w:val="22"/>
        </w:rPr>
        <w:t xml:space="preserve"> and</w:t>
      </w:r>
      <w:r w:rsidR="00FB7C07" w:rsidRPr="005A4395">
        <w:rPr>
          <w:rFonts w:cstheme="minorHAnsi"/>
          <w:sz w:val="22"/>
          <w:szCs w:val="22"/>
        </w:rPr>
        <w:t>/or</w:t>
      </w:r>
      <w:r w:rsidRPr="005A4395">
        <w:rPr>
          <w:rFonts w:cstheme="minorHAnsi"/>
          <w:sz w:val="22"/>
          <w:szCs w:val="22"/>
        </w:rPr>
        <w:t xml:space="preserve"> </w:t>
      </w:r>
      <w:r w:rsidR="00FB7C07" w:rsidRPr="005A4395">
        <w:rPr>
          <w:rFonts w:cstheme="minorHAnsi"/>
          <w:sz w:val="22"/>
          <w:szCs w:val="22"/>
        </w:rPr>
        <w:t>MH</w:t>
      </w:r>
      <w:r w:rsidRPr="005A4395">
        <w:rPr>
          <w:rFonts w:cstheme="minorHAnsi"/>
          <w:sz w:val="22"/>
          <w:szCs w:val="22"/>
        </w:rPr>
        <w:t>RA approval has been obtained.</w:t>
      </w:r>
      <w:r w:rsidR="00394832" w:rsidRPr="005A4395">
        <w:rPr>
          <w:rFonts w:cstheme="minorHAnsi"/>
          <w:sz w:val="22"/>
          <w:szCs w:val="22"/>
        </w:rPr>
        <w:t xml:space="preserve"> </w:t>
      </w:r>
    </w:p>
    <w:p w14:paraId="7DDF8DC4" w14:textId="77777777" w:rsidR="009A764B" w:rsidRPr="005A4395" w:rsidRDefault="009A764B" w:rsidP="005A4395">
      <w:pPr>
        <w:tabs>
          <w:tab w:val="left" w:pos="2160"/>
          <w:tab w:val="left" w:pos="6480"/>
        </w:tabs>
        <w:rPr>
          <w:rFonts w:cstheme="minorHAnsi"/>
          <w:sz w:val="22"/>
          <w:szCs w:val="22"/>
        </w:rPr>
      </w:pPr>
    </w:p>
    <w:p w14:paraId="044EA167" w14:textId="77777777" w:rsidR="00E067A9" w:rsidRPr="005A4395" w:rsidRDefault="00E067A9" w:rsidP="0086380D">
      <w:pPr>
        <w:pStyle w:val="Heading2"/>
        <w:tabs>
          <w:tab w:val="clear" w:pos="860"/>
        </w:tabs>
        <w:ind w:hanging="540"/>
        <w:rPr>
          <w:rFonts w:cstheme="minorHAnsi"/>
          <w:sz w:val="22"/>
          <w:szCs w:val="22"/>
        </w:rPr>
      </w:pPr>
      <w:bookmarkStart w:id="449" w:name="_Toc468701270"/>
      <w:bookmarkStart w:id="450" w:name="_Toc38375914"/>
      <w:r w:rsidRPr="005A4395">
        <w:rPr>
          <w:rFonts w:cstheme="minorHAnsi"/>
          <w:sz w:val="22"/>
          <w:szCs w:val="22"/>
        </w:rPr>
        <w:t>Peer Review</w:t>
      </w:r>
      <w:bookmarkEnd w:id="449"/>
      <w:bookmarkEnd w:id="450"/>
    </w:p>
    <w:p w14:paraId="57929002" w14:textId="77777777" w:rsidR="00B65AD9" w:rsidRPr="005A4395" w:rsidRDefault="00111D20" w:rsidP="005A4395">
      <w:pPr>
        <w:rPr>
          <w:rFonts w:cstheme="minorHAnsi"/>
          <w:color w:val="FF0000"/>
          <w:sz w:val="22"/>
          <w:szCs w:val="22"/>
        </w:rPr>
      </w:pPr>
      <w:r w:rsidRPr="005A4395">
        <w:rPr>
          <w:rFonts w:cstheme="minorHAnsi"/>
          <w:sz w:val="22"/>
          <w:szCs w:val="22"/>
        </w:rPr>
        <w:t>The TACTIC</w:t>
      </w:r>
      <w:r w:rsidR="00911E7D">
        <w:rPr>
          <w:rFonts w:cstheme="minorHAnsi"/>
          <w:sz w:val="22"/>
          <w:szCs w:val="22"/>
        </w:rPr>
        <w:t>-R</w:t>
      </w:r>
      <w:r w:rsidRPr="005A4395">
        <w:rPr>
          <w:rFonts w:cstheme="minorHAnsi"/>
          <w:sz w:val="22"/>
          <w:szCs w:val="22"/>
        </w:rPr>
        <w:t xml:space="preserve"> protocol has been reviewed by </w:t>
      </w:r>
      <w:r w:rsidR="007F5121" w:rsidRPr="005A4395">
        <w:rPr>
          <w:rFonts w:cstheme="minorHAnsi"/>
          <w:sz w:val="22"/>
          <w:szCs w:val="22"/>
        </w:rPr>
        <w:t xml:space="preserve">the TACTIC consortium as well as the Musculoskeletal and Respiratory </w:t>
      </w:r>
      <w:r w:rsidR="00911E7D" w:rsidRPr="005A4395">
        <w:rPr>
          <w:rFonts w:cstheme="minorHAnsi"/>
          <w:sz w:val="22"/>
          <w:szCs w:val="22"/>
        </w:rPr>
        <w:t>T</w:t>
      </w:r>
      <w:r w:rsidR="0015590F">
        <w:rPr>
          <w:rFonts w:cstheme="minorHAnsi"/>
          <w:sz w:val="22"/>
          <w:szCs w:val="22"/>
        </w:rPr>
        <w:t xml:space="preserve">ranslational </w:t>
      </w:r>
      <w:r w:rsidR="00911E7D" w:rsidRPr="005A4395">
        <w:rPr>
          <w:rFonts w:cstheme="minorHAnsi"/>
          <w:sz w:val="22"/>
          <w:szCs w:val="22"/>
        </w:rPr>
        <w:t>R</w:t>
      </w:r>
      <w:r w:rsidR="0015590F">
        <w:rPr>
          <w:rFonts w:cstheme="minorHAnsi"/>
          <w:sz w:val="22"/>
          <w:szCs w:val="22"/>
        </w:rPr>
        <w:t xml:space="preserve">esearch </w:t>
      </w:r>
      <w:r w:rsidR="00911E7D" w:rsidRPr="005A4395">
        <w:rPr>
          <w:rFonts w:cstheme="minorHAnsi"/>
          <w:sz w:val="22"/>
          <w:szCs w:val="22"/>
        </w:rPr>
        <w:t>C</w:t>
      </w:r>
      <w:r w:rsidR="0015590F">
        <w:rPr>
          <w:rFonts w:cstheme="minorHAnsi"/>
          <w:sz w:val="22"/>
          <w:szCs w:val="22"/>
        </w:rPr>
        <w:t>ollaboration (TRC)</w:t>
      </w:r>
      <w:r w:rsidR="007F5121" w:rsidRPr="005A4395">
        <w:rPr>
          <w:rFonts w:cstheme="minorHAnsi"/>
          <w:sz w:val="22"/>
          <w:szCs w:val="22"/>
        </w:rPr>
        <w:t xml:space="preserve"> groups.</w:t>
      </w:r>
    </w:p>
    <w:p w14:paraId="2CAB8148" w14:textId="77777777" w:rsidR="007F5121" w:rsidRPr="005A4395" w:rsidRDefault="007F5121" w:rsidP="005A4395">
      <w:pPr>
        <w:rPr>
          <w:rFonts w:cstheme="minorHAnsi"/>
          <w:color w:val="FF0000"/>
          <w:sz w:val="22"/>
          <w:szCs w:val="22"/>
        </w:rPr>
      </w:pPr>
    </w:p>
    <w:p w14:paraId="4A8B77DB" w14:textId="77777777" w:rsidR="005A4B44" w:rsidRPr="005A4395" w:rsidRDefault="005A4B44" w:rsidP="0086380D">
      <w:pPr>
        <w:pStyle w:val="Heading2"/>
        <w:ind w:hanging="540"/>
        <w:rPr>
          <w:rFonts w:cstheme="minorHAnsi"/>
          <w:sz w:val="22"/>
          <w:szCs w:val="22"/>
        </w:rPr>
      </w:pPr>
      <w:bookmarkStart w:id="451" w:name="_Toc468701271"/>
      <w:bookmarkStart w:id="452" w:name="_Toc38375915"/>
      <w:r w:rsidRPr="005A4395">
        <w:rPr>
          <w:rFonts w:cstheme="minorHAnsi"/>
          <w:sz w:val="22"/>
          <w:szCs w:val="22"/>
        </w:rPr>
        <w:t>Declaration of Helsinki and Good Clinical Practi</w:t>
      </w:r>
      <w:r w:rsidR="006E624A" w:rsidRPr="005A4395">
        <w:rPr>
          <w:rFonts w:cstheme="minorHAnsi"/>
          <w:sz w:val="22"/>
          <w:szCs w:val="22"/>
        </w:rPr>
        <w:t>c</w:t>
      </w:r>
      <w:r w:rsidRPr="005A4395">
        <w:rPr>
          <w:rFonts w:cstheme="minorHAnsi"/>
          <w:sz w:val="22"/>
          <w:szCs w:val="22"/>
        </w:rPr>
        <w:t>e</w:t>
      </w:r>
      <w:bookmarkEnd w:id="451"/>
      <w:bookmarkEnd w:id="452"/>
    </w:p>
    <w:p w14:paraId="6381D816" w14:textId="77777777" w:rsidR="005A4B44" w:rsidRPr="005A4395" w:rsidRDefault="005A4B44" w:rsidP="005A4395">
      <w:pPr>
        <w:tabs>
          <w:tab w:val="left" w:pos="2160"/>
          <w:tab w:val="left" w:pos="6480"/>
        </w:tabs>
        <w:rPr>
          <w:rFonts w:cstheme="minorHAnsi"/>
          <w:sz w:val="22"/>
          <w:szCs w:val="22"/>
        </w:rPr>
      </w:pPr>
      <w:r w:rsidRPr="005A4395">
        <w:rPr>
          <w:rFonts w:cstheme="minorHAnsi"/>
          <w:sz w:val="22"/>
          <w:szCs w:val="22"/>
        </w:rPr>
        <w:t xml:space="preserve">The </w:t>
      </w:r>
      <w:r w:rsidR="007B2E05" w:rsidRPr="005A4395">
        <w:rPr>
          <w:rFonts w:cstheme="minorHAnsi"/>
          <w:sz w:val="22"/>
          <w:szCs w:val="22"/>
        </w:rPr>
        <w:t>trial</w:t>
      </w:r>
      <w:r w:rsidRPr="005A4395">
        <w:rPr>
          <w:rFonts w:cstheme="minorHAnsi"/>
          <w:sz w:val="22"/>
          <w:szCs w:val="22"/>
        </w:rPr>
        <w:t xml:space="preserve"> </w:t>
      </w:r>
      <w:r w:rsidR="00891D8F" w:rsidRPr="005A4395">
        <w:rPr>
          <w:rFonts w:cstheme="minorHAnsi"/>
          <w:sz w:val="22"/>
          <w:szCs w:val="22"/>
        </w:rPr>
        <w:t>will be performed</w:t>
      </w:r>
      <w:r w:rsidRPr="005A4395">
        <w:rPr>
          <w:rFonts w:cstheme="minorHAnsi"/>
          <w:sz w:val="22"/>
          <w:szCs w:val="22"/>
        </w:rPr>
        <w:t xml:space="preserve"> in </w:t>
      </w:r>
      <w:r w:rsidR="00891D8F" w:rsidRPr="005A4395">
        <w:rPr>
          <w:rFonts w:cstheme="minorHAnsi"/>
          <w:sz w:val="22"/>
          <w:szCs w:val="22"/>
        </w:rPr>
        <w:t xml:space="preserve">accordance </w:t>
      </w:r>
      <w:r w:rsidRPr="005A4395">
        <w:rPr>
          <w:rFonts w:cstheme="minorHAnsi"/>
          <w:sz w:val="22"/>
          <w:szCs w:val="22"/>
        </w:rPr>
        <w:t xml:space="preserve">with the spirit and the letter of the declaration of Helsinki, the </w:t>
      </w:r>
      <w:r w:rsidR="002760DA" w:rsidRPr="005A4395">
        <w:rPr>
          <w:rFonts w:cstheme="minorHAnsi"/>
          <w:sz w:val="22"/>
          <w:szCs w:val="22"/>
        </w:rPr>
        <w:t xml:space="preserve">conditions and </w:t>
      </w:r>
      <w:r w:rsidR="006E624A" w:rsidRPr="005A4395">
        <w:rPr>
          <w:rFonts w:cstheme="minorHAnsi"/>
          <w:sz w:val="22"/>
          <w:szCs w:val="22"/>
        </w:rPr>
        <w:t xml:space="preserve">principles of </w:t>
      </w:r>
      <w:r w:rsidRPr="005A4395">
        <w:rPr>
          <w:rFonts w:cstheme="minorHAnsi"/>
          <w:sz w:val="22"/>
          <w:szCs w:val="22"/>
        </w:rPr>
        <w:t>Good Clinical Practice</w:t>
      </w:r>
      <w:r w:rsidR="00891D8F" w:rsidRPr="005A4395">
        <w:rPr>
          <w:rFonts w:cstheme="minorHAnsi"/>
          <w:sz w:val="22"/>
          <w:szCs w:val="22"/>
        </w:rPr>
        <w:t>, the protocol and applicable local regulatory requirements and laws.</w:t>
      </w:r>
    </w:p>
    <w:p w14:paraId="074BA16E" w14:textId="77777777" w:rsidR="006928D6" w:rsidRPr="005A4395" w:rsidRDefault="006928D6" w:rsidP="0086380D">
      <w:pPr>
        <w:pStyle w:val="Heading2"/>
        <w:ind w:hanging="540"/>
        <w:rPr>
          <w:rFonts w:cstheme="minorHAnsi"/>
          <w:sz w:val="22"/>
          <w:szCs w:val="22"/>
        </w:rPr>
      </w:pPr>
      <w:bookmarkStart w:id="453" w:name="_Toc468701272"/>
      <w:bookmarkStart w:id="454" w:name="_Toc38375916"/>
      <w:r w:rsidRPr="005A4395">
        <w:rPr>
          <w:rFonts w:cstheme="minorHAnsi"/>
          <w:sz w:val="22"/>
          <w:szCs w:val="22"/>
        </w:rPr>
        <w:t>GCP Training</w:t>
      </w:r>
      <w:bookmarkEnd w:id="453"/>
      <w:bookmarkEnd w:id="454"/>
    </w:p>
    <w:p w14:paraId="7B7CBFD7" w14:textId="77777777" w:rsidR="00686C55" w:rsidRPr="005A4395" w:rsidRDefault="006928D6" w:rsidP="005A4395">
      <w:pPr>
        <w:rPr>
          <w:rFonts w:cstheme="minorHAnsi"/>
          <w:sz w:val="22"/>
          <w:szCs w:val="22"/>
        </w:rPr>
      </w:pPr>
      <w:r w:rsidRPr="005A4395">
        <w:rPr>
          <w:rFonts w:cstheme="minorHAnsi"/>
          <w:sz w:val="22"/>
          <w:szCs w:val="22"/>
        </w:rPr>
        <w:t>All trial staff must hold evidence of appropriate GCP training or undergo GCP training prior to undertaking any responsibilities on this trial.  This training should be updated every 2 years or in accordance with your Trust’s policy.</w:t>
      </w:r>
      <w:r w:rsidR="00686C55" w:rsidRPr="005A4395">
        <w:rPr>
          <w:rFonts w:cstheme="minorHAnsi"/>
          <w:sz w:val="22"/>
          <w:szCs w:val="22"/>
        </w:rPr>
        <w:t xml:space="preserve"> </w:t>
      </w:r>
    </w:p>
    <w:p w14:paraId="7BD894DC" w14:textId="77777777" w:rsidR="005A4B44" w:rsidRPr="005A4395" w:rsidRDefault="00891D8F" w:rsidP="005A4395">
      <w:pPr>
        <w:pStyle w:val="Heading1"/>
        <w:rPr>
          <w:rFonts w:cstheme="minorHAnsi"/>
          <w:sz w:val="22"/>
          <w:szCs w:val="22"/>
        </w:rPr>
      </w:pPr>
      <w:bookmarkStart w:id="455" w:name="_Toc468701273"/>
      <w:bookmarkStart w:id="456" w:name="_Toc38375917"/>
      <w:r w:rsidRPr="005A4395">
        <w:rPr>
          <w:rFonts w:cstheme="minorHAnsi"/>
          <w:sz w:val="22"/>
          <w:szCs w:val="22"/>
        </w:rPr>
        <w:t xml:space="preserve">Sponsorship, </w:t>
      </w:r>
      <w:r w:rsidR="005A4B44" w:rsidRPr="005A4395">
        <w:rPr>
          <w:rFonts w:cstheme="minorHAnsi"/>
          <w:sz w:val="22"/>
          <w:szCs w:val="22"/>
        </w:rPr>
        <w:t>Financial and Insurance</w:t>
      </w:r>
      <w:bookmarkEnd w:id="455"/>
      <w:bookmarkEnd w:id="456"/>
      <w:r w:rsidR="005A4B44" w:rsidRPr="005A4395">
        <w:rPr>
          <w:rFonts w:cstheme="minorHAnsi"/>
          <w:sz w:val="22"/>
          <w:szCs w:val="22"/>
        </w:rPr>
        <w:t xml:space="preserve"> </w:t>
      </w:r>
    </w:p>
    <w:p w14:paraId="3ED3C292" w14:textId="77777777" w:rsidR="005A4B44" w:rsidRPr="005A4395" w:rsidRDefault="00891D8F" w:rsidP="005A4395">
      <w:pPr>
        <w:tabs>
          <w:tab w:val="left" w:pos="720"/>
          <w:tab w:val="left" w:pos="2160"/>
          <w:tab w:val="left" w:pos="6480"/>
        </w:tabs>
        <w:rPr>
          <w:rFonts w:cstheme="minorHAnsi"/>
          <w:sz w:val="22"/>
          <w:szCs w:val="22"/>
        </w:rPr>
      </w:pPr>
      <w:r w:rsidRPr="005A4395">
        <w:rPr>
          <w:rFonts w:cstheme="minorHAnsi"/>
          <w:sz w:val="22"/>
          <w:szCs w:val="22"/>
        </w:rPr>
        <w:t xml:space="preserve">The trial </w:t>
      </w:r>
      <w:r w:rsidR="00DE53F7" w:rsidRPr="005A4395">
        <w:rPr>
          <w:rFonts w:cstheme="minorHAnsi"/>
          <w:sz w:val="22"/>
          <w:szCs w:val="22"/>
        </w:rPr>
        <w:t>is</w:t>
      </w:r>
      <w:r w:rsidRPr="005A4395">
        <w:rPr>
          <w:rFonts w:cstheme="minorHAnsi"/>
          <w:sz w:val="22"/>
          <w:szCs w:val="22"/>
        </w:rPr>
        <w:t xml:space="preserve"> sponsored by Cambridge University Hospitals NHS Foundation Trust</w:t>
      </w:r>
      <w:r w:rsidR="00DF7B33" w:rsidRPr="005A4395">
        <w:rPr>
          <w:rFonts w:cstheme="minorHAnsi"/>
          <w:sz w:val="22"/>
          <w:szCs w:val="22"/>
        </w:rPr>
        <w:t xml:space="preserve">. </w:t>
      </w:r>
      <w:r w:rsidRPr="005A4395">
        <w:rPr>
          <w:rFonts w:cstheme="minorHAnsi"/>
          <w:sz w:val="22"/>
          <w:szCs w:val="22"/>
        </w:rPr>
        <w:t xml:space="preserve">The </w:t>
      </w:r>
      <w:r w:rsidR="00B3082D" w:rsidRPr="005A4395">
        <w:rPr>
          <w:rFonts w:cstheme="minorHAnsi"/>
          <w:sz w:val="22"/>
          <w:szCs w:val="22"/>
        </w:rPr>
        <w:t xml:space="preserve">trial </w:t>
      </w:r>
      <w:r w:rsidRPr="005A4395">
        <w:rPr>
          <w:rFonts w:cstheme="minorHAnsi"/>
          <w:sz w:val="22"/>
          <w:szCs w:val="22"/>
        </w:rPr>
        <w:t>will be funded by</w:t>
      </w:r>
      <w:r w:rsidR="00F06793">
        <w:rPr>
          <w:rFonts w:cstheme="minorHAnsi"/>
          <w:sz w:val="22"/>
          <w:szCs w:val="22"/>
        </w:rPr>
        <w:t xml:space="preserve"> </w:t>
      </w:r>
      <w:r w:rsidR="00F06793" w:rsidRPr="00536A89">
        <w:rPr>
          <w:rFonts w:cstheme="minorHAnsi"/>
          <w:sz w:val="22"/>
          <w:szCs w:val="22"/>
        </w:rPr>
        <w:t>Eli Lilly</w:t>
      </w:r>
      <w:r w:rsidR="00306F15" w:rsidRPr="00536A89">
        <w:rPr>
          <w:rFonts w:cstheme="minorHAnsi"/>
          <w:sz w:val="22"/>
          <w:szCs w:val="22"/>
        </w:rPr>
        <w:t xml:space="preserve"> and Company</w:t>
      </w:r>
      <w:r w:rsidR="00536A89" w:rsidRPr="00536A89">
        <w:rPr>
          <w:rFonts w:cstheme="minorHAnsi"/>
          <w:sz w:val="22"/>
          <w:szCs w:val="22"/>
        </w:rPr>
        <w:t xml:space="preserve"> UK Ltd.</w:t>
      </w:r>
      <w:r w:rsidR="00F06793" w:rsidRPr="00536A89">
        <w:rPr>
          <w:rFonts w:cstheme="minorHAnsi"/>
          <w:sz w:val="22"/>
          <w:szCs w:val="22"/>
        </w:rPr>
        <w:t>, Alexion</w:t>
      </w:r>
      <w:r w:rsidR="00306F15" w:rsidRPr="00536A89">
        <w:rPr>
          <w:rFonts w:cstheme="minorHAnsi"/>
          <w:sz w:val="22"/>
          <w:szCs w:val="22"/>
        </w:rPr>
        <w:t xml:space="preserve"> Pharmaceuticals</w:t>
      </w:r>
      <w:r w:rsidR="00536A89">
        <w:rPr>
          <w:rFonts w:cstheme="minorHAnsi"/>
          <w:sz w:val="22"/>
          <w:szCs w:val="22"/>
        </w:rPr>
        <w:t xml:space="preserve"> UK</w:t>
      </w:r>
      <w:r w:rsidR="00ED2A5B">
        <w:rPr>
          <w:rFonts w:cstheme="minorHAnsi"/>
          <w:sz w:val="22"/>
          <w:szCs w:val="22"/>
        </w:rPr>
        <w:t>.</w:t>
      </w:r>
    </w:p>
    <w:p w14:paraId="5CDC1E40" w14:textId="77777777" w:rsidR="00891D8F" w:rsidRPr="005A4395" w:rsidRDefault="00891D8F" w:rsidP="005A4395">
      <w:pPr>
        <w:tabs>
          <w:tab w:val="left" w:pos="720"/>
          <w:tab w:val="left" w:pos="2160"/>
          <w:tab w:val="left" w:pos="6480"/>
        </w:tabs>
        <w:rPr>
          <w:rFonts w:cstheme="minorHAnsi"/>
          <w:sz w:val="22"/>
          <w:szCs w:val="22"/>
        </w:rPr>
      </w:pPr>
    </w:p>
    <w:p w14:paraId="03815478" w14:textId="77777777" w:rsidR="00785E4E" w:rsidRPr="005A4395" w:rsidRDefault="00854C9E" w:rsidP="005A4395">
      <w:pPr>
        <w:rPr>
          <w:rFonts w:cstheme="minorHAnsi"/>
          <w:iCs/>
          <w:sz w:val="22"/>
          <w:szCs w:val="22"/>
        </w:rPr>
      </w:pPr>
      <w:r w:rsidRPr="005A4395">
        <w:rPr>
          <w:rFonts w:cstheme="minorHAnsi"/>
          <w:iCs/>
          <w:sz w:val="22"/>
          <w:szCs w:val="22"/>
        </w:rPr>
        <w:t>Cambridge University Hospitals NHS Foundation Trust, as a member of the NHS Clinical Negligence Scheme for Trusts, will accept full financia</w:t>
      </w:r>
      <w:r w:rsidR="007F10D3" w:rsidRPr="005A4395">
        <w:rPr>
          <w:rFonts w:cstheme="minorHAnsi"/>
          <w:iCs/>
          <w:sz w:val="22"/>
          <w:szCs w:val="22"/>
        </w:rPr>
        <w:t>l liability for harm caused to</w:t>
      </w:r>
      <w:r w:rsidRPr="005A4395">
        <w:rPr>
          <w:rFonts w:cstheme="minorHAnsi"/>
          <w:iCs/>
          <w:sz w:val="22"/>
          <w:szCs w:val="22"/>
        </w:rPr>
        <w:t xml:space="preserve"> participants in the clinical trial caused through the negligence of its employees and honorary contract holders.   There are no specific arrangements for compensation </w:t>
      </w:r>
      <w:r w:rsidR="00BA387A" w:rsidRPr="005A4395">
        <w:rPr>
          <w:rFonts w:cstheme="minorHAnsi"/>
          <w:iCs/>
          <w:sz w:val="22"/>
          <w:szCs w:val="22"/>
        </w:rPr>
        <w:t>s</w:t>
      </w:r>
      <w:r w:rsidRPr="005A4395">
        <w:rPr>
          <w:rFonts w:cstheme="minorHAnsi"/>
          <w:iCs/>
          <w:sz w:val="22"/>
          <w:szCs w:val="22"/>
        </w:rPr>
        <w:t xml:space="preserve">hould a participant be harmed through participation in the trial, but no-one has acted negligently. </w:t>
      </w:r>
    </w:p>
    <w:p w14:paraId="1392438F" w14:textId="77777777" w:rsidR="00292DEC" w:rsidRPr="005A4395" w:rsidRDefault="00292DEC" w:rsidP="005A4395">
      <w:pPr>
        <w:pStyle w:val="Heading1"/>
        <w:rPr>
          <w:rFonts w:cstheme="minorHAnsi"/>
          <w:sz w:val="22"/>
          <w:szCs w:val="22"/>
        </w:rPr>
      </w:pPr>
      <w:bookmarkStart w:id="457" w:name="_Toc468701274"/>
      <w:bookmarkStart w:id="458" w:name="_Toc38375918"/>
      <w:r w:rsidRPr="005A4395">
        <w:rPr>
          <w:rFonts w:cstheme="minorHAnsi"/>
          <w:sz w:val="22"/>
          <w:szCs w:val="22"/>
        </w:rPr>
        <w:lastRenderedPageBreak/>
        <w:t>Monitoring, Audit &amp; Inspection</w:t>
      </w:r>
      <w:bookmarkEnd w:id="457"/>
      <w:bookmarkEnd w:id="458"/>
    </w:p>
    <w:p w14:paraId="6D366EC2" w14:textId="77777777" w:rsidR="00292DEC" w:rsidRPr="005A4395" w:rsidRDefault="00292DEC" w:rsidP="005A4395">
      <w:pPr>
        <w:rPr>
          <w:rFonts w:cstheme="minorHAnsi"/>
          <w:sz w:val="22"/>
          <w:szCs w:val="22"/>
        </w:rPr>
      </w:pPr>
      <w:r w:rsidRPr="005A4395">
        <w:rPr>
          <w:rFonts w:cstheme="minorHAnsi"/>
          <w:sz w:val="22"/>
          <w:szCs w:val="22"/>
        </w:rPr>
        <w:t>The investigator must make all trial documentation and rel</w:t>
      </w:r>
      <w:r w:rsidR="00FB7C07" w:rsidRPr="005A4395">
        <w:rPr>
          <w:rFonts w:cstheme="minorHAnsi"/>
          <w:sz w:val="22"/>
          <w:szCs w:val="22"/>
        </w:rPr>
        <w:t xml:space="preserve">ated records available should an MHRA </w:t>
      </w:r>
      <w:r w:rsidRPr="005A4395">
        <w:rPr>
          <w:rFonts w:cstheme="minorHAnsi"/>
          <w:sz w:val="22"/>
          <w:szCs w:val="22"/>
        </w:rPr>
        <w:t xml:space="preserve">Inspection occur.  Should a monitoring visit or audit be requested, the investigator must make the trial documentation and source data available to the Sponsor’s representative.  All </w:t>
      </w:r>
      <w:r w:rsidR="00B30A42" w:rsidRPr="005A4395">
        <w:rPr>
          <w:rFonts w:cstheme="minorHAnsi"/>
          <w:sz w:val="22"/>
          <w:szCs w:val="22"/>
        </w:rPr>
        <w:t xml:space="preserve">participant </w:t>
      </w:r>
      <w:r w:rsidRPr="005A4395">
        <w:rPr>
          <w:rFonts w:cstheme="minorHAnsi"/>
          <w:sz w:val="22"/>
          <w:szCs w:val="22"/>
        </w:rPr>
        <w:t>data must be handled and treated confidentially</w:t>
      </w:r>
      <w:r w:rsidR="00E12918" w:rsidRPr="005A4395">
        <w:rPr>
          <w:rFonts w:cstheme="minorHAnsi"/>
          <w:sz w:val="22"/>
          <w:szCs w:val="22"/>
        </w:rPr>
        <w:t>.</w:t>
      </w:r>
    </w:p>
    <w:p w14:paraId="5C43EFF3" w14:textId="77777777" w:rsidR="009A764B" w:rsidRPr="005A4395" w:rsidRDefault="009A764B" w:rsidP="005A4395">
      <w:pPr>
        <w:rPr>
          <w:rFonts w:cstheme="minorHAnsi"/>
          <w:sz w:val="22"/>
          <w:szCs w:val="22"/>
        </w:rPr>
      </w:pPr>
    </w:p>
    <w:p w14:paraId="355937A3" w14:textId="77777777" w:rsidR="009A764B" w:rsidRPr="005A4395" w:rsidRDefault="009A764B" w:rsidP="005A4395">
      <w:pPr>
        <w:rPr>
          <w:rFonts w:cstheme="minorHAnsi"/>
          <w:sz w:val="22"/>
          <w:szCs w:val="22"/>
        </w:rPr>
      </w:pPr>
      <w:r w:rsidRPr="005A4395">
        <w:rPr>
          <w:rFonts w:cstheme="minorHAnsi"/>
          <w:sz w:val="22"/>
          <w:szCs w:val="22"/>
        </w:rPr>
        <w:t>The Sponsor’s monitoring frequency will be determined by an initial risk assessment performed prior to the start of the trial. A detailed monitoring plan will be generated detailing the frequency and scope of the monitoring for the trial.  Throughout the course of the trial, the risk assessment will be reviewed and the monitoring frequency adjusted as necessary.</w:t>
      </w:r>
    </w:p>
    <w:p w14:paraId="3AB83372" w14:textId="77777777" w:rsidR="00E12918" w:rsidRPr="005A4395" w:rsidRDefault="00E12918" w:rsidP="005A4395">
      <w:pPr>
        <w:rPr>
          <w:rFonts w:cstheme="minorHAnsi"/>
          <w:sz w:val="22"/>
          <w:szCs w:val="22"/>
        </w:rPr>
      </w:pPr>
    </w:p>
    <w:p w14:paraId="479A5DFA" w14:textId="77777777" w:rsidR="00DE53F7" w:rsidRPr="005A4395" w:rsidRDefault="00DE53F7" w:rsidP="005A4395">
      <w:pPr>
        <w:rPr>
          <w:rFonts w:cstheme="minorHAnsi"/>
          <w:sz w:val="22"/>
          <w:szCs w:val="22"/>
        </w:rPr>
      </w:pPr>
      <w:r w:rsidRPr="005A4395">
        <w:rPr>
          <w:rFonts w:cstheme="minorHAnsi"/>
          <w:sz w:val="22"/>
          <w:szCs w:val="22"/>
        </w:rPr>
        <w:t>Remote monitoring will be conducted for all participating sites.  The scope and frequency of the monitoring will be determined by the risk assessment and detailed in the Monitoring Plan for the trial.</w:t>
      </w:r>
    </w:p>
    <w:p w14:paraId="08141731" w14:textId="77777777" w:rsidR="00471C5D" w:rsidRPr="005A4395" w:rsidRDefault="00471C5D" w:rsidP="005A4395">
      <w:pPr>
        <w:pStyle w:val="Heading1"/>
        <w:rPr>
          <w:rFonts w:cstheme="minorHAnsi"/>
          <w:sz w:val="22"/>
          <w:szCs w:val="22"/>
        </w:rPr>
      </w:pPr>
      <w:bookmarkStart w:id="459" w:name="_Toc468701275"/>
      <w:bookmarkStart w:id="460" w:name="_Toc38375919"/>
      <w:r w:rsidRPr="005A4395">
        <w:rPr>
          <w:rFonts w:cstheme="minorHAnsi"/>
          <w:sz w:val="22"/>
          <w:szCs w:val="22"/>
        </w:rPr>
        <w:t>Protocol Compliance and Breaches of GCP</w:t>
      </w:r>
      <w:bookmarkEnd w:id="459"/>
      <w:bookmarkEnd w:id="460"/>
    </w:p>
    <w:p w14:paraId="05CA5E57" w14:textId="77777777" w:rsidR="00A125E0" w:rsidRPr="005A4395" w:rsidRDefault="00A125E0" w:rsidP="005A4395">
      <w:pPr>
        <w:rPr>
          <w:rFonts w:cstheme="minorHAnsi"/>
          <w:sz w:val="22"/>
          <w:szCs w:val="22"/>
        </w:rPr>
      </w:pPr>
      <w:r w:rsidRPr="005A4395">
        <w:rPr>
          <w:rFonts w:cstheme="minorHAnsi"/>
          <w:sz w:val="22"/>
          <w:szCs w:val="22"/>
        </w:rPr>
        <w:t xml:space="preserve">Prospective, planned deviations or waivers to the protocol are not allowed under the UK regulations on Clinical Trials and must not be used. </w:t>
      </w:r>
    </w:p>
    <w:p w14:paraId="3F91D12C" w14:textId="77777777" w:rsidR="00B34618" w:rsidRPr="005A4395" w:rsidRDefault="00B34618" w:rsidP="005A4395">
      <w:pPr>
        <w:rPr>
          <w:rFonts w:cstheme="minorHAnsi"/>
          <w:sz w:val="22"/>
          <w:szCs w:val="22"/>
        </w:rPr>
      </w:pPr>
    </w:p>
    <w:p w14:paraId="58126D35" w14:textId="77777777" w:rsidR="00A125E0" w:rsidRPr="005A4395" w:rsidRDefault="00A125E0" w:rsidP="005A4395">
      <w:pPr>
        <w:rPr>
          <w:rFonts w:cstheme="minorHAnsi"/>
          <w:sz w:val="22"/>
          <w:szCs w:val="22"/>
        </w:rPr>
      </w:pPr>
      <w:r w:rsidRPr="005A4395">
        <w:rPr>
          <w:rFonts w:cstheme="minorHAnsi"/>
          <w:sz w:val="22"/>
          <w:szCs w:val="22"/>
        </w:rPr>
        <w:t xml:space="preserve">Protocol deviations, non-compliances, or breaches are departures from the approved protocol. They can happen at any time, but are not planned. They must be adequately documented on the relevant forms and reported to the Chief Investigator and Sponsor immediately.  </w:t>
      </w:r>
    </w:p>
    <w:p w14:paraId="55F47D7E" w14:textId="77777777" w:rsidR="00A125E0" w:rsidRPr="005A4395" w:rsidRDefault="00A125E0" w:rsidP="005A4395">
      <w:pPr>
        <w:rPr>
          <w:rFonts w:cstheme="minorHAnsi"/>
          <w:sz w:val="22"/>
          <w:szCs w:val="22"/>
        </w:rPr>
      </w:pPr>
    </w:p>
    <w:p w14:paraId="1F7F328D" w14:textId="77777777" w:rsidR="00B34618" w:rsidRPr="005A4395" w:rsidRDefault="00A125E0" w:rsidP="005A4395">
      <w:pPr>
        <w:rPr>
          <w:rFonts w:cstheme="minorHAnsi"/>
          <w:sz w:val="22"/>
          <w:szCs w:val="22"/>
        </w:rPr>
      </w:pPr>
      <w:r w:rsidRPr="005A4395">
        <w:rPr>
          <w:rFonts w:cstheme="minorHAnsi"/>
          <w:sz w:val="22"/>
          <w:szCs w:val="22"/>
        </w:rPr>
        <w:t xml:space="preserve">Deviations from the protocol which are found to occur </w:t>
      </w:r>
      <w:r w:rsidR="007F5121" w:rsidRPr="005A4395">
        <w:rPr>
          <w:rFonts w:cstheme="minorHAnsi"/>
          <w:sz w:val="22"/>
          <w:szCs w:val="22"/>
        </w:rPr>
        <w:t>repeatedly</w:t>
      </w:r>
      <w:r w:rsidRPr="005A4395">
        <w:rPr>
          <w:rFonts w:cstheme="minorHAnsi"/>
          <w:sz w:val="22"/>
          <w:szCs w:val="22"/>
        </w:rPr>
        <w:t xml:space="preserve"> will not be accepted and will require immediate action and could potentially be classified as a serious breach</w:t>
      </w:r>
      <w:r w:rsidR="00B34618" w:rsidRPr="005A4395">
        <w:rPr>
          <w:rFonts w:cstheme="minorHAnsi"/>
          <w:sz w:val="22"/>
          <w:szCs w:val="22"/>
        </w:rPr>
        <w:t xml:space="preserve">. </w:t>
      </w:r>
    </w:p>
    <w:p w14:paraId="6DC314A6" w14:textId="77777777" w:rsidR="00704846" w:rsidRPr="005A4395" w:rsidRDefault="00704846" w:rsidP="005A4395">
      <w:pPr>
        <w:rPr>
          <w:rFonts w:cstheme="minorHAnsi"/>
          <w:sz w:val="22"/>
          <w:szCs w:val="22"/>
        </w:rPr>
      </w:pPr>
    </w:p>
    <w:p w14:paraId="6FFC24CE" w14:textId="77777777" w:rsidR="00704846" w:rsidRPr="005A4395" w:rsidRDefault="00A125E0" w:rsidP="005A4395">
      <w:pPr>
        <w:rPr>
          <w:rFonts w:cstheme="minorHAnsi"/>
          <w:sz w:val="22"/>
          <w:szCs w:val="22"/>
        </w:rPr>
      </w:pPr>
      <w:r w:rsidRPr="005A4395">
        <w:rPr>
          <w:rFonts w:cstheme="minorHAnsi"/>
          <w:sz w:val="22"/>
          <w:szCs w:val="22"/>
        </w:rPr>
        <w:t>Any p</w:t>
      </w:r>
      <w:r w:rsidR="00327903" w:rsidRPr="005A4395">
        <w:rPr>
          <w:rFonts w:cstheme="minorHAnsi"/>
          <w:sz w:val="22"/>
          <w:szCs w:val="22"/>
        </w:rPr>
        <w:t>otential/suspected serious breach</w:t>
      </w:r>
      <w:r w:rsidR="00B34618" w:rsidRPr="005A4395">
        <w:rPr>
          <w:rFonts w:cstheme="minorHAnsi"/>
          <w:sz w:val="22"/>
          <w:szCs w:val="22"/>
        </w:rPr>
        <w:t>es</w:t>
      </w:r>
      <w:r w:rsidR="00327903" w:rsidRPr="005A4395">
        <w:rPr>
          <w:rFonts w:cstheme="minorHAnsi"/>
          <w:sz w:val="22"/>
          <w:szCs w:val="22"/>
        </w:rPr>
        <w:t xml:space="preserve"> of GCP must be repo</w:t>
      </w:r>
      <w:r w:rsidRPr="005A4395">
        <w:rPr>
          <w:rFonts w:cstheme="minorHAnsi"/>
          <w:sz w:val="22"/>
          <w:szCs w:val="22"/>
        </w:rPr>
        <w:t>rted immediately to the Sponsor without any delay.</w:t>
      </w:r>
    </w:p>
    <w:p w14:paraId="371CE075" w14:textId="77777777" w:rsidR="005A4B44" w:rsidRPr="005A4395" w:rsidRDefault="005A4B44" w:rsidP="005A4395">
      <w:pPr>
        <w:pStyle w:val="Heading1"/>
        <w:rPr>
          <w:rFonts w:cstheme="minorHAnsi"/>
          <w:sz w:val="22"/>
          <w:szCs w:val="22"/>
        </w:rPr>
      </w:pPr>
      <w:bookmarkStart w:id="461" w:name="_Toc468701276"/>
      <w:bookmarkStart w:id="462" w:name="_Toc38375920"/>
      <w:r w:rsidRPr="005A4395">
        <w:rPr>
          <w:rFonts w:cstheme="minorHAnsi"/>
          <w:sz w:val="22"/>
          <w:szCs w:val="22"/>
        </w:rPr>
        <w:t>Publications policy</w:t>
      </w:r>
      <w:bookmarkEnd w:id="461"/>
      <w:bookmarkEnd w:id="462"/>
    </w:p>
    <w:p w14:paraId="69DBB873" w14:textId="77777777" w:rsidR="002406F4" w:rsidRDefault="005029EA" w:rsidP="005A4395">
      <w:pPr>
        <w:rPr>
          <w:rFonts w:cstheme="minorHAnsi"/>
          <w:sz w:val="22"/>
          <w:szCs w:val="22"/>
        </w:rPr>
      </w:pPr>
      <w:r w:rsidRPr="005A4395">
        <w:rPr>
          <w:rFonts w:cstheme="minorHAnsi"/>
          <w:sz w:val="22"/>
          <w:szCs w:val="22"/>
        </w:rPr>
        <w:t>Ownership of the data arising from this trial resides</w:t>
      </w:r>
      <w:r w:rsidR="0019158E" w:rsidRPr="005A4395">
        <w:rPr>
          <w:rFonts w:cstheme="minorHAnsi"/>
          <w:sz w:val="22"/>
          <w:szCs w:val="22"/>
        </w:rPr>
        <w:t xml:space="preserve"> with the trial</w:t>
      </w:r>
      <w:r w:rsidRPr="005A4395">
        <w:rPr>
          <w:rFonts w:cstheme="minorHAnsi"/>
          <w:sz w:val="22"/>
          <w:szCs w:val="22"/>
        </w:rPr>
        <w:t xml:space="preserve"> team</w:t>
      </w:r>
      <w:r w:rsidR="007F5121" w:rsidRPr="005A4395">
        <w:rPr>
          <w:rFonts w:cstheme="minorHAnsi"/>
          <w:sz w:val="22"/>
          <w:szCs w:val="22"/>
        </w:rPr>
        <w:t xml:space="preserve"> and the sponsor</w:t>
      </w:r>
      <w:r w:rsidRPr="005A4395">
        <w:rPr>
          <w:rFonts w:cstheme="minorHAnsi"/>
          <w:sz w:val="22"/>
          <w:szCs w:val="22"/>
        </w:rPr>
        <w:t xml:space="preserve">.  On completion </w:t>
      </w:r>
      <w:r w:rsidR="00F55A11" w:rsidRPr="005A4395">
        <w:rPr>
          <w:rFonts w:cstheme="minorHAnsi"/>
          <w:sz w:val="22"/>
          <w:szCs w:val="22"/>
        </w:rPr>
        <w:t xml:space="preserve">of the trial the data will be analysed and tabulated and a </w:t>
      </w:r>
      <w:r w:rsidR="0019158E" w:rsidRPr="005A4395">
        <w:rPr>
          <w:rFonts w:cstheme="minorHAnsi"/>
          <w:sz w:val="22"/>
          <w:szCs w:val="22"/>
        </w:rPr>
        <w:t>Final</w:t>
      </w:r>
      <w:r w:rsidR="00F55A11" w:rsidRPr="005A4395">
        <w:rPr>
          <w:rFonts w:cstheme="minorHAnsi"/>
          <w:sz w:val="22"/>
          <w:szCs w:val="22"/>
        </w:rPr>
        <w:t xml:space="preserve"> </w:t>
      </w:r>
      <w:r w:rsidR="00B3082D" w:rsidRPr="005A4395">
        <w:rPr>
          <w:rFonts w:cstheme="minorHAnsi"/>
          <w:sz w:val="22"/>
          <w:szCs w:val="22"/>
        </w:rPr>
        <w:t xml:space="preserve">Trial </w:t>
      </w:r>
      <w:r w:rsidR="00F55A11" w:rsidRPr="005A4395">
        <w:rPr>
          <w:rFonts w:cstheme="minorHAnsi"/>
          <w:sz w:val="22"/>
          <w:szCs w:val="22"/>
        </w:rPr>
        <w:t>Report prepared.</w:t>
      </w:r>
      <w:r w:rsidR="00136ACC" w:rsidRPr="005A4395">
        <w:rPr>
          <w:rFonts w:cstheme="minorHAnsi"/>
          <w:sz w:val="22"/>
          <w:szCs w:val="22"/>
        </w:rPr>
        <w:t xml:space="preserve"> However, given the nature of this international pandemic, preliminary data </w:t>
      </w:r>
      <w:r w:rsidR="00E959C0" w:rsidRPr="005A4395">
        <w:rPr>
          <w:rFonts w:cstheme="minorHAnsi"/>
          <w:sz w:val="22"/>
          <w:szCs w:val="22"/>
        </w:rPr>
        <w:t xml:space="preserve">may be reported prior </w:t>
      </w:r>
      <w:r w:rsidR="00EF7963">
        <w:rPr>
          <w:rFonts w:cstheme="minorHAnsi"/>
          <w:sz w:val="22"/>
          <w:szCs w:val="22"/>
        </w:rPr>
        <w:t xml:space="preserve">to the completion </w:t>
      </w:r>
      <w:r w:rsidR="00136ACC" w:rsidRPr="005A4395">
        <w:rPr>
          <w:rFonts w:cstheme="minorHAnsi"/>
          <w:sz w:val="22"/>
          <w:szCs w:val="22"/>
        </w:rPr>
        <w:t>the study, or if interim analyses are adequate for dissemination of critical safety or efficacy data.</w:t>
      </w:r>
      <w:r w:rsidR="00623065">
        <w:rPr>
          <w:rFonts w:cstheme="minorHAnsi"/>
          <w:sz w:val="22"/>
          <w:szCs w:val="22"/>
        </w:rPr>
        <w:t xml:space="preserve"> </w:t>
      </w:r>
      <w:r w:rsidR="00F224DA">
        <w:rPr>
          <w:rFonts w:cstheme="minorHAnsi"/>
          <w:sz w:val="22"/>
          <w:szCs w:val="22"/>
        </w:rPr>
        <w:t xml:space="preserve">Any bloods done as part of the protocol or as part of observational studies will need to adhere to the pre-agreed publications policy of the TACTIC core research trial team. </w:t>
      </w:r>
      <w:r w:rsidR="00136ACC" w:rsidRPr="005A4395">
        <w:rPr>
          <w:rFonts w:cstheme="minorHAnsi"/>
          <w:sz w:val="22"/>
          <w:szCs w:val="22"/>
        </w:rPr>
        <w:t xml:space="preserve"> </w:t>
      </w:r>
      <w:r w:rsidR="00630B90">
        <w:rPr>
          <w:rFonts w:cstheme="minorHAnsi"/>
          <w:sz w:val="22"/>
          <w:szCs w:val="22"/>
        </w:rPr>
        <w:t xml:space="preserve">The sponsor will provide, if practicable, advanced notice of any publications to Alexion Pharma UK. </w:t>
      </w:r>
      <w:r w:rsidR="00136ACC" w:rsidRPr="005A4395">
        <w:rPr>
          <w:rFonts w:cstheme="minorHAnsi"/>
          <w:sz w:val="22"/>
          <w:szCs w:val="22"/>
        </w:rPr>
        <w:t>A</w:t>
      </w:r>
      <w:r w:rsidR="007F5121" w:rsidRPr="005A4395">
        <w:rPr>
          <w:rFonts w:cstheme="minorHAnsi"/>
          <w:sz w:val="22"/>
          <w:szCs w:val="22"/>
        </w:rPr>
        <w:t>t conclusion of the study a</w:t>
      </w:r>
      <w:r w:rsidR="00136ACC" w:rsidRPr="005A4395">
        <w:rPr>
          <w:rFonts w:cstheme="minorHAnsi"/>
          <w:sz w:val="22"/>
          <w:szCs w:val="22"/>
        </w:rPr>
        <w:t xml:space="preserve"> fully anonymised dataset </w:t>
      </w:r>
      <w:r w:rsidR="007F5121" w:rsidRPr="005A4395">
        <w:rPr>
          <w:rFonts w:cstheme="minorHAnsi"/>
          <w:sz w:val="22"/>
          <w:szCs w:val="22"/>
        </w:rPr>
        <w:t>will</w:t>
      </w:r>
      <w:r w:rsidR="00136ACC" w:rsidRPr="005A4395">
        <w:rPr>
          <w:rFonts w:cstheme="minorHAnsi"/>
          <w:sz w:val="22"/>
          <w:szCs w:val="22"/>
        </w:rPr>
        <w:t xml:space="preserve"> be placed in the public domain. Data sharing within a federated consortium of UK investigators across the four nations will be adopted.</w:t>
      </w:r>
    </w:p>
    <w:p w14:paraId="2D400CB7" w14:textId="77777777" w:rsidR="00E87129" w:rsidRPr="005A4395" w:rsidRDefault="00E87129" w:rsidP="005A4395">
      <w:pPr>
        <w:rPr>
          <w:rFonts w:cstheme="minorHAnsi"/>
          <w:sz w:val="22"/>
          <w:szCs w:val="22"/>
        </w:rPr>
      </w:pPr>
    </w:p>
    <w:p w14:paraId="0D348267" w14:textId="77777777" w:rsidR="00DE53F7" w:rsidRPr="005A4395" w:rsidRDefault="00DE53F7" w:rsidP="005A4395">
      <w:pPr>
        <w:tabs>
          <w:tab w:val="left" w:pos="2160"/>
          <w:tab w:val="left" w:pos="6480"/>
        </w:tabs>
        <w:rPr>
          <w:rFonts w:cstheme="minorHAnsi"/>
          <w:color w:val="FF0000"/>
          <w:sz w:val="22"/>
          <w:szCs w:val="22"/>
        </w:rPr>
      </w:pPr>
    </w:p>
    <w:p w14:paraId="327B6C8E" w14:textId="77777777" w:rsidR="00795C05" w:rsidRPr="005A4395" w:rsidRDefault="00795C05" w:rsidP="005A4395">
      <w:pPr>
        <w:pStyle w:val="Heading1"/>
        <w:rPr>
          <w:rFonts w:cstheme="minorHAnsi"/>
          <w:sz w:val="22"/>
          <w:szCs w:val="22"/>
        </w:rPr>
      </w:pPr>
      <w:bookmarkStart w:id="463" w:name="_Toc468701277"/>
      <w:bookmarkStart w:id="464" w:name="_Toc38375921"/>
      <w:r w:rsidRPr="005A4395">
        <w:rPr>
          <w:rFonts w:cstheme="minorHAnsi"/>
          <w:sz w:val="22"/>
          <w:szCs w:val="22"/>
        </w:rPr>
        <w:lastRenderedPageBreak/>
        <w:t>References</w:t>
      </w:r>
      <w:bookmarkEnd w:id="463"/>
      <w:bookmarkEnd w:id="464"/>
    </w:p>
    <w:p w14:paraId="440053D6" w14:textId="77777777" w:rsidR="00B37CC4" w:rsidRPr="005A4395" w:rsidRDefault="0014202C" w:rsidP="005A4395">
      <w:pPr>
        <w:pStyle w:val="ListParagraph"/>
        <w:numPr>
          <w:ilvl w:val="0"/>
          <w:numId w:val="16"/>
        </w:numPr>
        <w:rPr>
          <w:rFonts w:ascii="Verdana" w:hAnsi="Verdana" w:cstheme="minorHAnsi"/>
          <w:sz w:val="22"/>
          <w:szCs w:val="22"/>
        </w:rPr>
      </w:pPr>
      <w:r>
        <w:rPr>
          <w:rFonts w:ascii="Verdana" w:hAnsi="Verdana" w:cstheme="minorHAnsi"/>
          <w:sz w:val="22"/>
          <w:szCs w:val="22"/>
        </w:rPr>
        <w:t>Ai et al</w:t>
      </w:r>
      <w:r w:rsidR="00B37CC4" w:rsidRPr="005A4395">
        <w:rPr>
          <w:rFonts w:ascii="Verdana" w:hAnsi="Verdana" w:cstheme="minorHAnsi"/>
          <w:sz w:val="22"/>
          <w:szCs w:val="22"/>
        </w:rPr>
        <w:t xml:space="preserve"> 2020. Correlation of Chest CT and RT=PCR Testing on Coronavirus Disease 2019 (COVID-19) in China: A Report of 1014 Cases. Radiology; DOI: </w:t>
      </w:r>
      <w:hyperlink r:id="rId21" w:tgtFrame="_blank" w:history="1">
        <w:r w:rsidR="00B37CC4" w:rsidRPr="005A4395">
          <w:rPr>
            <w:rFonts w:ascii="Verdana" w:hAnsi="Verdana" w:cstheme="minorHAnsi"/>
            <w:sz w:val="22"/>
            <w:szCs w:val="22"/>
          </w:rPr>
          <w:t>10.1148/radiol.2020200642</w:t>
        </w:r>
      </w:hyperlink>
    </w:p>
    <w:p w14:paraId="5B9D00D2" w14:textId="77777777" w:rsidR="00984063" w:rsidRDefault="00B37CC4" w:rsidP="005A4395">
      <w:pPr>
        <w:pStyle w:val="NormalWeb"/>
        <w:numPr>
          <w:ilvl w:val="0"/>
          <w:numId w:val="16"/>
        </w:numPr>
        <w:spacing w:before="0" w:beforeAutospacing="0"/>
        <w:rPr>
          <w:rFonts w:ascii="Verdana" w:hAnsi="Verdana" w:cstheme="minorHAnsi"/>
          <w:sz w:val="22"/>
          <w:szCs w:val="22"/>
          <w:shd w:val="clear" w:color="auto" w:fill="FFFFFF"/>
        </w:rPr>
      </w:pPr>
      <w:r w:rsidRPr="005A4395">
        <w:rPr>
          <w:rFonts w:ascii="Verdana" w:hAnsi="Verdana" w:cstheme="minorHAnsi"/>
          <w:sz w:val="22"/>
          <w:szCs w:val="22"/>
        </w:rPr>
        <w:t xml:space="preserve">Al-Omari et al 2018 MERS coronavirus outbreak: Implications for emerging viral infections.  Diagnostic Microbiol and Infect Disease 93: 265-285; doi.org/10.1016/j.diagmicrobio.2018.10.011Guan et al 2020. Clinical Characteristics of Coronavirus Diseae 2019 in China. NEJM </w:t>
      </w:r>
      <w:r w:rsidRPr="005A4395">
        <w:rPr>
          <w:rFonts w:ascii="Verdana" w:hAnsi="Verdana" w:cstheme="minorHAnsi"/>
          <w:sz w:val="22"/>
          <w:szCs w:val="22"/>
          <w:shd w:val="clear" w:color="auto" w:fill="FFFFFF"/>
        </w:rPr>
        <w:t>DOI: 10.1056/NEJMoa2002032</w:t>
      </w:r>
    </w:p>
    <w:p w14:paraId="31356E74" w14:textId="77777777" w:rsidR="00B555A5" w:rsidRPr="00E87129" w:rsidRDefault="00B555A5" w:rsidP="00B555A5">
      <w:pPr>
        <w:pStyle w:val="ListParagraph"/>
        <w:numPr>
          <w:ilvl w:val="0"/>
          <w:numId w:val="16"/>
        </w:numPr>
        <w:rPr>
          <w:rFonts w:ascii="Verdana" w:hAnsi="Verdana"/>
          <w:color w:val="000000" w:themeColor="text1"/>
          <w:sz w:val="22"/>
          <w:szCs w:val="22"/>
        </w:rPr>
      </w:pPr>
      <w:r w:rsidRPr="00E87129">
        <w:rPr>
          <w:rFonts w:ascii="Verdana" w:hAnsi="Verdana" w:cs="Arial"/>
          <w:color w:val="000000" w:themeColor="text1"/>
          <w:sz w:val="22"/>
          <w:szCs w:val="22"/>
        </w:rPr>
        <w:t>Cantini et al. Baricitinib therapy in COVID-19: A pilot study on safety and clinical impact. J Infect. (2020) doi: 10.1016/j.jinf.2020.04.017</w:t>
      </w:r>
    </w:p>
    <w:p w14:paraId="69DB1CC6" w14:textId="77777777" w:rsidR="00984063" w:rsidRPr="005A4395" w:rsidRDefault="00984063" w:rsidP="005A4395">
      <w:pPr>
        <w:pStyle w:val="NormalWeb"/>
        <w:numPr>
          <w:ilvl w:val="0"/>
          <w:numId w:val="16"/>
        </w:numPr>
        <w:spacing w:before="0" w:beforeAutospacing="0"/>
        <w:rPr>
          <w:rFonts w:ascii="Verdana" w:hAnsi="Verdana" w:cstheme="minorHAnsi"/>
          <w:sz w:val="22"/>
          <w:szCs w:val="22"/>
          <w:shd w:val="clear" w:color="auto" w:fill="FFFFFF"/>
        </w:rPr>
      </w:pPr>
      <w:r w:rsidRPr="005A4395">
        <w:rPr>
          <w:rFonts w:ascii="Verdana" w:hAnsi="Verdana" w:cstheme="minorHAnsi"/>
          <w:sz w:val="22"/>
          <w:szCs w:val="22"/>
          <w:shd w:val="clear" w:color="auto" w:fill="FFFFFF"/>
        </w:rPr>
        <w:t xml:space="preserve">Gao et al 2020 Highly pathogenic coronavirus N protein aggravates lung injury by MASP-2-mediated complement over-activation. </w:t>
      </w:r>
      <w:r w:rsidRPr="005A4395">
        <w:rPr>
          <w:rFonts w:ascii="Verdana" w:hAnsi="Verdana" w:cstheme="minorHAnsi"/>
          <w:i/>
          <w:sz w:val="22"/>
          <w:szCs w:val="22"/>
          <w:shd w:val="clear" w:color="auto" w:fill="FFFFFF"/>
        </w:rPr>
        <w:t xml:space="preserve">medRxiv </w:t>
      </w:r>
      <w:r w:rsidRPr="005A4395">
        <w:rPr>
          <w:rFonts w:ascii="Verdana" w:hAnsi="Verdana"/>
          <w:color w:val="333333"/>
          <w:sz w:val="22"/>
          <w:szCs w:val="22"/>
          <w:shd w:val="clear" w:color="auto" w:fill="FFFFFF"/>
        </w:rPr>
        <w:t>https://doi.org/10.1101/2020.03.29.20041962</w:t>
      </w:r>
    </w:p>
    <w:p w14:paraId="15EBC075" w14:textId="77777777" w:rsidR="00B37CC4" w:rsidRPr="005A4395" w:rsidRDefault="00B37CC4" w:rsidP="005A4395">
      <w:pPr>
        <w:pStyle w:val="Bibliography"/>
        <w:numPr>
          <w:ilvl w:val="0"/>
          <w:numId w:val="16"/>
        </w:numPr>
        <w:rPr>
          <w:rFonts w:ascii="Verdana" w:hAnsi="Verdana" w:cstheme="minorHAnsi"/>
          <w:sz w:val="22"/>
          <w:szCs w:val="22"/>
        </w:rPr>
      </w:pPr>
      <w:r w:rsidRPr="005A4395">
        <w:rPr>
          <w:rFonts w:ascii="Verdana" w:hAnsi="Verdana" w:cstheme="minorHAnsi"/>
          <w:sz w:val="22"/>
          <w:szCs w:val="22"/>
        </w:rPr>
        <w:t xml:space="preserve">Gautret et al 2020. </w:t>
      </w:r>
      <w:r w:rsidRPr="005A4395">
        <w:rPr>
          <w:rFonts w:ascii="Verdana" w:hAnsi="Verdana" w:cstheme="minorHAnsi"/>
          <w:bCs/>
          <w:sz w:val="22"/>
          <w:szCs w:val="22"/>
        </w:rPr>
        <w:t xml:space="preserve">Clinical and microbiological effect of a combination of hydroxychloroquine and azithromycin in 80 COVID-19 patients with at least a six-day follow up: an observational study – published ahead of press by </w:t>
      </w:r>
      <w:r w:rsidRPr="005A4395">
        <w:rPr>
          <w:rFonts w:ascii="Verdana" w:hAnsi="Verdana" w:cstheme="minorHAnsi"/>
          <w:sz w:val="22"/>
          <w:szCs w:val="22"/>
        </w:rPr>
        <w:t xml:space="preserve">Lover, A. A. Quantifying treatment effects of hydroxychloroquine and azithromycin for COVID-19: a secondary analysis of an open label non-randomized clinical trial. </w:t>
      </w:r>
      <w:r w:rsidRPr="005A4395">
        <w:rPr>
          <w:rFonts w:ascii="Verdana" w:hAnsi="Verdana" w:cstheme="minorHAnsi"/>
          <w:i/>
          <w:iCs/>
          <w:sz w:val="22"/>
          <w:szCs w:val="22"/>
        </w:rPr>
        <w:t>medRxiv</w:t>
      </w:r>
      <w:r w:rsidRPr="005A4395">
        <w:rPr>
          <w:rFonts w:ascii="Verdana" w:hAnsi="Verdana" w:cstheme="minorHAnsi"/>
          <w:sz w:val="22"/>
          <w:szCs w:val="22"/>
        </w:rPr>
        <w:t xml:space="preserve"> 2020.03.22.20040949 (2020) doi:10.1101/2020.03.22.20040949.</w:t>
      </w:r>
    </w:p>
    <w:p w14:paraId="10430AE5" w14:textId="77777777" w:rsidR="00B37CC4" w:rsidRPr="005A4395" w:rsidRDefault="00B37CC4" w:rsidP="005A4395">
      <w:pPr>
        <w:pStyle w:val="NormalWeb"/>
        <w:numPr>
          <w:ilvl w:val="0"/>
          <w:numId w:val="16"/>
        </w:numPr>
        <w:spacing w:before="0" w:beforeAutospacing="0"/>
        <w:rPr>
          <w:rFonts w:ascii="Verdana" w:hAnsi="Verdana" w:cstheme="minorHAnsi"/>
          <w:sz w:val="22"/>
          <w:szCs w:val="22"/>
          <w:shd w:val="clear" w:color="auto" w:fill="FFFFFF"/>
        </w:rPr>
      </w:pPr>
      <w:r w:rsidRPr="005A4395">
        <w:rPr>
          <w:rFonts w:ascii="Verdana" w:hAnsi="Verdana" w:cstheme="minorHAnsi"/>
          <w:sz w:val="22"/>
          <w:szCs w:val="22"/>
          <w:shd w:val="clear" w:color="auto" w:fill="FFFFFF"/>
        </w:rPr>
        <w:t>Gralinski and Baric 2015. Molecular pathology of emerging coronavirus infections.  J Pathol 2015: 235: 185-195; DOI: 10.1002/path.4454</w:t>
      </w:r>
    </w:p>
    <w:p w14:paraId="7705A41E" w14:textId="77777777" w:rsidR="009B025F" w:rsidRPr="008F168F" w:rsidRDefault="009B025F" w:rsidP="005A4395">
      <w:pPr>
        <w:pStyle w:val="NormalWeb"/>
        <w:numPr>
          <w:ilvl w:val="0"/>
          <w:numId w:val="16"/>
        </w:numPr>
        <w:spacing w:before="0" w:beforeAutospacing="0"/>
        <w:rPr>
          <w:rFonts w:ascii="Verdana" w:hAnsi="Verdana" w:cstheme="minorHAnsi"/>
          <w:sz w:val="22"/>
          <w:szCs w:val="22"/>
          <w:shd w:val="clear" w:color="auto" w:fill="FFFFFF"/>
        </w:rPr>
      </w:pPr>
      <w:r w:rsidRPr="005A4395">
        <w:rPr>
          <w:rFonts w:ascii="Verdana" w:hAnsi="Verdana" w:cstheme="minorHAnsi"/>
          <w:sz w:val="22"/>
          <w:szCs w:val="22"/>
          <w:shd w:val="clear" w:color="auto" w:fill="FFFFFF"/>
        </w:rPr>
        <w:t>Gralinski et al 2018. Complement activation contributes to severe acute respiratory syndrome coronavirus pathogenesis.  Am Soc Microbiol 2018; 9: e01753</w:t>
      </w:r>
      <w:r w:rsidR="008F168F">
        <w:rPr>
          <w:rFonts w:ascii="Verdana" w:hAnsi="Verdana" w:cstheme="minorHAnsi"/>
          <w:sz w:val="22"/>
          <w:szCs w:val="22"/>
          <w:shd w:val="clear" w:color="auto" w:fill="FFFFFF"/>
        </w:rPr>
        <w:t xml:space="preserve"> </w:t>
      </w:r>
      <w:hyperlink r:id="rId22" w:history="1">
        <w:r w:rsidR="008F168F" w:rsidRPr="008F168F">
          <w:rPr>
            <w:rStyle w:val="Hyperlink"/>
            <w:rFonts w:ascii="Verdana" w:hAnsi="Verdana" w:cstheme="minorHAnsi"/>
            <w:sz w:val="22"/>
            <w:szCs w:val="22"/>
            <w:lang w:eastAsia="en-GB"/>
          </w:rPr>
          <w:t>https://mbio.asm.org/content/9/5/e01753-18</w:t>
        </w:r>
      </w:hyperlink>
    </w:p>
    <w:p w14:paraId="2E760431" w14:textId="77777777" w:rsidR="00B37CC4" w:rsidRPr="005A4395" w:rsidRDefault="00B37CC4" w:rsidP="005A4395">
      <w:pPr>
        <w:pStyle w:val="NormalWeb"/>
        <w:numPr>
          <w:ilvl w:val="0"/>
          <w:numId w:val="16"/>
        </w:numPr>
        <w:spacing w:before="0" w:beforeAutospacing="0"/>
        <w:rPr>
          <w:rFonts w:ascii="Verdana" w:hAnsi="Verdana" w:cstheme="minorHAnsi"/>
          <w:sz w:val="22"/>
          <w:szCs w:val="22"/>
          <w:shd w:val="clear" w:color="auto" w:fill="FFFFFF"/>
        </w:rPr>
      </w:pPr>
      <w:r w:rsidRPr="005A4395">
        <w:rPr>
          <w:rFonts w:ascii="Verdana" w:hAnsi="Verdana" w:cstheme="minorHAnsi"/>
          <w:sz w:val="22"/>
          <w:szCs w:val="22"/>
        </w:rPr>
        <w:t xml:space="preserve">Guan et al 2020. Clinical Characteristics of Coronavirus Diseae 2019 in China. NEJM </w:t>
      </w:r>
      <w:r w:rsidRPr="005A4395">
        <w:rPr>
          <w:rFonts w:ascii="Verdana" w:hAnsi="Verdana" w:cstheme="minorHAnsi"/>
          <w:sz w:val="22"/>
          <w:szCs w:val="22"/>
          <w:shd w:val="clear" w:color="auto" w:fill="FFFFFF"/>
        </w:rPr>
        <w:t>DOI: 10.1056/NEJMoa2002032</w:t>
      </w:r>
    </w:p>
    <w:p w14:paraId="008B97DB" w14:textId="77777777" w:rsidR="00B37CC4" w:rsidRPr="005A4395" w:rsidRDefault="00B37CC4" w:rsidP="005A4395">
      <w:pPr>
        <w:pStyle w:val="NormalWeb"/>
        <w:numPr>
          <w:ilvl w:val="0"/>
          <w:numId w:val="16"/>
        </w:numPr>
        <w:spacing w:before="0" w:beforeAutospacing="0" w:after="0" w:afterAutospacing="0"/>
        <w:rPr>
          <w:rFonts w:ascii="Verdana" w:hAnsi="Verdana" w:cstheme="minorHAnsi"/>
          <w:sz w:val="22"/>
          <w:szCs w:val="22"/>
        </w:rPr>
      </w:pPr>
      <w:r w:rsidRPr="005A4395">
        <w:rPr>
          <w:rFonts w:ascii="Verdana" w:hAnsi="Verdana" w:cstheme="minorHAnsi"/>
          <w:sz w:val="22"/>
          <w:szCs w:val="22"/>
          <w:lang w:val="es-ES"/>
        </w:rPr>
        <w:t xml:space="preserve">Huang C, Wang Y, Li X, Ren L, Zhao J, Hu Y, et al. </w:t>
      </w:r>
      <w:r w:rsidRPr="005A4395">
        <w:rPr>
          <w:rFonts w:ascii="Verdana" w:hAnsi="Verdana" w:cstheme="minorHAnsi"/>
          <w:sz w:val="22"/>
          <w:szCs w:val="22"/>
        </w:rPr>
        <w:t xml:space="preserve">Clinical features of patients infected with 2019 novel coronavirus in Wuhan, China. Lancet. 2020;395(10223):497–506. </w:t>
      </w:r>
    </w:p>
    <w:p w14:paraId="064D6E0D" w14:textId="77777777" w:rsidR="00B37CC4" w:rsidRPr="005A4395" w:rsidRDefault="00B37CC4" w:rsidP="005A4395">
      <w:pPr>
        <w:pStyle w:val="ListParagraph"/>
        <w:numPr>
          <w:ilvl w:val="0"/>
          <w:numId w:val="16"/>
        </w:numPr>
        <w:rPr>
          <w:rStyle w:val="Hyperlink"/>
          <w:rFonts w:ascii="Verdana" w:hAnsi="Verdana" w:cstheme="minorHAnsi"/>
          <w:sz w:val="22"/>
          <w:szCs w:val="22"/>
        </w:rPr>
      </w:pPr>
      <w:r w:rsidRPr="005A4395">
        <w:rPr>
          <w:rFonts w:ascii="Verdana" w:hAnsi="Verdana" w:cstheme="minorHAnsi"/>
          <w:sz w:val="22"/>
          <w:szCs w:val="22"/>
          <w:shd w:val="clear" w:color="auto" w:fill="FFFFFF"/>
        </w:rPr>
        <w:t xml:space="preserve">Kanne et al 2020 Essentials for Radiologists on COVID-19: An Update – Radiology Scientific Expert Panel. Radiology </w:t>
      </w:r>
      <w:hyperlink r:id="rId23" w:history="1">
        <w:r w:rsidRPr="005A4395">
          <w:rPr>
            <w:rStyle w:val="Hyperlink"/>
            <w:rFonts w:ascii="Verdana" w:hAnsi="Verdana" w:cstheme="minorHAnsi"/>
            <w:sz w:val="22"/>
            <w:szCs w:val="22"/>
          </w:rPr>
          <w:t>doi.org/10.1148/radiol.2020200527</w:t>
        </w:r>
      </w:hyperlink>
    </w:p>
    <w:p w14:paraId="638392C2" w14:textId="77777777" w:rsidR="00B37CC4" w:rsidRPr="005A4395" w:rsidRDefault="00B37CC4" w:rsidP="005A4395">
      <w:pPr>
        <w:pStyle w:val="Bibliography"/>
        <w:numPr>
          <w:ilvl w:val="0"/>
          <w:numId w:val="16"/>
        </w:numPr>
        <w:rPr>
          <w:rFonts w:ascii="Verdana" w:hAnsi="Verdana" w:cstheme="minorHAnsi"/>
          <w:sz w:val="22"/>
          <w:szCs w:val="22"/>
        </w:rPr>
      </w:pPr>
      <w:r w:rsidRPr="005A4395">
        <w:rPr>
          <w:rFonts w:ascii="Verdana" w:hAnsi="Verdana" w:cstheme="minorHAnsi"/>
          <w:sz w:val="22"/>
          <w:szCs w:val="22"/>
        </w:rPr>
        <w:t xml:space="preserve">Liu, Y. </w:t>
      </w:r>
      <w:r w:rsidRPr="005A4395">
        <w:rPr>
          <w:rFonts w:ascii="Verdana" w:hAnsi="Verdana" w:cstheme="minorHAnsi"/>
          <w:i/>
          <w:iCs/>
          <w:sz w:val="22"/>
          <w:szCs w:val="22"/>
        </w:rPr>
        <w:t>et al.</w:t>
      </w:r>
      <w:r w:rsidRPr="005A4395">
        <w:rPr>
          <w:rFonts w:ascii="Verdana" w:hAnsi="Verdana" w:cstheme="minorHAnsi"/>
          <w:sz w:val="22"/>
          <w:szCs w:val="22"/>
        </w:rPr>
        <w:t xml:space="preserve"> Clinical and biochemical indexes from 2019-nCoV infected patients linked to viral loads and lung injury. </w:t>
      </w:r>
      <w:r w:rsidRPr="005A4395">
        <w:rPr>
          <w:rFonts w:ascii="Verdana" w:hAnsi="Verdana" w:cstheme="minorHAnsi"/>
          <w:i/>
          <w:iCs/>
          <w:sz w:val="22"/>
          <w:szCs w:val="22"/>
        </w:rPr>
        <w:t>Sci. China Life Sci.</w:t>
      </w:r>
      <w:r w:rsidRPr="005A4395">
        <w:rPr>
          <w:rFonts w:ascii="Verdana" w:hAnsi="Verdana" w:cstheme="minorHAnsi"/>
          <w:sz w:val="22"/>
          <w:szCs w:val="22"/>
        </w:rPr>
        <w:t xml:space="preserve"> </w:t>
      </w:r>
      <w:r w:rsidRPr="005A4395">
        <w:rPr>
          <w:rFonts w:ascii="Verdana" w:hAnsi="Verdana" w:cstheme="minorHAnsi"/>
          <w:b/>
          <w:bCs/>
          <w:sz w:val="22"/>
          <w:szCs w:val="22"/>
        </w:rPr>
        <w:t>63</w:t>
      </w:r>
      <w:r w:rsidRPr="005A4395">
        <w:rPr>
          <w:rFonts w:ascii="Verdana" w:hAnsi="Verdana" w:cstheme="minorHAnsi"/>
          <w:sz w:val="22"/>
          <w:szCs w:val="22"/>
        </w:rPr>
        <w:t>, 364–374 (2020).</w:t>
      </w:r>
    </w:p>
    <w:p w14:paraId="49A1FDFE" w14:textId="77777777" w:rsidR="00B37CC4" w:rsidRPr="005A4395" w:rsidRDefault="00B37CC4" w:rsidP="005A4395">
      <w:pPr>
        <w:pStyle w:val="ListParagraph"/>
        <w:numPr>
          <w:ilvl w:val="0"/>
          <w:numId w:val="16"/>
        </w:numPr>
        <w:rPr>
          <w:rFonts w:ascii="Verdana" w:hAnsi="Verdana" w:cstheme="minorHAnsi"/>
          <w:sz w:val="22"/>
          <w:szCs w:val="22"/>
        </w:rPr>
      </w:pPr>
      <w:r w:rsidRPr="005A4395">
        <w:rPr>
          <w:rFonts w:ascii="Verdana" w:hAnsi="Verdana" w:cstheme="minorHAnsi"/>
          <w:sz w:val="22"/>
          <w:szCs w:val="22"/>
        </w:rPr>
        <w:t>Ma</w:t>
      </w:r>
      <w:r w:rsidR="00B10888">
        <w:rPr>
          <w:rFonts w:ascii="Verdana" w:hAnsi="Verdana" w:cstheme="minorHAnsi"/>
          <w:sz w:val="22"/>
          <w:szCs w:val="22"/>
        </w:rPr>
        <w:t>h</w:t>
      </w:r>
      <w:r w:rsidRPr="005A4395">
        <w:rPr>
          <w:rFonts w:ascii="Verdana" w:hAnsi="Verdana" w:cstheme="minorHAnsi"/>
          <w:sz w:val="22"/>
          <w:szCs w:val="22"/>
        </w:rPr>
        <w:t>araj R   King’s Critical Care Evidence Summary 9/3/20 (King’s College Hospital)</w:t>
      </w:r>
    </w:p>
    <w:p w14:paraId="6699C7DF" w14:textId="77777777" w:rsidR="00B37CC4" w:rsidRPr="005A4395" w:rsidRDefault="00B37CC4" w:rsidP="005A4395">
      <w:pPr>
        <w:pStyle w:val="ListParagraph"/>
        <w:numPr>
          <w:ilvl w:val="0"/>
          <w:numId w:val="16"/>
        </w:numPr>
        <w:rPr>
          <w:rFonts w:ascii="Verdana" w:hAnsi="Verdana" w:cstheme="minorHAnsi"/>
          <w:sz w:val="22"/>
          <w:szCs w:val="22"/>
        </w:rPr>
      </w:pPr>
      <w:r w:rsidRPr="005A4395">
        <w:rPr>
          <w:rFonts w:ascii="Verdana" w:hAnsi="Verdana" w:cstheme="minorHAnsi"/>
          <w:sz w:val="22"/>
          <w:szCs w:val="22"/>
        </w:rPr>
        <w:t>McInnes et al 2019 Comparison of baricitinib, upadacitinib ad tofacitinib mediated regulation of cytokine signalling in human leukocyte subpopulations. Arthritis Res Ther. 2019; 21: 183.</w:t>
      </w:r>
    </w:p>
    <w:p w14:paraId="3495A49B" w14:textId="77777777" w:rsidR="00B37CC4" w:rsidRPr="005A4395" w:rsidRDefault="00B37CC4" w:rsidP="005A4395">
      <w:pPr>
        <w:pStyle w:val="NormalWeb"/>
        <w:numPr>
          <w:ilvl w:val="0"/>
          <w:numId w:val="16"/>
        </w:numPr>
        <w:spacing w:before="0" w:beforeAutospacing="0" w:after="0" w:afterAutospacing="0"/>
        <w:rPr>
          <w:rFonts w:ascii="Verdana" w:hAnsi="Verdana" w:cstheme="minorHAnsi"/>
          <w:bCs/>
          <w:sz w:val="22"/>
          <w:szCs w:val="22"/>
        </w:rPr>
      </w:pPr>
      <w:r w:rsidRPr="005A4395">
        <w:rPr>
          <w:rFonts w:ascii="Verdana" w:hAnsi="Verdana" w:cstheme="minorHAnsi"/>
          <w:sz w:val="22"/>
          <w:szCs w:val="22"/>
        </w:rPr>
        <w:t xml:space="preserve">Mehta et al 2020 Covid-19: consider cytokine storm syndromes and immunosuppression; The Lancet </w:t>
      </w:r>
      <w:r w:rsidRPr="005A4395">
        <w:rPr>
          <w:rFonts w:ascii="Verdana" w:hAnsi="Verdana" w:cstheme="minorHAnsi"/>
          <w:bCs/>
          <w:sz w:val="22"/>
          <w:szCs w:val="22"/>
        </w:rPr>
        <w:t xml:space="preserve">https://doi.org/10.1016/S0140-6736(20)30628-0 </w:t>
      </w:r>
    </w:p>
    <w:p w14:paraId="6BD8AC0B" w14:textId="77777777" w:rsidR="007F5121" w:rsidRPr="005A4395" w:rsidRDefault="007F5121" w:rsidP="005A4395">
      <w:pPr>
        <w:pStyle w:val="NormalWeb"/>
        <w:numPr>
          <w:ilvl w:val="0"/>
          <w:numId w:val="16"/>
        </w:numPr>
        <w:spacing w:before="0" w:beforeAutospacing="0" w:after="0" w:afterAutospacing="0"/>
        <w:rPr>
          <w:rFonts w:ascii="Verdana" w:hAnsi="Verdana" w:cstheme="minorHAnsi"/>
          <w:bCs/>
          <w:color w:val="000000" w:themeColor="text1"/>
          <w:sz w:val="22"/>
          <w:szCs w:val="22"/>
        </w:rPr>
      </w:pPr>
      <w:r w:rsidRPr="005A4395">
        <w:rPr>
          <w:rFonts w:ascii="Verdana" w:hAnsi="Verdana" w:cstheme="minorHAnsi"/>
          <w:bCs/>
          <w:color w:val="000000" w:themeColor="text1"/>
          <w:sz w:val="22"/>
          <w:szCs w:val="22"/>
        </w:rPr>
        <w:t>Merle et al 2015.  Complement system part II: role in immunity.  Front Immunol 2015:</w:t>
      </w:r>
      <w:r w:rsidRPr="005A4395">
        <w:rPr>
          <w:rFonts w:ascii="Verdana" w:hAnsi="Verdana" w:cstheme="minorHAnsi"/>
          <w:color w:val="000000" w:themeColor="text1"/>
          <w:sz w:val="22"/>
          <w:szCs w:val="22"/>
        </w:rPr>
        <w:t xml:space="preserve"> </w:t>
      </w:r>
      <w:hyperlink r:id="rId24" w:history="1">
        <w:r w:rsidRPr="005A4395">
          <w:rPr>
            <w:rStyle w:val="Hyperlink"/>
            <w:rFonts w:ascii="Verdana" w:hAnsi="Verdana" w:cstheme="minorHAnsi"/>
            <w:color w:val="000000" w:themeColor="text1"/>
            <w:sz w:val="22"/>
            <w:szCs w:val="22"/>
          </w:rPr>
          <w:t>https://doi.org/10.3389/fimmu.2015.00257</w:t>
        </w:r>
      </w:hyperlink>
    </w:p>
    <w:p w14:paraId="724D04C0" w14:textId="77777777" w:rsidR="00B37CC4" w:rsidRPr="005A4395" w:rsidRDefault="00B37CC4" w:rsidP="005A4395">
      <w:pPr>
        <w:pStyle w:val="NormalWeb"/>
        <w:numPr>
          <w:ilvl w:val="0"/>
          <w:numId w:val="16"/>
        </w:numPr>
        <w:spacing w:before="0" w:beforeAutospacing="0" w:after="0" w:afterAutospacing="0"/>
        <w:rPr>
          <w:rFonts w:ascii="Verdana" w:hAnsi="Verdana" w:cstheme="minorHAnsi"/>
          <w:bCs/>
          <w:sz w:val="22"/>
          <w:szCs w:val="22"/>
        </w:rPr>
      </w:pPr>
      <w:r w:rsidRPr="005A4395">
        <w:rPr>
          <w:rFonts w:ascii="Verdana" w:hAnsi="Verdana" w:cstheme="minorHAnsi"/>
          <w:sz w:val="22"/>
          <w:szCs w:val="22"/>
        </w:rPr>
        <w:t>Peiris et al 2003.  Clinical progression and viral load in a community outbreak of coronavirus-associated SARS pneumonia: a prospective study.  Lancet 361: 1767-72</w:t>
      </w:r>
    </w:p>
    <w:p w14:paraId="0FBC232D" w14:textId="77777777" w:rsidR="00B37CC4" w:rsidRPr="005A4395" w:rsidRDefault="00B37CC4" w:rsidP="005A4395">
      <w:pPr>
        <w:pStyle w:val="NormalWeb"/>
        <w:numPr>
          <w:ilvl w:val="0"/>
          <w:numId w:val="16"/>
        </w:numPr>
        <w:spacing w:before="0" w:beforeAutospacing="0" w:after="0" w:afterAutospacing="0"/>
        <w:rPr>
          <w:rFonts w:ascii="Verdana" w:hAnsi="Verdana" w:cstheme="minorHAnsi"/>
          <w:sz w:val="22"/>
          <w:szCs w:val="22"/>
        </w:rPr>
      </w:pPr>
      <w:r w:rsidRPr="005A4395">
        <w:rPr>
          <w:rFonts w:ascii="Verdana" w:hAnsi="Verdana" w:cstheme="minorHAnsi"/>
          <w:sz w:val="22"/>
          <w:szCs w:val="22"/>
        </w:rPr>
        <w:lastRenderedPageBreak/>
        <w:t xml:space="preserve">Ramos-Casals et al Adult Haemophagocytic Syndrome 2014 The Lancet doi.org/10.1016/ S0140-6736(13)61048-X </w:t>
      </w:r>
    </w:p>
    <w:p w14:paraId="3F9E3EB4" w14:textId="77777777" w:rsidR="00B37CC4" w:rsidRPr="005A4395" w:rsidRDefault="0014202C" w:rsidP="005A4395">
      <w:pPr>
        <w:pStyle w:val="NormalWeb"/>
        <w:numPr>
          <w:ilvl w:val="0"/>
          <w:numId w:val="16"/>
        </w:numPr>
        <w:spacing w:before="0" w:beforeAutospacing="0" w:after="0" w:afterAutospacing="0"/>
        <w:rPr>
          <w:rFonts w:ascii="Verdana" w:hAnsi="Verdana" w:cstheme="minorHAnsi"/>
          <w:sz w:val="22"/>
          <w:szCs w:val="22"/>
        </w:rPr>
      </w:pPr>
      <w:r>
        <w:rPr>
          <w:rFonts w:ascii="Verdana" w:hAnsi="Verdana" w:cstheme="minorHAnsi"/>
          <w:sz w:val="22"/>
          <w:szCs w:val="22"/>
        </w:rPr>
        <w:t>Richardson et al 2020</w:t>
      </w:r>
      <w:r w:rsidR="00B37CC4" w:rsidRPr="005A4395">
        <w:rPr>
          <w:rFonts w:ascii="Verdana" w:hAnsi="Verdana" w:cstheme="minorHAnsi"/>
          <w:sz w:val="22"/>
          <w:szCs w:val="22"/>
        </w:rPr>
        <w:t xml:space="preserve"> Baricitinib as potential treatment for 2019-nCoV acute respiratory disease. The Lancet https://doi.org/10.1016/ S0140-6736(20)30304-4</w:t>
      </w:r>
    </w:p>
    <w:p w14:paraId="34D85290" w14:textId="77777777" w:rsidR="00B37CC4" w:rsidRPr="005A4395" w:rsidRDefault="00B37CC4" w:rsidP="005A4395">
      <w:pPr>
        <w:pStyle w:val="Bibliography"/>
        <w:numPr>
          <w:ilvl w:val="0"/>
          <w:numId w:val="16"/>
        </w:numPr>
        <w:rPr>
          <w:rFonts w:ascii="Verdana" w:hAnsi="Verdana" w:cstheme="minorHAnsi"/>
          <w:sz w:val="22"/>
          <w:szCs w:val="22"/>
        </w:rPr>
      </w:pPr>
      <w:r w:rsidRPr="005A4395">
        <w:rPr>
          <w:rFonts w:ascii="Verdana" w:hAnsi="Verdana" w:cstheme="minorHAnsi"/>
          <w:sz w:val="22"/>
          <w:szCs w:val="22"/>
        </w:rPr>
        <w:t xml:space="preserve">Ruan, Q., Yang, K., Wang, W., Jiang, L. &amp; Song, J. Clinical predictors of mortality due to COVID-19 based on an analysis of data of 150 patients from Wuhan, China. </w:t>
      </w:r>
      <w:r w:rsidRPr="005A4395">
        <w:rPr>
          <w:rFonts w:ascii="Verdana" w:hAnsi="Verdana" w:cstheme="minorHAnsi"/>
          <w:i/>
          <w:iCs/>
          <w:sz w:val="22"/>
          <w:szCs w:val="22"/>
        </w:rPr>
        <w:t>Intensive Care Med.</w:t>
      </w:r>
      <w:r w:rsidRPr="005A4395">
        <w:rPr>
          <w:rFonts w:ascii="Verdana" w:hAnsi="Verdana" w:cstheme="minorHAnsi"/>
          <w:sz w:val="22"/>
          <w:szCs w:val="22"/>
        </w:rPr>
        <w:t xml:space="preserve"> (2020) doi:10.1007/s00134-020-05991-x.</w:t>
      </w:r>
    </w:p>
    <w:p w14:paraId="69E4299D" w14:textId="77777777" w:rsidR="00B37CC4" w:rsidRPr="005A4395" w:rsidRDefault="00B37CC4" w:rsidP="005A4395">
      <w:pPr>
        <w:pStyle w:val="Bibliography"/>
        <w:numPr>
          <w:ilvl w:val="0"/>
          <w:numId w:val="16"/>
        </w:numPr>
        <w:rPr>
          <w:rFonts w:ascii="Verdana" w:hAnsi="Verdana" w:cstheme="minorHAnsi"/>
          <w:sz w:val="22"/>
          <w:szCs w:val="22"/>
        </w:rPr>
      </w:pPr>
      <w:r w:rsidRPr="005A4395">
        <w:rPr>
          <w:rFonts w:ascii="Verdana" w:hAnsi="Verdana" w:cstheme="minorHAnsi"/>
          <w:sz w:val="22"/>
          <w:szCs w:val="22"/>
        </w:rPr>
        <w:t xml:space="preserve">Russell, C. D., Millar, J. E. &amp; Baillie, J. K. Clinical evidence does not support corticosteroid treatment for 2019-nCoV lung injury. </w:t>
      </w:r>
      <w:r w:rsidRPr="005A4395">
        <w:rPr>
          <w:rFonts w:ascii="Verdana" w:hAnsi="Verdana" w:cstheme="minorHAnsi"/>
          <w:i/>
          <w:iCs/>
          <w:sz w:val="22"/>
          <w:szCs w:val="22"/>
        </w:rPr>
        <w:t>The Lancet</w:t>
      </w:r>
      <w:r w:rsidRPr="005A4395">
        <w:rPr>
          <w:rFonts w:ascii="Verdana" w:hAnsi="Verdana" w:cstheme="minorHAnsi"/>
          <w:sz w:val="22"/>
          <w:szCs w:val="22"/>
        </w:rPr>
        <w:t xml:space="preserve"> </w:t>
      </w:r>
      <w:r w:rsidRPr="005A4395">
        <w:rPr>
          <w:rFonts w:ascii="Verdana" w:hAnsi="Verdana" w:cstheme="minorHAnsi"/>
          <w:b/>
          <w:bCs/>
          <w:sz w:val="22"/>
          <w:szCs w:val="22"/>
        </w:rPr>
        <w:t>395</w:t>
      </w:r>
      <w:r w:rsidRPr="005A4395">
        <w:rPr>
          <w:rFonts w:ascii="Verdana" w:hAnsi="Verdana" w:cstheme="minorHAnsi"/>
          <w:sz w:val="22"/>
          <w:szCs w:val="22"/>
        </w:rPr>
        <w:t>, 473–475 (2020).</w:t>
      </w:r>
    </w:p>
    <w:p w14:paraId="711D5AED" w14:textId="77777777" w:rsidR="00B37CC4" w:rsidRPr="005A4395" w:rsidRDefault="00B37CC4" w:rsidP="005A4395">
      <w:pPr>
        <w:pStyle w:val="NormalWeb"/>
        <w:numPr>
          <w:ilvl w:val="0"/>
          <w:numId w:val="16"/>
        </w:numPr>
        <w:spacing w:before="0" w:beforeAutospacing="0" w:after="0" w:afterAutospacing="0"/>
        <w:rPr>
          <w:rFonts w:ascii="Verdana" w:hAnsi="Verdana" w:cstheme="minorHAnsi"/>
          <w:sz w:val="22"/>
          <w:szCs w:val="22"/>
        </w:rPr>
      </w:pPr>
      <w:r w:rsidRPr="005A4395">
        <w:rPr>
          <w:rFonts w:ascii="Verdana" w:hAnsi="Verdana" w:cstheme="minorHAnsi"/>
          <w:sz w:val="22"/>
          <w:szCs w:val="22"/>
        </w:rPr>
        <w:t>De Wilde et al 2011 Cyclosporin A inhibits the replication of diverse coronaviruses  J Gen Virol 2011 92: 2542</w:t>
      </w:r>
    </w:p>
    <w:p w14:paraId="0E362FB6" w14:textId="77777777" w:rsidR="00B37CC4" w:rsidRPr="005A4395" w:rsidRDefault="00B37CC4" w:rsidP="005A4395">
      <w:pPr>
        <w:pStyle w:val="Bibliography"/>
        <w:numPr>
          <w:ilvl w:val="0"/>
          <w:numId w:val="16"/>
        </w:numPr>
        <w:rPr>
          <w:rFonts w:ascii="Verdana" w:hAnsi="Verdana" w:cstheme="minorHAnsi"/>
          <w:sz w:val="22"/>
          <w:szCs w:val="22"/>
        </w:rPr>
      </w:pPr>
      <w:r w:rsidRPr="005A4395">
        <w:rPr>
          <w:rFonts w:ascii="Verdana" w:hAnsi="Verdana" w:cstheme="minorHAnsi"/>
          <w:sz w:val="22"/>
          <w:szCs w:val="22"/>
        </w:rPr>
        <w:t xml:space="preserve">Wang, D. </w:t>
      </w:r>
      <w:r w:rsidRPr="005A4395">
        <w:rPr>
          <w:rFonts w:ascii="Verdana" w:hAnsi="Verdana" w:cstheme="minorHAnsi"/>
          <w:i/>
          <w:iCs/>
          <w:sz w:val="22"/>
          <w:szCs w:val="22"/>
        </w:rPr>
        <w:t>et al.</w:t>
      </w:r>
      <w:r w:rsidRPr="005A4395">
        <w:rPr>
          <w:rFonts w:ascii="Verdana" w:hAnsi="Verdana" w:cstheme="minorHAnsi"/>
          <w:sz w:val="22"/>
          <w:szCs w:val="22"/>
        </w:rPr>
        <w:t xml:space="preserve"> Clinical Characteristics of 138 Hospitalized Patients With 2019 Novel Coronavirus–Infected Pneumonia in Wuhan, China. </w:t>
      </w:r>
      <w:r w:rsidRPr="005A4395">
        <w:rPr>
          <w:rFonts w:ascii="Verdana" w:hAnsi="Verdana" w:cstheme="minorHAnsi"/>
          <w:i/>
          <w:iCs/>
          <w:sz w:val="22"/>
          <w:szCs w:val="22"/>
        </w:rPr>
        <w:t>JAMA</w:t>
      </w:r>
      <w:r w:rsidRPr="005A4395">
        <w:rPr>
          <w:rFonts w:ascii="Verdana" w:hAnsi="Verdana" w:cstheme="minorHAnsi"/>
          <w:sz w:val="22"/>
          <w:szCs w:val="22"/>
        </w:rPr>
        <w:t xml:space="preserve"> </w:t>
      </w:r>
      <w:r w:rsidRPr="005A4395">
        <w:rPr>
          <w:rFonts w:ascii="Verdana" w:hAnsi="Verdana" w:cstheme="minorHAnsi"/>
          <w:b/>
          <w:bCs/>
          <w:sz w:val="22"/>
          <w:szCs w:val="22"/>
        </w:rPr>
        <w:t>323</w:t>
      </w:r>
      <w:r w:rsidRPr="005A4395">
        <w:rPr>
          <w:rFonts w:ascii="Verdana" w:hAnsi="Verdana" w:cstheme="minorHAnsi"/>
          <w:sz w:val="22"/>
          <w:szCs w:val="22"/>
        </w:rPr>
        <w:t>, 1061–1069 (2020).</w:t>
      </w:r>
      <w:r w:rsidR="00646CCB" w:rsidRPr="005A4395">
        <w:rPr>
          <w:rFonts w:ascii="Verdana" w:hAnsi="Verdana" w:cstheme="minorHAnsi"/>
          <w:sz w:val="22"/>
          <w:szCs w:val="22"/>
        </w:rPr>
        <w:fldChar w:fldCharType="begin"/>
      </w:r>
      <w:r w:rsidRPr="005A4395">
        <w:rPr>
          <w:rFonts w:ascii="Verdana" w:hAnsi="Verdana" w:cstheme="minorHAnsi"/>
          <w:sz w:val="22"/>
          <w:szCs w:val="22"/>
        </w:rPr>
        <w:instrText xml:space="preserve"> ADDIN ZOTERO_BIBL {"uncited":[],"omitted":[],"custom":[]} CSL_BIBLIOGRAPHY </w:instrText>
      </w:r>
      <w:r w:rsidR="00646CCB" w:rsidRPr="005A4395">
        <w:rPr>
          <w:rFonts w:ascii="Verdana" w:hAnsi="Verdana" w:cstheme="minorHAnsi"/>
          <w:sz w:val="22"/>
          <w:szCs w:val="22"/>
        </w:rPr>
        <w:fldChar w:fldCharType="separate"/>
      </w:r>
    </w:p>
    <w:p w14:paraId="4FD10519" w14:textId="77777777" w:rsidR="00B37CC4" w:rsidRPr="005A4395" w:rsidRDefault="00B37CC4" w:rsidP="005A4395">
      <w:pPr>
        <w:pStyle w:val="Bibliography"/>
        <w:numPr>
          <w:ilvl w:val="0"/>
          <w:numId w:val="16"/>
        </w:numPr>
        <w:rPr>
          <w:rFonts w:ascii="Verdana" w:hAnsi="Verdana" w:cstheme="minorHAnsi"/>
          <w:sz w:val="22"/>
          <w:szCs w:val="22"/>
        </w:rPr>
      </w:pPr>
      <w:r w:rsidRPr="005A4395">
        <w:rPr>
          <w:rFonts w:ascii="Verdana" w:hAnsi="Verdana" w:cstheme="minorHAnsi"/>
          <w:sz w:val="22"/>
          <w:szCs w:val="22"/>
        </w:rPr>
        <w:t xml:space="preserve">Xie, J. </w:t>
      </w:r>
      <w:r w:rsidRPr="005A4395">
        <w:rPr>
          <w:rFonts w:ascii="Verdana" w:hAnsi="Verdana" w:cstheme="minorHAnsi"/>
          <w:i/>
          <w:iCs/>
          <w:sz w:val="22"/>
          <w:szCs w:val="22"/>
        </w:rPr>
        <w:t>et al.</w:t>
      </w:r>
      <w:r w:rsidRPr="005A4395">
        <w:rPr>
          <w:rFonts w:ascii="Verdana" w:hAnsi="Verdana" w:cstheme="minorHAnsi"/>
          <w:sz w:val="22"/>
          <w:szCs w:val="22"/>
        </w:rPr>
        <w:t xml:space="preserve"> Critical care crisis and some recommendations during the COVID-19 epidemic in China. </w:t>
      </w:r>
      <w:r w:rsidRPr="005A4395">
        <w:rPr>
          <w:rFonts w:ascii="Verdana" w:hAnsi="Verdana" w:cstheme="minorHAnsi"/>
          <w:i/>
          <w:iCs/>
          <w:sz w:val="22"/>
          <w:szCs w:val="22"/>
        </w:rPr>
        <w:t>Intensive Care Med.</w:t>
      </w:r>
      <w:r w:rsidRPr="005A4395">
        <w:rPr>
          <w:rFonts w:ascii="Verdana" w:hAnsi="Verdana" w:cstheme="minorHAnsi"/>
          <w:sz w:val="22"/>
          <w:szCs w:val="22"/>
        </w:rPr>
        <w:t xml:space="preserve"> 1–4 (2020) doi:10.1007/s00134-020-05979-7.</w:t>
      </w:r>
    </w:p>
    <w:p w14:paraId="20BD81D3" w14:textId="77777777" w:rsidR="00B37CC4" w:rsidRPr="005A4395" w:rsidRDefault="00646CCB" w:rsidP="005A4395">
      <w:pPr>
        <w:pStyle w:val="ListParagraph"/>
        <w:numPr>
          <w:ilvl w:val="0"/>
          <w:numId w:val="16"/>
        </w:numPr>
        <w:rPr>
          <w:rStyle w:val="Hyperlink"/>
          <w:rFonts w:ascii="Verdana" w:hAnsi="Verdana" w:cstheme="minorHAnsi"/>
          <w:sz w:val="22"/>
          <w:szCs w:val="22"/>
        </w:rPr>
      </w:pPr>
      <w:r w:rsidRPr="005A4395">
        <w:rPr>
          <w:rFonts w:ascii="Verdana" w:hAnsi="Verdana" w:cstheme="minorHAnsi"/>
          <w:sz w:val="22"/>
          <w:szCs w:val="22"/>
        </w:rPr>
        <w:fldChar w:fldCharType="end"/>
      </w:r>
      <w:r w:rsidR="00B37CC4" w:rsidRPr="005A4395">
        <w:rPr>
          <w:rFonts w:ascii="Verdana" w:hAnsi="Verdana" w:cstheme="minorHAnsi"/>
          <w:sz w:val="22"/>
          <w:szCs w:val="22"/>
        </w:rPr>
        <w:t xml:space="preserve"> Zhou et al 2020 Utility of Ferritin, Procalcitonin and C-reactive protein in Severe Patients with 2019 Novel Coronavirus Disease.  </w:t>
      </w:r>
      <w:hyperlink r:id="rId25" w:history="1">
        <w:r w:rsidR="00B37CC4" w:rsidRPr="005A4395">
          <w:rPr>
            <w:rStyle w:val="Hyperlink"/>
            <w:rFonts w:ascii="Verdana" w:hAnsi="Verdana" w:cstheme="minorHAnsi"/>
            <w:spacing w:val="11"/>
            <w:sz w:val="22"/>
            <w:szCs w:val="22"/>
            <w:shd w:val="clear" w:color="auto" w:fill="F1F3F7"/>
          </w:rPr>
          <w:t>10.21203/rs.3.rs-18079/v1</w:t>
        </w:r>
      </w:hyperlink>
    </w:p>
    <w:p w14:paraId="212A4B27" w14:textId="77777777" w:rsidR="00B37CC4" w:rsidRDefault="00B37CC4" w:rsidP="005A4395">
      <w:pPr>
        <w:pStyle w:val="ColorfulList-Accent11"/>
        <w:spacing w:after="0" w:line="240" w:lineRule="auto"/>
        <w:ind w:left="360"/>
        <w:rPr>
          <w:rFonts w:ascii="Verdana" w:hAnsi="Verdana" w:cstheme="minorHAnsi"/>
        </w:rPr>
      </w:pPr>
    </w:p>
    <w:p w14:paraId="6E91E64A" w14:textId="77777777" w:rsidR="00F06793" w:rsidRDefault="00F06793" w:rsidP="005A4395">
      <w:pPr>
        <w:pStyle w:val="ColorfulList-Accent11"/>
        <w:spacing w:after="0" w:line="240" w:lineRule="auto"/>
        <w:ind w:left="360"/>
        <w:rPr>
          <w:rFonts w:ascii="Verdana" w:hAnsi="Verdana" w:cstheme="minorHAnsi"/>
        </w:rPr>
      </w:pPr>
    </w:p>
    <w:p w14:paraId="6E3C9DE4" w14:textId="77777777" w:rsidR="00F06793" w:rsidRDefault="00F06793" w:rsidP="005A4395">
      <w:pPr>
        <w:pStyle w:val="ColorfulList-Accent11"/>
        <w:spacing w:after="0" w:line="240" w:lineRule="auto"/>
        <w:ind w:left="360"/>
        <w:rPr>
          <w:rFonts w:ascii="Verdana" w:hAnsi="Verdana" w:cstheme="minorHAnsi"/>
        </w:rPr>
      </w:pPr>
    </w:p>
    <w:p w14:paraId="26821B28" w14:textId="77777777" w:rsidR="00F06793" w:rsidRDefault="00F06793" w:rsidP="005A4395">
      <w:pPr>
        <w:pStyle w:val="ColorfulList-Accent11"/>
        <w:spacing w:after="0" w:line="240" w:lineRule="auto"/>
        <w:ind w:left="360"/>
        <w:rPr>
          <w:rFonts w:ascii="Verdana" w:hAnsi="Verdana" w:cstheme="minorHAnsi"/>
        </w:rPr>
      </w:pPr>
    </w:p>
    <w:p w14:paraId="68589396" w14:textId="77777777" w:rsidR="00F06793" w:rsidRDefault="00F06793" w:rsidP="005A4395">
      <w:pPr>
        <w:pStyle w:val="ColorfulList-Accent11"/>
        <w:spacing w:after="0" w:line="240" w:lineRule="auto"/>
        <w:ind w:left="360"/>
        <w:rPr>
          <w:rFonts w:ascii="Verdana" w:hAnsi="Verdana" w:cstheme="minorHAnsi"/>
        </w:rPr>
      </w:pPr>
    </w:p>
    <w:p w14:paraId="2922DB54" w14:textId="77777777" w:rsidR="00471C5D" w:rsidRPr="00306F15" w:rsidRDefault="00B34618" w:rsidP="003A0570">
      <w:pPr>
        <w:pStyle w:val="Heading2"/>
        <w:numPr>
          <w:ilvl w:val="0"/>
          <w:numId w:val="0"/>
        </w:numPr>
        <w:jc w:val="both"/>
        <w:rPr>
          <w:rFonts w:cstheme="minorHAnsi"/>
          <w:sz w:val="22"/>
          <w:szCs w:val="22"/>
        </w:rPr>
      </w:pPr>
      <w:r w:rsidRPr="004F0DA3">
        <w:rPr>
          <w:rFonts w:asciiTheme="minorHAnsi" w:hAnsiTheme="minorHAnsi" w:cstheme="minorHAnsi"/>
          <w:sz w:val="22"/>
          <w:szCs w:val="22"/>
        </w:rPr>
        <w:br w:type="page"/>
      </w:r>
      <w:bookmarkStart w:id="465" w:name="_Toc468701280"/>
      <w:bookmarkStart w:id="466" w:name="_Toc38375922"/>
      <w:r w:rsidRPr="00306F15">
        <w:rPr>
          <w:rFonts w:cstheme="minorHAnsi"/>
          <w:sz w:val="22"/>
          <w:szCs w:val="22"/>
        </w:rPr>
        <w:lastRenderedPageBreak/>
        <w:t>Safety Reporting Flow Chart</w:t>
      </w:r>
      <w:bookmarkEnd w:id="465"/>
      <w:bookmarkEnd w:id="466"/>
    </w:p>
    <w:p w14:paraId="3944E654" w14:textId="77777777" w:rsidR="009F4138" w:rsidRPr="004F0DA3" w:rsidRDefault="009F4138" w:rsidP="004F0DA3">
      <w:pPr>
        <w:jc w:val="both"/>
        <w:rPr>
          <w:rFonts w:asciiTheme="minorHAnsi" w:hAnsiTheme="minorHAnsi" w:cstheme="minorHAnsi"/>
          <w:color w:val="FF0000"/>
          <w:sz w:val="22"/>
          <w:szCs w:val="22"/>
        </w:rPr>
      </w:pPr>
    </w:p>
    <w:p w14:paraId="234502ED" w14:textId="77777777" w:rsidR="009F4138" w:rsidRPr="004F0DA3" w:rsidRDefault="005D2703" w:rsidP="004F0DA3">
      <w:pPr>
        <w:jc w:val="both"/>
        <w:rPr>
          <w:rFonts w:asciiTheme="minorHAnsi" w:hAnsiTheme="minorHAnsi" w:cstheme="minorHAnsi"/>
          <w:color w:val="FF0000"/>
          <w:sz w:val="22"/>
          <w:szCs w:val="22"/>
        </w:rPr>
      </w:pPr>
      <w:r>
        <w:rPr>
          <w:rFonts w:asciiTheme="minorHAnsi" w:eastAsia="Calibri" w:hAnsiTheme="minorHAnsi" w:cstheme="minorHAnsi"/>
          <w:noProof/>
          <w:sz w:val="22"/>
          <w:szCs w:val="22"/>
          <w:lang w:eastAsia="en-GB"/>
        </w:rPr>
        <mc:AlternateContent>
          <mc:Choice Requires="wpg">
            <w:drawing>
              <wp:anchor distT="0" distB="0" distL="114300" distR="114300" simplePos="0" relativeHeight="251702272" behindDoc="0" locked="0" layoutInCell="1" allowOverlap="1" wp14:anchorId="58A5B540" wp14:editId="6827493D">
                <wp:simplePos x="0" y="0"/>
                <wp:positionH relativeFrom="column">
                  <wp:posOffset>-50165</wp:posOffset>
                </wp:positionH>
                <wp:positionV relativeFrom="paragraph">
                  <wp:posOffset>21590</wp:posOffset>
                </wp:positionV>
                <wp:extent cx="4356735" cy="5421630"/>
                <wp:effectExtent l="0" t="0" r="24765" b="26670"/>
                <wp:wrapNone/>
                <wp:docPr id="1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56735" cy="5421630"/>
                          <a:chOff x="-159" y="5883"/>
                          <a:chExt cx="43567" cy="54220"/>
                        </a:xfrm>
                      </wpg:grpSpPr>
                      <wps:wsp>
                        <wps:cNvPr id="18" name="Rounded Rectangle 177"/>
                        <wps:cNvSpPr>
                          <a:spLocks noChangeArrowheads="1"/>
                        </wps:cNvSpPr>
                        <wps:spPr bwMode="auto">
                          <a:xfrm>
                            <a:off x="-159" y="5883"/>
                            <a:ext cx="15425" cy="2942"/>
                          </a:xfrm>
                          <a:prstGeom prst="roundRect">
                            <a:avLst>
                              <a:gd name="adj" fmla="val 16667"/>
                            </a:avLst>
                          </a:prstGeom>
                          <a:noFill/>
                          <a:ln w="19050">
                            <a:solidFill>
                              <a:srgbClr val="000000"/>
                            </a:solidFill>
                            <a:round/>
                            <a:headEnd/>
                            <a:tailEnd/>
                          </a:ln>
                        </wps:spPr>
                        <wps:txbx>
                          <w:txbxContent>
                            <w:p w14:paraId="5AD6B97F" w14:textId="77777777" w:rsidR="003D7825" w:rsidRPr="007864EE" w:rsidRDefault="003D7825" w:rsidP="009F4138">
                              <w:pPr>
                                <w:jc w:val="center"/>
                                <w:rPr>
                                  <w:color w:val="000000" w:themeColor="text1"/>
                                  <w:sz w:val="16"/>
                                  <w:szCs w:val="16"/>
                                </w:rPr>
                              </w:pPr>
                              <w:r>
                                <w:rPr>
                                  <w:color w:val="000000" w:themeColor="text1"/>
                                  <w:sz w:val="16"/>
                                  <w:szCs w:val="16"/>
                                </w:rPr>
                                <w:t>AE observed</w:t>
                              </w:r>
                            </w:p>
                          </w:txbxContent>
                        </wps:txbx>
                        <wps:bodyPr rot="0" vert="horz" wrap="square" lIns="91440" tIns="45720" rIns="91440" bIns="45720" anchor="ctr" anchorCtr="0" upright="1">
                          <a:noAutofit/>
                        </wps:bodyPr>
                      </wps:wsp>
                      <wps:wsp>
                        <wps:cNvPr id="19" name="Rounded Rectangle 178"/>
                        <wps:cNvSpPr>
                          <a:spLocks noChangeArrowheads="1"/>
                        </wps:cNvSpPr>
                        <wps:spPr bwMode="auto">
                          <a:xfrm>
                            <a:off x="0" y="10653"/>
                            <a:ext cx="21070" cy="13506"/>
                          </a:xfrm>
                          <a:prstGeom prst="roundRect">
                            <a:avLst>
                              <a:gd name="adj" fmla="val 16667"/>
                            </a:avLst>
                          </a:prstGeom>
                          <a:noFill/>
                          <a:ln w="19050">
                            <a:solidFill>
                              <a:srgbClr val="000000"/>
                            </a:solidFill>
                            <a:round/>
                            <a:headEnd/>
                            <a:tailEnd/>
                          </a:ln>
                        </wps:spPr>
                        <wps:txbx>
                          <w:txbxContent>
                            <w:p w14:paraId="15D432E5" w14:textId="77777777" w:rsidR="003D7825" w:rsidRPr="00E61319" w:rsidRDefault="003D7825" w:rsidP="009F4138">
                              <w:pPr>
                                <w:rPr>
                                  <w:color w:val="000000" w:themeColor="text1"/>
                                  <w:sz w:val="16"/>
                                  <w:szCs w:val="16"/>
                                </w:rPr>
                              </w:pPr>
                              <w:r w:rsidRPr="00E61319">
                                <w:rPr>
                                  <w:b/>
                                  <w:color w:val="000000" w:themeColor="text1"/>
                                  <w:sz w:val="16"/>
                                  <w:szCs w:val="16"/>
                                  <w:u w:val="single"/>
                                </w:rPr>
                                <w:t>Is it serious?</w:t>
                              </w:r>
                              <w:r w:rsidRPr="00E61319">
                                <w:rPr>
                                  <w:color w:val="000000" w:themeColor="text1"/>
                                  <w:sz w:val="16"/>
                                  <w:szCs w:val="16"/>
                                </w:rPr>
                                <w:t xml:space="preserve">  - Results in death, is life threatening, requires hospitalisation or prolongation of current hospitalisation, results in persistent or significant disability/incapacity, is a congenital anomaly/birth defect, is another important medical event.</w:t>
                              </w:r>
                            </w:p>
                            <w:p w14:paraId="08B1339E" w14:textId="77777777" w:rsidR="003D7825" w:rsidRPr="00762686" w:rsidRDefault="003D7825" w:rsidP="009F4138">
                              <w:pPr>
                                <w:jc w:val="center"/>
                                <w:rPr>
                                  <w:color w:val="000000" w:themeColor="text1"/>
                                  <w:sz w:val="20"/>
                                </w:rPr>
                              </w:pPr>
                            </w:p>
                          </w:txbxContent>
                        </wps:txbx>
                        <wps:bodyPr rot="0" vert="horz" wrap="square" lIns="91440" tIns="45720" rIns="91440" bIns="45720" anchor="ctr" anchorCtr="0" upright="1">
                          <a:noAutofit/>
                        </wps:bodyPr>
                      </wps:wsp>
                      <wps:wsp>
                        <wps:cNvPr id="22" name="Rounded Rectangle 179"/>
                        <wps:cNvSpPr>
                          <a:spLocks noChangeArrowheads="1"/>
                        </wps:cNvSpPr>
                        <wps:spPr bwMode="auto">
                          <a:xfrm>
                            <a:off x="22979" y="15663"/>
                            <a:ext cx="6439" cy="2623"/>
                          </a:xfrm>
                          <a:prstGeom prst="roundRect">
                            <a:avLst>
                              <a:gd name="adj" fmla="val 16667"/>
                            </a:avLst>
                          </a:prstGeom>
                          <a:noFill/>
                          <a:ln w="19050">
                            <a:solidFill>
                              <a:srgbClr val="000000"/>
                            </a:solidFill>
                            <a:round/>
                            <a:headEnd/>
                            <a:tailEnd/>
                          </a:ln>
                        </wps:spPr>
                        <wps:txbx>
                          <w:txbxContent>
                            <w:p w14:paraId="0F22BCEC" w14:textId="77777777" w:rsidR="003D7825" w:rsidRPr="00E61319" w:rsidRDefault="003D7825" w:rsidP="009F4138">
                              <w:pPr>
                                <w:jc w:val="center"/>
                                <w:rPr>
                                  <w:color w:val="000000" w:themeColor="text1"/>
                                  <w:sz w:val="16"/>
                                  <w:szCs w:val="16"/>
                                </w:rPr>
                              </w:pPr>
                              <w:r w:rsidRPr="00E61319">
                                <w:rPr>
                                  <w:color w:val="000000" w:themeColor="text1"/>
                                  <w:sz w:val="16"/>
                                  <w:szCs w:val="16"/>
                                </w:rPr>
                                <w:t>No</w:t>
                              </w:r>
                            </w:p>
                          </w:txbxContent>
                        </wps:txbx>
                        <wps:bodyPr rot="0" vert="horz" wrap="square" lIns="91440" tIns="45720" rIns="91440" bIns="45720" anchor="ctr" anchorCtr="0" upright="1">
                          <a:noAutofit/>
                        </wps:bodyPr>
                      </wps:wsp>
                      <wps:wsp>
                        <wps:cNvPr id="23" name="Rounded Rectangle 180"/>
                        <wps:cNvSpPr>
                          <a:spLocks noChangeArrowheads="1"/>
                        </wps:cNvSpPr>
                        <wps:spPr bwMode="auto">
                          <a:xfrm>
                            <a:off x="31248" y="14630"/>
                            <a:ext cx="12160" cy="5256"/>
                          </a:xfrm>
                          <a:prstGeom prst="roundRect">
                            <a:avLst>
                              <a:gd name="adj" fmla="val 16667"/>
                            </a:avLst>
                          </a:prstGeom>
                          <a:noFill/>
                          <a:ln w="19050">
                            <a:solidFill>
                              <a:srgbClr val="000000"/>
                            </a:solidFill>
                            <a:round/>
                            <a:headEnd/>
                            <a:tailEnd/>
                          </a:ln>
                        </wps:spPr>
                        <wps:txbx>
                          <w:txbxContent>
                            <w:p w14:paraId="6B19BBA8" w14:textId="77777777" w:rsidR="003D7825" w:rsidRPr="00E61319" w:rsidRDefault="003D7825" w:rsidP="009F4138">
                              <w:pPr>
                                <w:jc w:val="center"/>
                                <w:rPr>
                                  <w:b/>
                                  <w:color w:val="000000" w:themeColor="text1"/>
                                  <w:sz w:val="16"/>
                                  <w:szCs w:val="16"/>
                                  <w:u w:val="single"/>
                                </w:rPr>
                              </w:pPr>
                              <w:r w:rsidRPr="00E61319">
                                <w:rPr>
                                  <w:b/>
                                  <w:color w:val="000000" w:themeColor="text1"/>
                                  <w:sz w:val="16"/>
                                  <w:szCs w:val="16"/>
                                  <w:u w:val="single"/>
                                </w:rPr>
                                <w:t>AE</w:t>
                              </w:r>
                              <w:r>
                                <w:rPr>
                                  <w:b/>
                                  <w:color w:val="000000" w:themeColor="text1"/>
                                  <w:sz w:val="16"/>
                                  <w:szCs w:val="16"/>
                                  <w:u w:val="single"/>
                                </w:rPr>
                                <w:t>/AESI*</w:t>
                              </w:r>
                            </w:p>
                            <w:p w14:paraId="5540FD23" w14:textId="77777777" w:rsidR="003D7825" w:rsidRPr="00E61319" w:rsidRDefault="003D7825" w:rsidP="009F4138">
                              <w:pPr>
                                <w:jc w:val="center"/>
                                <w:rPr>
                                  <w:b/>
                                  <w:color w:val="000000" w:themeColor="text1"/>
                                  <w:sz w:val="16"/>
                                  <w:szCs w:val="16"/>
                                  <w:u w:val="single"/>
                                </w:rPr>
                              </w:pPr>
                              <w:r>
                                <w:rPr>
                                  <w:color w:val="000000" w:themeColor="text1"/>
                                  <w:sz w:val="16"/>
                                  <w:szCs w:val="16"/>
                                </w:rPr>
                                <w:t>Record in medical notes</w:t>
                              </w:r>
                            </w:p>
                          </w:txbxContent>
                        </wps:txbx>
                        <wps:bodyPr rot="0" vert="horz" wrap="square" lIns="91440" tIns="45720" rIns="91440" bIns="45720" anchor="ctr" anchorCtr="0" upright="1">
                          <a:noAutofit/>
                        </wps:bodyPr>
                      </wps:wsp>
                      <wps:wsp>
                        <wps:cNvPr id="24" name="Rounded Rectangle 181"/>
                        <wps:cNvSpPr>
                          <a:spLocks noChangeArrowheads="1"/>
                        </wps:cNvSpPr>
                        <wps:spPr bwMode="auto">
                          <a:xfrm>
                            <a:off x="397" y="26077"/>
                            <a:ext cx="10337" cy="2623"/>
                          </a:xfrm>
                          <a:prstGeom prst="roundRect">
                            <a:avLst>
                              <a:gd name="adj" fmla="val 16667"/>
                            </a:avLst>
                          </a:prstGeom>
                          <a:noFill/>
                          <a:ln w="19050">
                            <a:solidFill>
                              <a:srgbClr val="000000"/>
                            </a:solidFill>
                            <a:round/>
                            <a:headEnd/>
                            <a:tailEnd/>
                          </a:ln>
                        </wps:spPr>
                        <wps:txbx>
                          <w:txbxContent>
                            <w:p w14:paraId="506A5B5B" w14:textId="77777777" w:rsidR="003D7825" w:rsidRPr="00E61319" w:rsidRDefault="003D7825" w:rsidP="009F4138">
                              <w:pPr>
                                <w:jc w:val="center"/>
                                <w:rPr>
                                  <w:b/>
                                  <w:color w:val="000000" w:themeColor="text1"/>
                                  <w:sz w:val="16"/>
                                  <w:szCs w:val="16"/>
                                </w:rPr>
                              </w:pPr>
                              <w:r w:rsidRPr="00E61319">
                                <w:rPr>
                                  <w:b/>
                                  <w:color w:val="000000" w:themeColor="text1"/>
                                  <w:sz w:val="16"/>
                                  <w:szCs w:val="16"/>
                                </w:rPr>
                                <w:t>Yes (Alert CI)</w:t>
                              </w:r>
                            </w:p>
                          </w:txbxContent>
                        </wps:txbx>
                        <wps:bodyPr rot="0" vert="horz" wrap="square" lIns="91440" tIns="45720" rIns="91440" bIns="45720" anchor="ctr" anchorCtr="0" upright="1">
                          <a:noAutofit/>
                        </wps:bodyPr>
                      </wps:wsp>
                      <wps:wsp>
                        <wps:cNvPr id="25" name="Rounded Rectangle 182"/>
                        <wps:cNvSpPr>
                          <a:spLocks noChangeArrowheads="1"/>
                        </wps:cNvSpPr>
                        <wps:spPr bwMode="auto">
                          <a:xfrm>
                            <a:off x="397" y="31084"/>
                            <a:ext cx="10337" cy="8587"/>
                          </a:xfrm>
                          <a:prstGeom prst="roundRect">
                            <a:avLst>
                              <a:gd name="adj" fmla="val 16667"/>
                            </a:avLst>
                          </a:prstGeom>
                          <a:noFill/>
                          <a:ln w="19050">
                            <a:solidFill>
                              <a:srgbClr val="000000"/>
                            </a:solidFill>
                            <a:round/>
                            <a:headEnd/>
                            <a:tailEnd/>
                          </a:ln>
                        </wps:spPr>
                        <wps:txbx>
                          <w:txbxContent>
                            <w:p w14:paraId="739B5D8C" w14:textId="77777777" w:rsidR="003D7825" w:rsidRPr="00E61319" w:rsidRDefault="003D7825" w:rsidP="009F4138">
                              <w:pPr>
                                <w:rPr>
                                  <w:color w:val="000000" w:themeColor="text1"/>
                                  <w:sz w:val="16"/>
                                  <w:szCs w:val="16"/>
                                </w:rPr>
                              </w:pPr>
                              <w:r w:rsidRPr="00E61319">
                                <w:rPr>
                                  <w:color w:val="000000" w:themeColor="text1"/>
                                  <w:sz w:val="16"/>
                                  <w:szCs w:val="16"/>
                                </w:rPr>
                                <w:t>Is it possibly, probably or definitely related to the IMP?</w:t>
                              </w:r>
                            </w:p>
                          </w:txbxContent>
                        </wps:txbx>
                        <wps:bodyPr rot="0" vert="horz" wrap="square" lIns="91440" tIns="45720" rIns="91440" bIns="45720" anchor="ctr" anchorCtr="0" upright="1">
                          <a:noAutofit/>
                        </wps:bodyPr>
                      </wps:wsp>
                      <wps:wsp>
                        <wps:cNvPr id="26" name="Rounded Rectangle 183"/>
                        <wps:cNvSpPr>
                          <a:spLocks noChangeArrowheads="1"/>
                        </wps:cNvSpPr>
                        <wps:spPr bwMode="auto">
                          <a:xfrm>
                            <a:off x="636" y="41895"/>
                            <a:ext cx="10654" cy="2623"/>
                          </a:xfrm>
                          <a:prstGeom prst="roundRect">
                            <a:avLst>
                              <a:gd name="adj" fmla="val 16667"/>
                            </a:avLst>
                          </a:prstGeom>
                          <a:noFill/>
                          <a:ln w="19050">
                            <a:solidFill>
                              <a:srgbClr val="000000"/>
                            </a:solidFill>
                            <a:round/>
                            <a:headEnd/>
                            <a:tailEnd/>
                          </a:ln>
                        </wps:spPr>
                        <wps:txbx>
                          <w:txbxContent>
                            <w:p w14:paraId="5AA80A14" w14:textId="77777777" w:rsidR="003D7825" w:rsidRPr="00E61319" w:rsidRDefault="003D7825" w:rsidP="009F4138">
                              <w:pPr>
                                <w:jc w:val="center"/>
                                <w:rPr>
                                  <w:b/>
                                  <w:color w:val="000000" w:themeColor="text1"/>
                                  <w:sz w:val="16"/>
                                  <w:szCs w:val="16"/>
                                </w:rPr>
                              </w:pPr>
                              <w:r w:rsidRPr="00E61319">
                                <w:rPr>
                                  <w:b/>
                                  <w:color w:val="000000" w:themeColor="text1"/>
                                  <w:sz w:val="16"/>
                                  <w:szCs w:val="16"/>
                                </w:rPr>
                                <w:t>Yes (Alert CI)</w:t>
                              </w:r>
                            </w:p>
                          </w:txbxContent>
                        </wps:txbx>
                        <wps:bodyPr rot="0" vert="horz" wrap="square" lIns="91440" tIns="45720" rIns="91440" bIns="45720" anchor="ctr" anchorCtr="0" upright="1">
                          <a:noAutofit/>
                        </wps:bodyPr>
                      </wps:wsp>
                      <wps:wsp>
                        <wps:cNvPr id="27" name="Rounded Rectangle 184"/>
                        <wps:cNvSpPr>
                          <a:spLocks noChangeArrowheads="1"/>
                        </wps:cNvSpPr>
                        <wps:spPr bwMode="auto">
                          <a:xfrm>
                            <a:off x="-159" y="46810"/>
                            <a:ext cx="11449" cy="3199"/>
                          </a:xfrm>
                          <a:prstGeom prst="roundRect">
                            <a:avLst>
                              <a:gd name="adj" fmla="val 16667"/>
                            </a:avLst>
                          </a:prstGeom>
                          <a:noFill/>
                          <a:ln w="19050">
                            <a:solidFill>
                              <a:srgbClr val="000000"/>
                            </a:solidFill>
                            <a:round/>
                            <a:headEnd/>
                            <a:tailEnd/>
                          </a:ln>
                        </wps:spPr>
                        <wps:txbx>
                          <w:txbxContent>
                            <w:p w14:paraId="005A09F4" w14:textId="77777777" w:rsidR="003D7825" w:rsidRPr="00E61319" w:rsidRDefault="003D7825" w:rsidP="009F4138">
                              <w:pPr>
                                <w:jc w:val="center"/>
                                <w:rPr>
                                  <w:color w:val="000000" w:themeColor="text1"/>
                                  <w:sz w:val="16"/>
                                  <w:szCs w:val="16"/>
                                </w:rPr>
                              </w:pPr>
                              <w:r w:rsidRPr="00E61319">
                                <w:rPr>
                                  <w:color w:val="000000" w:themeColor="text1"/>
                                  <w:sz w:val="16"/>
                                  <w:szCs w:val="16"/>
                                </w:rPr>
                                <w:t>Is it</w:t>
                              </w:r>
                              <w:r w:rsidRPr="007864EE">
                                <w:rPr>
                                  <w:color w:val="000000" w:themeColor="text1"/>
                                  <w:sz w:val="18"/>
                                  <w:szCs w:val="18"/>
                                </w:rPr>
                                <w:t xml:space="preserve"> </w:t>
                              </w:r>
                              <w:r w:rsidRPr="00E61319">
                                <w:rPr>
                                  <w:color w:val="000000" w:themeColor="text1"/>
                                  <w:sz w:val="16"/>
                                  <w:szCs w:val="16"/>
                                </w:rPr>
                                <w:t>unexpected?</w:t>
                              </w:r>
                            </w:p>
                          </w:txbxContent>
                        </wps:txbx>
                        <wps:bodyPr rot="0" vert="horz" wrap="square" lIns="91440" tIns="45720" rIns="91440" bIns="45720" anchor="ctr" anchorCtr="0" upright="1">
                          <a:noAutofit/>
                        </wps:bodyPr>
                      </wps:wsp>
                      <wps:wsp>
                        <wps:cNvPr id="28" name="Rounded Rectangle 185"/>
                        <wps:cNvSpPr>
                          <a:spLocks noChangeArrowheads="1"/>
                        </wps:cNvSpPr>
                        <wps:spPr bwMode="auto">
                          <a:xfrm>
                            <a:off x="3101" y="53982"/>
                            <a:ext cx="4769" cy="2623"/>
                          </a:xfrm>
                          <a:prstGeom prst="roundRect">
                            <a:avLst>
                              <a:gd name="adj" fmla="val 16667"/>
                            </a:avLst>
                          </a:prstGeom>
                          <a:noFill/>
                          <a:ln w="19050">
                            <a:solidFill>
                              <a:srgbClr val="000000"/>
                            </a:solidFill>
                            <a:round/>
                            <a:headEnd/>
                            <a:tailEnd/>
                          </a:ln>
                        </wps:spPr>
                        <wps:txbx>
                          <w:txbxContent>
                            <w:p w14:paraId="442B4123" w14:textId="77777777" w:rsidR="003D7825" w:rsidRPr="00E61319" w:rsidRDefault="003D7825" w:rsidP="009F4138">
                              <w:pPr>
                                <w:jc w:val="center"/>
                                <w:rPr>
                                  <w:b/>
                                  <w:color w:val="000000" w:themeColor="text1"/>
                                  <w:sz w:val="16"/>
                                  <w:szCs w:val="16"/>
                                </w:rPr>
                              </w:pPr>
                              <w:r w:rsidRPr="00E61319">
                                <w:rPr>
                                  <w:b/>
                                  <w:color w:val="000000" w:themeColor="text1"/>
                                  <w:sz w:val="16"/>
                                  <w:szCs w:val="16"/>
                                </w:rPr>
                                <w:t xml:space="preserve">Yes </w:t>
                              </w:r>
                            </w:p>
                          </w:txbxContent>
                        </wps:txbx>
                        <wps:bodyPr rot="0" vert="horz" wrap="square" lIns="91440" tIns="45720" rIns="91440" bIns="45720" anchor="ctr" anchorCtr="0" upright="1">
                          <a:noAutofit/>
                        </wps:bodyPr>
                      </wps:wsp>
                      <wps:wsp>
                        <wps:cNvPr id="29" name="Rounded Rectangle 186"/>
                        <wps:cNvSpPr>
                          <a:spLocks noChangeArrowheads="1"/>
                        </wps:cNvSpPr>
                        <wps:spPr bwMode="auto">
                          <a:xfrm>
                            <a:off x="14868" y="46833"/>
                            <a:ext cx="6439" cy="2622"/>
                          </a:xfrm>
                          <a:prstGeom prst="roundRect">
                            <a:avLst>
                              <a:gd name="adj" fmla="val 16667"/>
                            </a:avLst>
                          </a:prstGeom>
                          <a:noFill/>
                          <a:ln w="19050">
                            <a:solidFill>
                              <a:srgbClr val="000000"/>
                            </a:solidFill>
                            <a:round/>
                            <a:headEnd/>
                            <a:tailEnd/>
                          </a:ln>
                        </wps:spPr>
                        <wps:txbx>
                          <w:txbxContent>
                            <w:p w14:paraId="16760872" w14:textId="77777777" w:rsidR="003D7825" w:rsidRPr="00E61319" w:rsidRDefault="003D7825" w:rsidP="009F4138">
                              <w:pPr>
                                <w:jc w:val="center"/>
                                <w:rPr>
                                  <w:color w:val="000000" w:themeColor="text1"/>
                                  <w:sz w:val="16"/>
                                  <w:szCs w:val="16"/>
                                </w:rPr>
                              </w:pPr>
                              <w:r w:rsidRPr="00E61319">
                                <w:rPr>
                                  <w:color w:val="000000" w:themeColor="text1"/>
                                  <w:sz w:val="16"/>
                                  <w:szCs w:val="16"/>
                                </w:rPr>
                                <w:t>No</w:t>
                              </w:r>
                            </w:p>
                          </w:txbxContent>
                        </wps:txbx>
                        <wps:bodyPr rot="0" vert="horz" wrap="square" lIns="91440" tIns="45720" rIns="91440" bIns="45720" anchor="ctr" anchorCtr="0" upright="1">
                          <a:noAutofit/>
                        </wps:bodyPr>
                      </wps:wsp>
                      <wps:wsp>
                        <wps:cNvPr id="30" name="Rounded Rectangle 187"/>
                        <wps:cNvSpPr>
                          <a:spLocks noChangeArrowheads="1"/>
                        </wps:cNvSpPr>
                        <wps:spPr bwMode="auto">
                          <a:xfrm>
                            <a:off x="14868" y="34747"/>
                            <a:ext cx="6439" cy="2622"/>
                          </a:xfrm>
                          <a:prstGeom prst="roundRect">
                            <a:avLst>
                              <a:gd name="adj" fmla="val 16667"/>
                            </a:avLst>
                          </a:prstGeom>
                          <a:noFill/>
                          <a:ln w="19050">
                            <a:solidFill>
                              <a:srgbClr val="000000"/>
                            </a:solidFill>
                            <a:round/>
                            <a:headEnd/>
                            <a:tailEnd/>
                          </a:ln>
                        </wps:spPr>
                        <wps:txbx>
                          <w:txbxContent>
                            <w:p w14:paraId="2294E65A" w14:textId="77777777" w:rsidR="003D7825" w:rsidRPr="00E61319" w:rsidRDefault="003D7825" w:rsidP="009F4138">
                              <w:pPr>
                                <w:jc w:val="center"/>
                                <w:rPr>
                                  <w:color w:val="000000" w:themeColor="text1"/>
                                  <w:sz w:val="16"/>
                                  <w:szCs w:val="16"/>
                                </w:rPr>
                              </w:pPr>
                              <w:r w:rsidRPr="00E61319">
                                <w:rPr>
                                  <w:color w:val="000000" w:themeColor="text1"/>
                                  <w:sz w:val="16"/>
                                  <w:szCs w:val="16"/>
                                </w:rPr>
                                <w:t>No</w:t>
                              </w:r>
                            </w:p>
                          </w:txbxContent>
                        </wps:txbx>
                        <wps:bodyPr rot="0" vert="horz" wrap="square" lIns="91440" tIns="45720" rIns="91440" bIns="45720" anchor="ctr" anchorCtr="0" upright="1">
                          <a:noAutofit/>
                        </wps:bodyPr>
                      </wps:wsp>
                      <wps:wsp>
                        <wps:cNvPr id="31" name="Rounded Rectangle 188"/>
                        <wps:cNvSpPr>
                          <a:spLocks noChangeArrowheads="1"/>
                        </wps:cNvSpPr>
                        <wps:spPr bwMode="auto">
                          <a:xfrm>
                            <a:off x="24092" y="34111"/>
                            <a:ext cx="12319" cy="5486"/>
                          </a:xfrm>
                          <a:prstGeom prst="roundRect">
                            <a:avLst>
                              <a:gd name="adj" fmla="val 16667"/>
                            </a:avLst>
                          </a:prstGeom>
                          <a:noFill/>
                          <a:ln w="19050">
                            <a:solidFill>
                              <a:srgbClr val="000000"/>
                            </a:solidFill>
                            <a:round/>
                            <a:headEnd/>
                            <a:tailEnd/>
                          </a:ln>
                        </wps:spPr>
                        <wps:txbx>
                          <w:txbxContent>
                            <w:p w14:paraId="07253BE0" w14:textId="77777777" w:rsidR="003D7825" w:rsidRPr="00E61319" w:rsidRDefault="003D7825" w:rsidP="009F4138">
                              <w:pPr>
                                <w:jc w:val="center"/>
                                <w:rPr>
                                  <w:b/>
                                  <w:color w:val="000000" w:themeColor="text1"/>
                                  <w:sz w:val="16"/>
                                  <w:szCs w:val="16"/>
                                  <w:u w:val="single"/>
                                </w:rPr>
                              </w:pPr>
                              <w:r w:rsidRPr="00E61319">
                                <w:rPr>
                                  <w:b/>
                                  <w:color w:val="000000" w:themeColor="text1"/>
                                  <w:sz w:val="16"/>
                                  <w:szCs w:val="16"/>
                                  <w:u w:val="single"/>
                                </w:rPr>
                                <w:t>SAE</w:t>
                              </w:r>
                            </w:p>
                            <w:p w14:paraId="3A76A2B1" w14:textId="77777777" w:rsidR="003D7825" w:rsidRPr="007864EE" w:rsidRDefault="003D7825" w:rsidP="009F4138">
                              <w:pPr>
                                <w:jc w:val="center"/>
                                <w:rPr>
                                  <w:b/>
                                  <w:color w:val="000000" w:themeColor="text1"/>
                                  <w:sz w:val="18"/>
                                  <w:szCs w:val="18"/>
                                  <w:u w:val="single"/>
                                </w:rPr>
                              </w:pPr>
                              <w:r w:rsidRPr="00E61319">
                                <w:rPr>
                                  <w:color w:val="000000" w:themeColor="text1"/>
                                  <w:sz w:val="16"/>
                                  <w:szCs w:val="16"/>
                                </w:rPr>
                                <w:t>Record in trial SAE form</w:t>
                              </w:r>
                            </w:p>
                          </w:txbxContent>
                        </wps:txbx>
                        <wps:bodyPr rot="0" vert="horz" wrap="square" lIns="91440" tIns="45720" rIns="91440" bIns="45720" anchor="ctr" anchorCtr="0" upright="1">
                          <a:noAutofit/>
                        </wps:bodyPr>
                      </wps:wsp>
                      <wps:wsp>
                        <wps:cNvPr id="32" name="Rounded Rectangle 189"/>
                        <wps:cNvSpPr>
                          <a:spLocks noChangeArrowheads="1"/>
                        </wps:cNvSpPr>
                        <wps:spPr bwMode="auto">
                          <a:xfrm>
                            <a:off x="24092" y="43096"/>
                            <a:ext cx="12319" cy="7711"/>
                          </a:xfrm>
                          <a:prstGeom prst="roundRect">
                            <a:avLst>
                              <a:gd name="adj" fmla="val 16667"/>
                            </a:avLst>
                          </a:prstGeom>
                          <a:noFill/>
                          <a:ln w="19050">
                            <a:solidFill>
                              <a:srgbClr val="000000"/>
                            </a:solidFill>
                            <a:round/>
                            <a:headEnd/>
                            <a:tailEnd/>
                          </a:ln>
                        </wps:spPr>
                        <wps:txbx>
                          <w:txbxContent>
                            <w:p w14:paraId="2C78FC14" w14:textId="77777777" w:rsidR="003D7825" w:rsidRPr="00E61319" w:rsidRDefault="003D7825" w:rsidP="009F4138">
                              <w:pPr>
                                <w:jc w:val="center"/>
                                <w:rPr>
                                  <w:b/>
                                  <w:color w:val="000000" w:themeColor="text1"/>
                                  <w:sz w:val="16"/>
                                  <w:szCs w:val="16"/>
                                  <w:u w:val="single"/>
                                </w:rPr>
                              </w:pPr>
                              <w:r w:rsidRPr="00E61319">
                                <w:rPr>
                                  <w:b/>
                                  <w:color w:val="000000" w:themeColor="text1"/>
                                  <w:sz w:val="16"/>
                                  <w:szCs w:val="16"/>
                                  <w:u w:val="single"/>
                                </w:rPr>
                                <w:t>SAR</w:t>
                              </w:r>
                            </w:p>
                            <w:p w14:paraId="386B506D" w14:textId="77777777" w:rsidR="003D7825" w:rsidRPr="007864EE" w:rsidRDefault="003D7825" w:rsidP="009F4138">
                              <w:pPr>
                                <w:jc w:val="center"/>
                                <w:rPr>
                                  <w:b/>
                                  <w:color w:val="000000" w:themeColor="text1"/>
                                  <w:sz w:val="18"/>
                                  <w:szCs w:val="18"/>
                                  <w:u w:val="single"/>
                                </w:rPr>
                              </w:pPr>
                              <w:r w:rsidRPr="00E61319">
                                <w:rPr>
                                  <w:color w:val="000000" w:themeColor="text1"/>
                                  <w:sz w:val="16"/>
                                  <w:szCs w:val="16"/>
                                </w:rPr>
                                <w:t>Record in trial SAE form (refer to protocol/SmPC</w:t>
                              </w:r>
                              <w:r>
                                <w:rPr>
                                  <w:color w:val="000000" w:themeColor="text1"/>
                                  <w:sz w:val="18"/>
                                  <w:szCs w:val="18"/>
                                </w:rPr>
                                <w:t>)</w:t>
                              </w:r>
                            </w:p>
                          </w:txbxContent>
                        </wps:txbx>
                        <wps:bodyPr rot="0" vert="horz" wrap="square" lIns="91440" tIns="45720" rIns="91440" bIns="45720" anchor="ctr" anchorCtr="0" upright="1">
                          <a:noAutofit/>
                        </wps:bodyPr>
                      </wps:wsp>
                      <wps:wsp>
                        <wps:cNvPr id="33" name="Rounded Rectangle 190"/>
                        <wps:cNvSpPr>
                          <a:spLocks noChangeArrowheads="1"/>
                        </wps:cNvSpPr>
                        <wps:spPr bwMode="auto">
                          <a:xfrm>
                            <a:off x="24092" y="52793"/>
                            <a:ext cx="12319" cy="6361"/>
                          </a:xfrm>
                          <a:prstGeom prst="roundRect">
                            <a:avLst>
                              <a:gd name="adj" fmla="val 16667"/>
                            </a:avLst>
                          </a:prstGeom>
                          <a:noFill/>
                          <a:ln w="19050">
                            <a:solidFill>
                              <a:srgbClr val="000000"/>
                            </a:solidFill>
                            <a:round/>
                            <a:headEnd/>
                            <a:tailEnd/>
                          </a:ln>
                        </wps:spPr>
                        <wps:txbx>
                          <w:txbxContent>
                            <w:p w14:paraId="7E06B43F" w14:textId="77777777" w:rsidR="003D7825" w:rsidRPr="00E61319" w:rsidRDefault="003D7825" w:rsidP="009F4138">
                              <w:pPr>
                                <w:jc w:val="center"/>
                                <w:rPr>
                                  <w:b/>
                                  <w:color w:val="000000" w:themeColor="text1"/>
                                  <w:sz w:val="16"/>
                                  <w:szCs w:val="16"/>
                                  <w:u w:val="single"/>
                                </w:rPr>
                              </w:pPr>
                              <w:r w:rsidRPr="00E61319">
                                <w:rPr>
                                  <w:b/>
                                  <w:color w:val="000000" w:themeColor="text1"/>
                                  <w:sz w:val="16"/>
                                  <w:szCs w:val="16"/>
                                  <w:u w:val="single"/>
                                </w:rPr>
                                <w:t>SUSAR</w:t>
                              </w:r>
                            </w:p>
                            <w:p w14:paraId="623DD52A" w14:textId="77777777" w:rsidR="003D7825" w:rsidRPr="00E61319" w:rsidRDefault="003D7825" w:rsidP="009F4138">
                              <w:pPr>
                                <w:jc w:val="center"/>
                                <w:rPr>
                                  <w:b/>
                                  <w:color w:val="000000" w:themeColor="text1"/>
                                  <w:sz w:val="16"/>
                                  <w:szCs w:val="16"/>
                                  <w:u w:val="single"/>
                                </w:rPr>
                              </w:pPr>
                              <w:r w:rsidRPr="00E61319">
                                <w:rPr>
                                  <w:color w:val="000000" w:themeColor="text1"/>
                                  <w:sz w:val="16"/>
                                  <w:szCs w:val="16"/>
                                </w:rPr>
                                <w:t>Record in trial SAE form</w:t>
                              </w:r>
                            </w:p>
                          </w:txbxContent>
                        </wps:txbx>
                        <wps:bodyPr rot="0" vert="horz" wrap="square" lIns="91440" tIns="45720" rIns="91440" bIns="45720" anchor="ctr" anchorCtr="0" upright="1">
                          <a:noAutofit/>
                        </wps:bodyPr>
                      </wps:wsp>
                      <wps:wsp>
                        <wps:cNvPr id="34" name="Straight Arrow Connector 191"/>
                        <wps:cNvCnPr>
                          <a:cxnSpLocks noChangeShapeType="1"/>
                        </wps:cNvCnPr>
                        <wps:spPr bwMode="auto">
                          <a:xfrm>
                            <a:off x="6121" y="8825"/>
                            <a:ext cx="0" cy="1672"/>
                          </a:xfrm>
                          <a:prstGeom prst="straightConnector1">
                            <a:avLst/>
                          </a:prstGeom>
                          <a:noFill/>
                          <a:ln w="9525">
                            <a:solidFill>
                              <a:srgbClr val="000000"/>
                            </a:solidFill>
                            <a:round/>
                            <a:headEnd/>
                            <a:tailEnd type="arrow" w="med" len="med"/>
                          </a:ln>
                        </wps:spPr>
                        <wps:bodyPr/>
                      </wps:wsp>
                      <wps:wsp>
                        <wps:cNvPr id="35" name="Straight Arrow Connector 192"/>
                        <wps:cNvCnPr>
                          <a:cxnSpLocks noChangeShapeType="1"/>
                        </wps:cNvCnPr>
                        <wps:spPr bwMode="auto">
                          <a:xfrm>
                            <a:off x="5406" y="24171"/>
                            <a:ext cx="0" cy="1750"/>
                          </a:xfrm>
                          <a:prstGeom prst="straightConnector1">
                            <a:avLst/>
                          </a:prstGeom>
                          <a:noFill/>
                          <a:ln w="9525">
                            <a:solidFill>
                              <a:srgbClr val="000000"/>
                            </a:solidFill>
                            <a:round/>
                            <a:headEnd/>
                            <a:tailEnd type="arrow" w="med" len="med"/>
                          </a:ln>
                        </wps:spPr>
                        <wps:bodyPr/>
                      </wps:wsp>
                      <wps:wsp>
                        <wps:cNvPr id="36" name="Straight Arrow Connector 193"/>
                        <wps:cNvCnPr>
                          <a:cxnSpLocks noChangeShapeType="1"/>
                        </wps:cNvCnPr>
                        <wps:spPr bwMode="auto">
                          <a:xfrm>
                            <a:off x="5406" y="28862"/>
                            <a:ext cx="0" cy="2068"/>
                          </a:xfrm>
                          <a:prstGeom prst="straightConnector1">
                            <a:avLst/>
                          </a:prstGeom>
                          <a:noFill/>
                          <a:ln w="9525">
                            <a:solidFill>
                              <a:srgbClr val="000000"/>
                            </a:solidFill>
                            <a:round/>
                            <a:headEnd/>
                            <a:tailEnd type="arrow" w="med" len="med"/>
                          </a:ln>
                        </wps:spPr>
                        <wps:bodyPr/>
                      </wps:wsp>
                      <wps:wsp>
                        <wps:cNvPr id="37" name="Straight Arrow Connector 194"/>
                        <wps:cNvCnPr>
                          <a:cxnSpLocks noChangeShapeType="1"/>
                        </wps:cNvCnPr>
                        <wps:spPr bwMode="auto">
                          <a:xfrm flipH="1">
                            <a:off x="5406" y="39836"/>
                            <a:ext cx="2" cy="2069"/>
                          </a:xfrm>
                          <a:prstGeom prst="straightConnector1">
                            <a:avLst/>
                          </a:prstGeom>
                          <a:noFill/>
                          <a:ln w="9525">
                            <a:solidFill>
                              <a:srgbClr val="000000"/>
                            </a:solidFill>
                            <a:round/>
                            <a:headEnd/>
                            <a:tailEnd type="arrow" w="med" len="med"/>
                          </a:ln>
                        </wps:spPr>
                        <wps:bodyPr/>
                      </wps:wsp>
                      <wps:wsp>
                        <wps:cNvPr id="38" name="Straight Arrow Connector 195"/>
                        <wps:cNvCnPr>
                          <a:cxnSpLocks noChangeShapeType="1"/>
                        </wps:cNvCnPr>
                        <wps:spPr bwMode="auto">
                          <a:xfrm>
                            <a:off x="5406" y="44527"/>
                            <a:ext cx="0" cy="2307"/>
                          </a:xfrm>
                          <a:prstGeom prst="straightConnector1">
                            <a:avLst/>
                          </a:prstGeom>
                          <a:noFill/>
                          <a:ln w="9525">
                            <a:solidFill>
                              <a:srgbClr val="000000"/>
                            </a:solidFill>
                            <a:round/>
                            <a:headEnd/>
                            <a:tailEnd type="arrow" w="med" len="med"/>
                          </a:ln>
                        </wps:spPr>
                        <wps:bodyPr/>
                      </wps:wsp>
                      <wps:wsp>
                        <wps:cNvPr id="39" name="Straight Arrow Connector 196"/>
                        <wps:cNvCnPr>
                          <a:cxnSpLocks noChangeShapeType="1"/>
                        </wps:cNvCnPr>
                        <wps:spPr bwMode="auto">
                          <a:xfrm>
                            <a:off x="5406" y="50012"/>
                            <a:ext cx="2" cy="3738"/>
                          </a:xfrm>
                          <a:prstGeom prst="straightConnector1">
                            <a:avLst/>
                          </a:prstGeom>
                          <a:noFill/>
                          <a:ln w="9525">
                            <a:solidFill>
                              <a:srgbClr val="000000"/>
                            </a:solidFill>
                            <a:round/>
                            <a:headEnd/>
                            <a:tailEnd type="arrow" w="med" len="med"/>
                          </a:ln>
                        </wps:spPr>
                        <wps:bodyPr/>
                      </wps:wsp>
                      <wps:wsp>
                        <wps:cNvPr id="40" name="Straight Arrow Connector 197"/>
                        <wps:cNvCnPr>
                          <a:cxnSpLocks noChangeShapeType="1"/>
                        </wps:cNvCnPr>
                        <wps:spPr bwMode="auto">
                          <a:xfrm>
                            <a:off x="21070" y="17095"/>
                            <a:ext cx="1750" cy="0"/>
                          </a:xfrm>
                          <a:prstGeom prst="straightConnector1">
                            <a:avLst/>
                          </a:prstGeom>
                          <a:noFill/>
                          <a:ln w="9525">
                            <a:solidFill>
                              <a:srgbClr val="000000"/>
                            </a:solidFill>
                            <a:round/>
                            <a:headEnd/>
                            <a:tailEnd type="arrow" w="med" len="med"/>
                          </a:ln>
                        </wps:spPr>
                        <wps:bodyPr/>
                      </wps:wsp>
                      <wps:wsp>
                        <wps:cNvPr id="41" name="Straight Arrow Connector 198"/>
                        <wps:cNvCnPr>
                          <a:cxnSpLocks noChangeShapeType="1"/>
                        </wps:cNvCnPr>
                        <wps:spPr bwMode="auto">
                          <a:xfrm>
                            <a:off x="29499" y="16936"/>
                            <a:ext cx="1671" cy="0"/>
                          </a:xfrm>
                          <a:prstGeom prst="straightConnector1">
                            <a:avLst/>
                          </a:prstGeom>
                          <a:noFill/>
                          <a:ln w="9525">
                            <a:solidFill>
                              <a:srgbClr val="000000"/>
                            </a:solidFill>
                            <a:round/>
                            <a:headEnd/>
                            <a:tailEnd type="arrow" w="med" len="med"/>
                          </a:ln>
                        </wps:spPr>
                        <wps:bodyPr/>
                      </wps:wsp>
                      <wps:wsp>
                        <wps:cNvPr id="42" name="Straight Arrow Connector 199"/>
                        <wps:cNvCnPr>
                          <a:cxnSpLocks noChangeShapeType="1"/>
                        </wps:cNvCnPr>
                        <wps:spPr bwMode="auto">
                          <a:xfrm>
                            <a:off x="10734" y="35939"/>
                            <a:ext cx="4060" cy="0"/>
                          </a:xfrm>
                          <a:prstGeom prst="straightConnector1">
                            <a:avLst/>
                          </a:prstGeom>
                          <a:noFill/>
                          <a:ln w="9525">
                            <a:solidFill>
                              <a:srgbClr val="000000"/>
                            </a:solidFill>
                            <a:round/>
                            <a:headEnd/>
                            <a:tailEnd type="arrow" w="med" len="med"/>
                          </a:ln>
                        </wps:spPr>
                        <wps:bodyPr/>
                      </wps:wsp>
                      <wps:wsp>
                        <wps:cNvPr id="43" name="Straight Arrow Connector 200"/>
                        <wps:cNvCnPr>
                          <a:cxnSpLocks noChangeShapeType="1"/>
                        </wps:cNvCnPr>
                        <wps:spPr bwMode="auto">
                          <a:xfrm>
                            <a:off x="21309" y="35939"/>
                            <a:ext cx="2785" cy="0"/>
                          </a:xfrm>
                          <a:prstGeom prst="straightConnector1">
                            <a:avLst/>
                          </a:prstGeom>
                          <a:noFill/>
                          <a:ln w="9525">
                            <a:solidFill>
                              <a:srgbClr val="000000"/>
                            </a:solidFill>
                            <a:round/>
                            <a:headEnd/>
                            <a:tailEnd type="arrow" w="med" len="med"/>
                          </a:ln>
                        </wps:spPr>
                        <wps:bodyPr/>
                      </wps:wsp>
                      <wps:wsp>
                        <wps:cNvPr id="44" name="Straight Arrow Connector 201"/>
                        <wps:cNvCnPr>
                          <a:cxnSpLocks noChangeShapeType="1"/>
                        </wps:cNvCnPr>
                        <wps:spPr bwMode="auto">
                          <a:xfrm>
                            <a:off x="11290" y="48343"/>
                            <a:ext cx="3584" cy="0"/>
                          </a:xfrm>
                          <a:prstGeom prst="straightConnector1">
                            <a:avLst/>
                          </a:prstGeom>
                          <a:noFill/>
                          <a:ln w="9525">
                            <a:solidFill>
                              <a:srgbClr val="000000"/>
                            </a:solidFill>
                            <a:round/>
                            <a:headEnd/>
                            <a:tailEnd type="arrow" w="med" len="med"/>
                          </a:ln>
                        </wps:spPr>
                        <wps:bodyPr/>
                      </wps:wsp>
                      <wps:wsp>
                        <wps:cNvPr id="45" name="Straight Arrow Connector 202"/>
                        <wps:cNvCnPr>
                          <a:cxnSpLocks noChangeShapeType="1"/>
                        </wps:cNvCnPr>
                        <wps:spPr bwMode="auto">
                          <a:xfrm>
                            <a:off x="21309" y="48343"/>
                            <a:ext cx="2783" cy="0"/>
                          </a:xfrm>
                          <a:prstGeom prst="straightConnector1">
                            <a:avLst/>
                          </a:prstGeom>
                          <a:noFill/>
                          <a:ln w="9525">
                            <a:solidFill>
                              <a:srgbClr val="000000"/>
                            </a:solidFill>
                            <a:round/>
                            <a:headEnd/>
                            <a:tailEnd type="arrow" w="med" len="med"/>
                          </a:ln>
                        </wps:spPr>
                        <wps:bodyPr/>
                      </wps:wsp>
                      <wps:wsp>
                        <wps:cNvPr id="46" name="Straight Arrow Connector 203"/>
                        <wps:cNvCnPr>
                          <a:cxnSpLocks noChangeShapeType="1"/>
                        </wps:cNvCnPr>
                        <wps:spPr bwMode="auto">
                          <a:xfrm>
                            <a:off x="7870" y="55339"/>
                            <a:ext cx="16222" cy="41"/>
                          </a:xfrm>
                          <a:prstGeom prst="straightConnector1">
                            <a:avLst/>
                          </a:prstGeom>
                          <a:noFill/>
                          <a:ln w="9525">
                            <a:solidFill>
                              <a:srgbClr val="000000"/>
                            </a:solidFill>
                            <a:round/>
                            <a:headEnd/>
                            <a:tailEnd type="arrow" w="med" len="med"/>
                          </a:ln>
                        </wps:spPr>
                        <wps:bodyPr/>
                      </wps:wsp>
                      <wps:wsp>
                        <wps:cNvPr id="47" name="Right Brace 204"/>
                        <wps:cNvSpPr>
                          <a:spLocks/>
                        </wps:cNvSpPr>
                        <wps:spPr bwMode="auto">
                          <a:xfrm>
                            <a:off x="36412" y="32365"/>
                            <a:ext cx="2550" cy="27738"/>
                          </a:xfrm>
                          <a:prstGeom prst="rightBrace">
                            <a:avLst>
                              <a:gd name="adj1" fmla="val 49403"/>
                              <a:gd name="adj2" fmla="val 50000"/>
                            </a:avLst>
                          </a:prstGeom>
                          <a:noFill/>
                          <a:ln w="9525">
                            <a:solidFill>
                              <a:srgbClr val="000000"/>
                            </a:solidFill>
                            <a:round/>
                            <a:headEnd/>
                            <a:tailEnd/>
                          </a:ln>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8A5B540" id="Group 176" o:spid="_x0000_s1035" style="position:absolute;left:0;text-align:left;margin-left:-3.95pt;margin-top:1.7pt;width:343.05pt;height:426.9pt;z-index:251702272;mso-width-relative:margin;mso-height-relative:margin" coordorigin="-159,5883" coordsize="43567,54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">
                <v:roundrect id="Rounded Rectangle 177" o:spid="_x0000_s1036" style="position:absolute;left:-159;top:5883;width:15425;height:29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" filled="f" strokeweight="1.5pt">
                  <v:textbox>
                    <w:txbxContent>
                      <w:p w14:paraId="5AD6B97F" w14:textId="77777777" w:rsidR="003D7825" w:rsidRPr="007864EE" w:rsidRDefault="003D7825" w:rsidP="009F4138">
                        <w:pPr>
                          <w:jc w:val="center"/>
                          <w:rPr>
                            <w:color w:val="000000" w:themeColor="text1"/>
                            <w:sz w:val="16"/>
                            <w:szCs w:val="16"/>
                          </w:rPr>
                        </w:pPr>
                        <w:r>
                          <w:rPr>
                            <w:color w:val="000000" w:themeColor="text1"/>
                            <w:sz w:val="16"/>
                            <w:szCs w:val="16"/>
                          </w:rPr>
                          <w:t>AE observed</w:t>
                        </w:r>
                      </w:p>
                    </w:txbxContent>
                  </v:textbox>
                </v:roundrect>
                <v:roundrect id="Rounded Rectangle 178" o:spid="_x0000_s1037" style="position:absolute;top:10653;width:21070;height:135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" filled="f" strokeweight="1.5pt">
                  <v:textbox>
                    <w:txbxContent>
                      <w:p w14:paraId="15D432E5" w14:textId="77777777" w:rsidR="003D7825" w:rsidRPr="00E61319" w:rsidRDefault="003D7825" w:rsidP="009F4138">
                        <w:pPr>
                          <w:rPr>
                            <w:color w:val="000000" w:themeColor="text1"/>
                            <w:sz w:val="16"/>
                            <w:szCs w:val="16"/>
                          </w:rPr>
                        </w:pPr>
                        <w:r w:rsidRPr="00E61319">
                          <w:rPr>
                            <w:b/>
                            <w:color w:val="000000" w:themeColor="text1"/>
                            <w:sz w:val="16"/>
                            <w:szCs w:val="16"/>
                            <w:u w:val="single"/>
                          </w:rPr>
                          <w:t>Is it serious?</w:t>
                        </w:r>
                        <w:r w:rsidRPr="00E61319">
                          <w:rPr>
                            <w:color w:val="000000" w:themeColor="text1"/>
                            <w:sz w:val="16"/>
                            <w:szCs w:val="16"/>
                          </w:rPr>
                          <w:t xml:space="preserve">  - Results in death, is life threatening, requires hospitalisation or prolongation of current hospitalisation, results in persistent or significant disability/incapacity, is a congenital anomaly/birth defect, is another important medical event.</w:t>
                        </w:r>
                      </w:p>
                      <w:p w14:paraId="08B1339E" w14:textId="77777777" w:rsidR="003D7825" w:rsidRPr="00762686" w:rsidRDefault="003D7825" w:rsidP="009F4138">
                        <w:pPr>
                          <w:jc w:val="center"/>
                          <w:rPr>
                            <w:color w:val="000000" w:themeColor="text1"/>
                            <w:sz w:val="20"/>
                          </w:rPr>
                        </w:pPr>
                      </w:p>
                    </w:txbxContent>
                  </v:textbox>
                </v:roundrect>
                <v:roundrect id="Rounded Rectangle 179" o:spid="_x0000_s1038" style="position:absolute;left:22979;top:15663;width:6439;height:26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" filled="f" strokeweight="1.5pt">
                  <v:textbox>
                    <w:txbxContent>
                      <w:p w14:paraId="0F22BCEC" w14:textId="77777777" w:rsidR="003D7825" w:rsidRPr="00E61319" w:rsidRDefault="003D7825" w:rsidP="009F4138">
                        <w:pPr>
                          <w:jc w:val="center"/>
                          <w:rPr>
                            <w:color w:val="000000" w:themeColor="text1"/>
                            <w:sz w:val="16"/>
                            <w:szCs w:val="16"/>
                          </w:rPr>
                        </w:pPr>
                        <w:r w:rsidRPr="00E61319">
                          <w:rPr>
                            <w:color w:val="000000" w:themeColor="text1"/>
                            <w:sz w:val="16"/>
                            <w:szCs w:val="16"/>
                          </w:rPr>
                          <w:t>No</w:t>
                        </w:r>
                      </w:p>
                    </w:txbxContent>
                  </v:textbox>
                </v:roundrect>
                <v:roundrect id="Rounded Rectangle 180" o:spid="_x0000_s1039" style="position:absolute;left:31248;top:14630;width:12160;height:52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" filled="f" strokeweight="1.5pt">
                  <v:textbox>
                    <w:txbxContent>
                      <w:p w14:paraId="6B19BBA8" w14:textId="77777777" w:rsidR="003D7825" w:rsidRPr="00E61319" w:rsidRDefault="003D7825" w:rsidP="009F4138">
                        <w:pPr>
                          <w:jc w:val="center"/>
                          <w:rPr>
                            <w:b/>
                            <w:color w:val="000000" w:themeColor="text1"/>
                            <w:sz w:val="16"/>
                            <w:szCs w:val="16"/>
                            <w:u w:val="single"/>
                          </w:rPr>
                        </w:pPr>
                        <w:r w:rsidRPr="00E61319">
                          <w:rPr>
                            <w:b/>
                            <w:color w:val="000000" w:themeColor="text1"/>
                            <w:sz w:val="16"/>
                            <w:szCs w:val="16"/>
                            <w:u w:val="single"/>
                          </w:rPr>
                          <w:t>AE</w:t>
                        </w:r>
                        <w:r>
                          <w:rPr>
                            <w:b/>
                            <w:color w:val="000000" w:themeColor="text1"/>
                            <w:sz w:val="16"/>
                            <w:szCs w:val="16"/>
                            <w:u w:val="single"/>
                          </w:rPr>
                          <w:t>/AESI*</w:t>
                        </w:r>
                      </w:p>
                      <w:p w14:paraId="5540FD23" w14:textId="77777777" w:rsidR="003D7825" w:rsidRPr="00E61319" w:rsidRDefault="003D7825" w:rsidP="009F4138">
                        <w:pPr>
                          <w:jc w:val="center"/>
                          <w:rPr>
                            <w:b/>
                            <w:color w:val="000000" w:themeColor="text1"/>
                            <w:sz w:val="16"/>
                            <w:szCs w:val="16"/>
                            <w:u w:val="single"/>
                          </w:rPr>
                        </w:pPr>
                        <w:r>
                          <w:rPr>
                            <w:color w:val="000000" w:themeColor="text1"/>
                            <w:sz w:val="16"/>
                            <w:szCs w:val="16"/>
                          </w:rPr>
                          <w:t>Record in medical notes</w:t>
                        </w:r>
                      </w:p>
                    </w:txbxContent>
                  </v:textbox>
                </v:roundrect>
                <v:roundrect id="Rounded Rectangle 181" o:spid="_x0000_s1040" style="position:absolute;left:397;top:26077;width:10337;height:26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" filled="f" strokeweight="1.5pt">
                  <v:textbox>
                    <w:txbxContent>
                      <w:p w14:paraId="506A5B5B" w14:textId="77777777" w:rsidR="003D7825" w:rsidRPr="00E61319" w:rsidRDefault="003D7825" w:rsidP="009F4138">
                        <w:pPr>
                          <w:jc w:val="center"/>
                          <w:rPr>
                            <w:b/>
                            <w:color w:val="000000" w:themeColor="text1"/>
                            <w:sz w:val="16"/>
                            <w:szCs w:val="16"/>
                          </w:rPr>
                        </w:pPr>
                        <w:r w:rsidRPr="00E61319">
                          <w:rPr>
                            <w:b/>
                            <w:color w:val="000000" w:themeColor="text1"/>
                            <w:sz w:val="16"/>
                            <w:szCs w:val="16"/>
                          </w:rPr>
                          <w:t>Yes (Alert CI)</w:t>
                        </w:r>
                      </w:p>
                    </w:txbxContent>
                  </v:textbox>
                </v:roundrect>
                <v:roundrect id="Rounded Rectangle 182" o:spid="_x0000_s1041" style="position:absolute;left:397;top:31084;width:10337;height:85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" filled="f" strokeweight="1.5pt">
                  <v:textbox>
                    <w:txbxContent>
                      <w:p w14:paraId="739B5D8C" w14:textId="77777777" w:rsidR="003D7825" w:rsidRPr="00E61319" w:rsidRDefault="003D7825" w:rsidP="009F4138">
                        <w:pPr>
                          <w:rPr>
                            <w:color w:val="000000" w:themeColor="text1"/>
                            <w:sz w:val="16"/>
                            <w:szCs w:val="16"/>
                          </w:rPr>
                        </w:pPr>
                        <w:r w:rsidRPr="00E61319">
                          <w:rPr>
                            <w:color w:val="000000" w:themeColor="text1"/>
                            <w:sz w:val="16"/>
                            <w:szCs w:val="16"/>
                          </w:rPr>
                          <w:t>Is it possibly, probably or definitely related to the IMP?</w:t>
                        </w:r>
                      </w:p>
                    </w:txbxContent>
                  </v:textbox>
                </v:roundrect>
                <v:roundrect id="Rounded Rectangle 183" o:spid="_x0000_s1042" style="position:absolute;left:636;top:41895;width:10654;height:26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" filled="f" strokeweight="1.5pt">
                  <v:textbox>
                    <w:txbxContent>
                      <w:p w14:paraId="5AA80A14" w14:textId="77777777" w:rsidR="003D7825" w:rsidRPr="00E61319" w:rsidRDefault="003D7825" w:rsidP="009F4138">
                        <w:pPr>
                          <w:jc w:val="center"/>
                          <w:rPr>
                            <w:b/>
                            <w:color w:val="000000" w:themeColor="text1"/>
                            <w:sz w:val="16"/>
                            <w:szCs w:val="16"/>
                          </w:rPr>
                        </w:pPr>
                        <w:r w:rsidRPr="00E61319">
                          <w:rPr>
                            <w:b/>
                            <w:color w:val="000000" w:themeColor="text1"/>
                            <w:sz w:val="16"/>
                            <w:szCs w:val="16"/>
                          </w:rPr>
                          <w:t>Yes (Alert CI)</w:t>
                        </w:r>
                      </w:p>
                    </w:txbxContent>
                  </v:textbox>
                </v:roundrect>
                <v:roundrect id="Rounded Rectangle 184" o:spid="_x0000_s1043" style="position:absolute;left:-159;top:46810;width:11449;height:31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" filled="f" strokeweight="1.5pt">
                  <v:textbox>
                    <w:txbxContent>
                      <w:p w14:paraId="005A09F4" w14:textId="77777777" w:rsidR="003D7825" w:rsidRPr="00E61319" w:rsidRDefault="003D7825" w:rsidP="009F4138">
                        <w:pPr>
                          <w:jc w:val="center"/>
                          <w:rPr>
                            <w:color w:val="000000" w:themeColor="text1"/>
                            <w:sz w:val="16"/>
                            <w:szCs w:val="16"/>
                          </w:rPr>
                        </w:pPr>
                        <w:r w:rsidRPr="00E61319">
                          <w:rPr>
                            <w:color w:val="000000" w:themeColor="text1"/>
                            <w:sz w:val="16"/>
                            <w:szCs w:val="16"/>
                          </w:rPr>
                          <w:t>Is it</w:t>
                        </w:r>
                        <w:r w:rsidRPr="007864EE">
                          <w:rPr>
                            <w:color w:val="000000" w:themeColor="text1"/>
                            <w:sz w:val="18"/>
                            <w:szCs w:val="18"/>
                          </w:rPr>
                          <w:t xml:space="preserve"> </w:t>
                        </w:r>
                        <w:r w:rsidRPr="00E61319">
                          <w:rPr>
                            <w:color w:val="000000" w:themeColor="text1"/>
                            <w:sz w:val="16"/>
                            <w:szCs w:val="16"/>
                          </w:rPr>
                          <w:t>unexpected?</w:t>
                        </w:r>
                      </w:p>
                    </w:txbxContent>
                  </v:textbox>
                </v:roundrect>
                <v:roundrect id="Rounded Rectangle 185" o:spid="_x0000_s1044" style="position:absolute;left:3101;top:53982;width:4769;height:26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" filled="f" strokeweight="1.5pt">
                  <v:textbox>
                    <w:txbxContent>
                      <w:p w14:paraId="442B4123" w14:textId="77777777" w:rsidR="003D7825" w:rsidRPr="00E61319" w:rsidRDefault="003D7825" w:rsidP="009F4138">
                        <w:pPr>
                          <w:jc w:val="center"/>
                          <w:rPr>
                            <w:b/>
                            <w:color w:val="000000" w:themeColor="text1"/>
                            <w:sz w:val="16"/>
                            <w:szCs w:val="16"/>
                          </w:rPr>
                        </w:pPr>
                        <w:r w:rsidRPr="00E61319">
                          <w:rPr>
                            <w:b/>
                            <w:color w:val="000000" w:themeColor="text1"/>
                            <w:sz w:val="16"/>
                            <w:szCs w:val="16"/>
                          </w:rPr>
                          <w:t xml:space="preserve">Yes </w:t>
                        </w:r>
                      </w:p>
                    </w:txbxContent>
                  </v:textbox>
                </v:roundrect>
                <v:roundrect id="Rounded Rectangle 186" o:spid="_x0000_s1045" style="position:absolute;left:14868;top:46833;width:6439;height:26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" filled="f" strokeweight="1.5pt">
                  <v:textbox>
                    <w:txbxContent>
                      <w:p w14:paraId="16760872" w14:textId="77777777" w:rsidR="003D7825" w:rsidRPr="00E61319" w:rsidRDefault="003D7825" w:rsidP="009F4138">
                        <w:pPr>
                          <w:jc w:val="center"/>
                          <w:rPr>
                            <w:color w:val="000000" w:themeColor="text1"/>
                            <w:sz w:val="16"/>
                            <w:szCs w:val="16"/>
                          </w:rPr>
                        </w:pPr>
                        <w:r w:rsidRPr="00E61319">
                          <w:rPr>
                            <w:color w:val="000000" w:themeColor="text1"/>
                            <w:sz w:val="16"/>
                            <w:szCs w:val="16"/>
                          </w:rPr>
                          <w:t>No</w:t>
                        </w:r>
                      </w:p>
                    </w:txbxContent>
                  </v:textbox>
                </v:roundrect>
                <v:roundrect id="Rounded Rectangle 187" o:spid="_x0000_s1046" style="position:absolute;left:14868;top:34747;width:6439;height:26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" filled="f" strokeweight="1.5pt">
                  <v:textbox>
                    <w:txbxContent>
                      <w:p w14:paraId="2294E65A" w14:textId="77777777" w:rsidR="003D7825" w:rsidRPr="00E61319" w:rsidRDefault="003D7825" w:rsidP="009F4138">
                        <w:pPr>
                          <w:jc w:val="center"/>
                          <w:rPr>
                            <w:color w:val="000000" w:themeColor="text1"/>
                            <w:sz w:val="16"/>
                            <w:szCs w:val="16"/>
                          </w:rPr>
                        </w:pPr>
                        <w:r w:rsidRPr="00E61319">
                          <w:rPr>
                            <w:color w:val="000000" w:themeColor="text1"/>
                            <w:sz w:val="16"/>
                            <w:szCs w:val="16"/>
                          </w:rPr>
                          <w:t>No</w:t>
                        </w:r>
                      </w:p>
                    </w:txbxContent>
                  </v:textbox>
                </v:roundrect>
                <v:roundrect id="Rounded Rectangle 188" o:spid="_x0000_s1047" style="position:absolute;left:24092;top:34111;width:12319;height:54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" filled="f" strokeweight="1.5pt">
                  <v:textbox>
                    <w:txbxContent>
                      <w:p w14:paraId="07253BE0" w14:textId="77777777" w:rsidR="003D7825" w:rsidRPr="00E61319" w:rsidRDefault="003D7825" w:rsidP="009F4138">
                        <w:pPr>
                          <w:jc w:val="center"/>
                          <w:rPr>
                            <w:b/>
                            <w:color w:val="000000" w:themeColor="text1"/>
                            <w:sz w:val="16"/>
                            <w:szCs w:val="16"/>
                            <w:u w:val="single"/>
                          </w:rPr>
                        </w:pPr>
                        <w:r w:rsidRPr="00E61319">
                          <w:rPr>
                            <w:b/>
                            <w:color w:val="000000" w:themeColor="text1"/>
                            <w:sz w:val="16"/>
                            <w:szCs w:val="16"/>
                            <w:u w:val="single"/>
                          </w:rPr>
                          <w:t>SAE</w:t>
                        </w:r>
                      </w:p>
                      <w:p w14:paraId="3A76A2B1" w14:textId="77777777" w:rsidR="003D7825" w:rsidRPr="007864EE" w:rsidRDefault="003D7825" w:rsidP="009F4138">
                        <w:pPr>
                          <w:jc w:val="center"/>
                          <w:rPr>
                            <w:b/>
                            <w:color w:val="000000" w:themeColor="text1"/>
                            <w:sz w:val="18"/>
                            <w:szCs w:val="18"/>
                            <w:u w:val="single"/>
                          </w:rPr>
                        </w:pPr>
                        <w:r w:rsidRPr="00E61319">
                          <w:rPr>
                            <w:color w:val="000000" w:themeColor="text1"/>
                            <w:sz w:val="16"/>
                            <w:szCs w:val="16"/>
                          </w:rPr>
                          <w:t>Record in trial SAE form</w:t>
                        </w:r>
                      </w:p>
                    </w:txbxContent>
                  </v:textbox>
                </v:roundrect>
                <v:roundrect id="Rounded Rectangle 189" o:spid="_x0000_s1048" style="position:absolute;left:24092;top:43096;width:12319;height:77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" filled="f" strokeweight="1.5pt">
                  <v:textbox>
                    <w:txbxContent>
                      <w:p w14:paraId="2C78FC14" w14:textId="77777777" w:rsidR="003D7825" w:rsidRPr="00E61319" w:rsidRDefault="003D7825" w:rsidP="009F4138">
                        <w:pPr>
                          <w:jc w:val="center"/>
                          <w:rPr>
                            <w:b/>
                            <w:color w:val="000000" w:themeColor="text1"/>
                            <w:sz w:val="16"/>
                            <w:szCs w:val="16"/>
                            <w:u w:val="single"/>
                          </w:rPr>
                        </w:pPr>
                        <w:r w:rsidRPr="00E61319">
                          <w:rPr>
                            <w:b/>
                            <w:color w:val="000000" w:themeColor="text1"/>
                            <w:sz w:val="16"/>
                            <w:szCs w:val="16"/>
                            <w:u w:val="single"/>
                          </w:rPr>
                          <w:t>SAR</w:t>
                        </w:r>
                      </w:p>
                      <w:p w14:paraId="386B506D" w14:textId="77777777" w:rsidR="003D7825" w:rsidRPr="007864EE" w:rsidRDefault="003D7825" w:rsidP="009F4138">
                        <w:pPr>
                          <w:jc w:val="center"/>
                          <w:rPr>
                            <w:b/>
                            <w:color w:val="000000" w:themeColor="text1"/>
                            <w:sz w:val="18"/>
                            <w:szCs w:val="18"/>
                            <w:u w:val="single"/>
                          </w:rPr>
                        </w:pPr>
                        <w:r w:rsidRPr="00E61319">
                          <w:rPr>
                            <w:color w:val="000000" w:themeColor="text1"/>
                            <w:sz w:val="16"/>
                            <w:szCs w:val="16"/>
                          </w:rPr>
                          <w:t>Record in trial SAE form (refer to protocol/SmPC</w:t>
                        </w:r>
                        <w:r>
                          <w:rPr>
                            <w:color w:val="000000" w:themeColor="text1"/>
                            <w:sz w:val="18"/>
                            <w:szCs w:val="18"/>
                          </w:rPr>
                          <w:t>)</w:t>
                        </w:r>
                      </w:p>
                    </w:txbxContent>
                  </v:textbox>
                </v:roundrect>
                <v:roundrect id="Rounded Rectangle 190" o:spid="_x0000_s1049" style="position:absolute;left:24092;top:52793;width:12319;height:63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" filled="f" strokeweight="1.5pt">
                  <v:textbox>
                    <w:txbxContent>
                      <w:p w14:paraId="7E06B43F" w14:textId="77777777" w:rsidR="003D7825" w:rsidRPr="00E61319" w:rsidRDefault="003D7825" w:rsidP="009F4138">
                        <w:pPr>
                          <w:jc w:val="center"/>
                          <w:rPr>
                            <w:b/>
                            <w:color w:val="000000" w:themeColor="text1"/>
                            <w:sz w:val="16"/>
                            <w:szCs w:val="16"/>
                            <w:u w:val="single"/>
                          </w:rPr>
                        </w:pPr>
                        <w:r w:rsidRPr="00E61319">
                          <w:rPr>
                            <w:b/>
                            <w:color w:val="000000" w:themeColor="text1"/>
                            <w:sz w:val="16"/>
                            <w:szCs w:val="16"/>
                            <w:u w:val="single"/>
                          </w:rPr>
                          <w:t>SUSAR</w:t>
                        </w:r>
                      </w:p>
                      <w:p w14:paraId="623DD52A" w14:textId="77777777" w:rsidR="003D7825" w:rsidRPr="00E61319" w:rsidRDefault="003D7825" w:rsidP="009F4138">
                        <w:pPr>
                          <w:jc w:val="center"/>
                          <w:rPr>
                            <w:b/>
                            <w:color w:val="000000" w:themeColor="text1"/>
                            <w:sz w:val="16"/>
                            <w:szCs w:val="16"/>
                            <w:u w:val="single"/>
                          </w:rPr>
                        </w:pPr>
                        <w:r w:rsidRPr="00E61319">
                          <w:rPr>
                            <w:color w:val="000000" w:themeColor="text1"/>
                            <w:sz w:val="16"/>
                            <w:szCs w:val="16"/>
                          </w:rPr>
                          <w:t>Record in trial SAE form</w:t>
                        </w:r>
                      </w:p>
                    </w:txbxContent>
                  </v:textbox>
                </v:roundrect>
                <v:shapetype id="_x0000_t32" coordsize="21600,21600" o:spt="32" o:oned="t" path="m,l21600,21600e" filled="f">
                  <v:path arrowok="t" fillok="f" o:connecttype="none"/>
                  <o:lock v:ext="edit" shapetype="t"/>
                </v:shapetype>
                <v:shape id="Straight Arrow Connector 191" o:spid="_x0000_s1050" type="#_x0000_t32" style="position:absolute;left:6121;top:8825;width:0;height:1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">
                  <v:stroke endarrow="open"/>
                </v:shape>
                <v:shape id="Straight Arrow Connector 192" o:spid="_x0000_s1051" type="#_x0000_t32" style="position:absolute;left:5406;top:24171;width:0;height:17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">
                  <v:stroke endarrow="open"/>
                </v:shape>
                <v:shape id="Straight Arrow Connector 193" o:spid="_x0000_s1052" type="#_x0000_t32" style="position:absolute;left:5406;top:28862;width:0;height:20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">
                  <v:stroke endarrow="open"/>
                </v:shape>
                <v:shape id="Straight Arrow Connector 194" o:spid="_x0000_s1053" type="#_x0000_t32" style="position:absolute;left:5406;top:39836;width:2;height:20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">
                  <v:stroke endarrow="open"/>
                </v:shape>
                <v:shape id="Straight Arrow Connector 195" o:spid="_x0000_s1054" type="#_x0000_t32" style="position:absolute;left:5406;top:44527;width:0;height:23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">
                  <v:stroke endarrow="open"/>
                </v:shape>
                <v:shape id="Straight Arrow Connector 196" o:spid="_x0000_s1055" type="#_x0000_t32" style="position:absolute;left:5406;top:50012;width:2;height:37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">
                  <v:stroke endarrow="open"/>
                </v:shape>
                <v:shape id="Straight Arrow Connector 197" o:spid="_x0000_s1056" type="#_x0000_t32" style="position:absolute;left:21070;top:17095;width:17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">
                  <v:stroke endarrow="open"/>
                </v:shape>
                <v:shape id="Straight Arrow Connector 198" o:spid="_x0000_s1057" type="#_x0000_t32" style="position:absolute;left:29499;top:16936;width:16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">
                  <v:stroke endarrow="open"/>
                </v:shape>
                <v:shape id="Straight Arrow Connector 199" o:spid="_x0000_s1058" type="#_x0000_t32" style="position:absolute;left:10734;top:35939;width:4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">
                  <v:stroke endarrow="open"/>
                </v:shape>
                <v:shape id="Straight Arrow Connector 200" o:spid="_x0000_s1059" type="#_x0000_t32" style="position:absolute;left:21309;top:35939;width:27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">
                  <v:stroke endarrow="open"/>
                </v:shape>
                <v:shape id="Straight Arrow Connector 201" o:spid="_x0000_s1060" type="#_x0000_t32" style="position:absolute;left:11290;top:48343;width:35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">
                  <v:stroke endarrow="open"/>
                </v:shape>
                <v:shape id="Straight Arrow Connector 202" o:spid="_x0000_s1061" type="#_x0000_t32" style="position:absolute;left:21309;top:48343;width:27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">
                  <v:stroke endarrow="open"/>
                </v:shape>
                <v:shape id="Straight Arrow Connector 203" o:spid="_x0000_s1062" type="#_x0000_t32" style="position:absolute;left:7870;top:55339;width:16222;height: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">
                  <v:stroke endarrow="open"/>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04" o:spid="_x0000_s1063" type="#_x0000_t88" style="position:absolute;left:36412;top:32365;width:2550;height:27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" adj="981"/>
              </v:group>
            </w:pict>
          </mc:Fallback>
        </mc:AlternateContent>
      </w:r>
    </w:p>
    <w:p w14:paraId="298E12D8" w14:textId="77777777" w:rsidR="009F4138" w:rsidRPr="004F0DA3" w:rsidRDefault="009F4138" w:rsidP="004F0DA3">
      <w:pPr>
        <w:jc w:val="both"/>
        <w:rPr>
          <w:rFonts w:asciiTheme="minorHAnsi" w:hAnsiTheme="minorHAnsi" w:cstheme="minorHAnsi"/>
          <w:color w:val="FF0000"/>
          <w:sz w:val="22"/>
          <w:szCs w:val="22"/>
        </w:rPr>
      </w:pPr>
    </w:p>
    <w:p w14:paraId="4A75ACA7" w14:textId="77777777" w:rsidR="009F4138" w:rsidRPr="004F0DA3" w:rsidRDefault="009F4138" w:rsidP="004F0DA3">
      <w:pPr>
        <w:jc w:val="both"/>
        <w:rPr>
          <w:rFonts w:asciiTheme="minorHAnsi" w:hAnsiTheme="minorHAnsi" w:cstheme="minorHAnsi"/>
          <w:color w:val="FF0000"/>
          <w:sz w:val="22"/>
          <w:szCs w:val="22"/>
        </w:rPr>
      </w:pPr>
    </w:p>
    <w:p w14:paraId="1F6D67C0" w14:textId="77777777" w:rsidR="009F4138" w:rsidRPr="004F0DA3" w:rsidRDefault="009F4138" w:rsidP="004F0DA3">
      <w:pPr>
        <w:jc w:val="both"/>
        <w:rPr>
          <w:rFonts w:asciiTheme="minorHAnsi" w:hAnsiTheme="minorHAnsi" w:cstheme="minorHAnsi"/>
          <w:color w:val="FF0000"/>
          <w:sz w:val="22"/>
          <w:szCs w:val="22"/>
        </w:rPr>
      </w:pPr>
    </w:p>
    <w:p w14:paraId="4331E580" w14:textId="77777777" w:rsidR="009F4138" w:rsidRPr="004F0DA3" w:rsidRDefault="009F4138" w:rsidP="004F0DA3">
      <w:pPr>
        <w:jc w:val="both"/>
        <w:rPr>
          <w:rFonts w:asciiTheme="minorHAnsi" w:hAnsiTheme="minorHAnsi" w:cstheme="minorHAnsi"/>
          <w:color w:val="FF0000"/>
          <w:sz w:val="22"/>
          <w:szCs w:val="22"/>
        </w:rPr>
      </w:pPr>
    </w:p>
    <w:p w14:paraId="6C3E348B" w14:textId="77777777" w:rsidR="009F4138" w:rsidRPr="004F0DA3" w:rsidRDefault="009F4138" w:rsidP="004F0DA3">
      <w:pPr>
        <w:jc w:val="both"/>
        <w:rPr>
          <w:rFonts w:asciiTheme="minorHAnsi" w:hAnsiTheme="minorHAnsi" w:cstheme="minorHAnsi"/>
          <w:color w:val="FF0000"/>
          <w:sz w:val="22"/>
          <w:szCs w:val="22"/>
        </w:rPr>
      </w:pPr>
    </w:p>
    <w:p w14:paraId="2972988E" w14:textId="77777777" w:rsidR="009F4138" w:rsidRPr="004F0DA3" w:rsidRDefault="009F4138" w:rsidP="004F0DA3">
      <w:pPr>
        <w:jc w:val="both"/>
        <w:rPr>
          <w:rFonts w:asciiTheme="minorHAnsi" w:hAnsiTheme="minorHAnsi" w:cstheme="minorHAnsi"/>
          <w:color w:val="FF0000"/>
          <w:sz w:val="22"/>
          <w:szCs w:val="22"/>
        </w:rPr>
      </w:pPr>
    </w:p>
    <w:p w14:paraId="2C535455" w14:textId="77777777" w:rsidR="009F4138" w:rsidRPr="004F0DA3" w:rsidRDefault="009F4138" w:rsidP="004F0DA3">
      <w:pPr>
        <w:jc w:val="both"/>
        <w:rPr>
          <w:rFonts w:asciiTheme="minorHAnsi" w:hAnsiTheme="minorHAnsi" w:cstheme="minorHAnsi"/>
          <w:color w:val="FF0000"/>
          <w:sz w:val="22"/>
          <w:szCs w:val="22"/>
        </w:rPr>
      </w:pPr>
    </w:p>
    <w:p w14:paraId="13D70511" w14:textId="77777777" w:rsidR="0019158E" w:rsidRPr="004F0DA3" w:rsidRDefault="0019158E" w:rsidP="004F0DA3">
      <w:pPr>
        <w:jc w:val="both"/>
        <w:rPr>
          <w:rFonts w:asciiTheme="minorHAnsi" w:hAnsiTheme="minorHAnsi" w:cstheme="minorHAnsi"/>
          <w:color w:val="FF0000"/>
          <w:sz w:val="22"/>
          <w:szCs w:val="22"/>
        </w:rPr>
      </w:pPr>
    </w:p>
    <w:p w14:paraId="3AEA1BE4" w14:textId="77777777" w:rsidR="009F4138" w:rsidRPr="004F0DA3" w:rsidRDefault="009F4138" w:rsidP="004F0DA3">
      <w:pPr>
        <w:jc w:val="both"/>
        <w:rPr>
          <w:rFonts w:asciiTheme="minorHAnsi" w:hAnsiTheme="minorHAnsi" w:cstheme="minorHAnsi"/>
          <w:color w:val="FF0000"/>
          <w:sz w:val="22"/>
          <w:szCs w:val="22"/>
        </w:rPr>
      </w:pPr>
    </w:p>
    <w:p w14:paraId="423CD4F1" w14:textId="77777777" w:rsidR="009F4138" w:rsidRPr="004F0DA3" w:rsidRDefault="009F4138" w:rsidP="004F0DA3">
      <w:pPr>
        <w:jc w:val="both"/>
        <w:rPr>
          <w:rFonts w:asciiTheme="minorHAnsi" w:hAnsiTheme="minorHAnsi" w:cstheme="minorHAnsi"/>
          <w:color w:val="FF0000"/>
          <w:sz w:val="22"/>
          <w:szCs w:val="22"/>
        </w:rPr>
      </w:pPr>
    </w:p>
    <w:p w14:paraId="32C1F698" w14:textId="77777777" w:rsidR="009F4138" w:rsidRPr="004F0DA3" w:rsidRDefault="009F4138" w:rsidP="004F0DA3">
      <w:pPr>
        <w:jc w:val="both"/>
        <w:rPr>
          <w:rFonts w:asciiTheme="minorHAnsi" w:hAnsiTheme="minorHAnsi" w:cstheme="minorHAnsi"/>
          <w:color w:val="FF0000"/>
          <w:sz w:val="22"/>
          <w:szCs w:val="22"/>
        </w:rPr>
      </w:pPr>
    </w:p>
    <w:p w14:paraId="561E0547" w14:textId="77777777" w:rsidR="009F4138" w:rsidRPr="004F0DA3" w:rsidRDefault="009F4138" w:rsidP="004F0DA3">
      <w:pPr>
        <w:jc w:val="both"/>
        <w:rPr>
          <w:rFonts w:asciiTheme="minorHAnsi" w:hAnsiTheme="minorHAnsi" w:cstheme="minorHAnsi"/>
          <w:color w:val="FF0000"/>
          <w:sz w:val="22"/>
          <w:szCs w:val="22"/>
        </w:rPr>
      </w:pPr>
    </w:p>
    <w:p w14:paraId="58BD4963" w14:textId="77777777" w:rsidR="009F4138" w:rsidRPr="004F0DA3" w:rsidRDefault="009F4138" w:rsidP="004F0DA3">
      <w:pPr>
        <w:jc w:val="both"/>
        <w:rPr>
          <w:rFonts w:asciiTheme="minorHAnsi" w:hAnsiTheme="minorHAnsi" w:cstheme="minorHAnsi"/>
          <w:color w:val="FF0000"/>
          <w:sz w:val="22"/>
          <w:szCs w:val="22"/>
        </w:rPr>
      </w:pPr>
    </w:p>
    <w:p w14:paraId="70B53793" w14:textId="77777777" w:rsidR="009F4138" w:rsidRPr="004F0DA3" w:rsidRDefault="009F4138" w:rsidP="004F0DA3">
      <w:pPr>
        <w:jc w:val="both"/>
        <w:rPr>
          <w:rFonts w:asciiTheme="minorHAnsi" w:hAnsiTheme="minorHAnsi" w:cstheme="minorHAnsi"/>
          <w:color w:val="FF0000"/>
          <w:sz w:val="22"/>
          <w:szCs w:val="22"/>
        </w:rPr>
      </w:pPr>
    </w:p>
    <w:p w14:paraId="7321EFB8" w14:textId="77777777" w:rsidR="009F4138" w:rsidRPr="004F0DA3" w:rsidRDefault="009F4138" w:rsidP="004F0DA3">
      <w:pPr>
        <w:jc w:val="both"/>
        <w:rPr>
          <w:rFonts w:asciiTheme="minorHAnsi" w:hAnsiTheme="minorHAnsi" w:cstheme="minorHAnsi"/>
          <w:color w:val="FF0000"/>
          <w:sz w:val="22"/>
          <w:szCs w:val="22"/>
        </w:rPr>
      </w:pPr>
    </w:p>
    <w:p w14:paraId="77F666A4" w14:textId="77777777" w:rsidR="009F4138" w:rsidRPr="004F0DA3" w:rsidRDefault="009F4138" w:rsidP="004F0DA3">
      <w:pPr>
        <w:jc w:val="both"/>
        <w:rPr>
          <w:rFonts w:asciiTheme="minorHAnsi" w:hAnsiTheme="minorHAnsi" w:cstheme="minorHAnsi"/>
          <w:color w:val="FF0000"/>
          <w:sz w:val="22"/>
          <w:szCs w:val="22"/>
        </w:rPr>
      </w:pPr>
    </w:p>
    <w:p w14:paraId="42CCAB12" w14:textId="77777777" w:rsidR="009F4138" w:rsidRPr="004F0DA3" w:rsidRDefault="009F4138" w:rsidP="004F0DA3">
      <w:pPr>
        <w:jc w:val="both"/>
        <w:rPr>
          <w:rFonts w:asciiTheme="minorHAnsi" w:hAnsiTheme="minorHAnsi" w:cstheme="minorHAnsi"/>
          <w:color w:val="FF0000"/>
          <w:sz w:val="22"/>
          <w:szCs w:val="22"/>
        </w:rPr>
      </w:pPr>
    </w:p>
    <w:p w14:paraId="40CBB75E" w14:textId="77777777" w:rsidR="009F4138" w:rsidRPr="004F0DA3" w:rsidRDefault="009F4138" w:rsidP="004F0DA3">
      <w:pPr>
        <w:jc w:val="both"/>
        <w:rPr>
          <w:rFonts w:asciiTheme="minorHAnsi" w:hAnsiTheme="minorHAnsi" w:cstheme="minorHAnsi"/>
          <w:color w:val="FF0000"/>
          <w:sz w:val="22"/>
          <w:szCs w:val="22"/>
        </w:rPr>
      </w:pPr>
    </w:p>
    <w:p w14:paraId="62466537" w14:textId="77777777" w:rsidR="009F4138" w:rsidRPr="004F0DA3" w:rsidRDefault="009F4138" w:rsidP="004F0DA3">
      <w:pPr>
        <w:jc w:val="both"/>
        <w:rPr>
          <w:rFonts w:asciiTheme="minorHAnsi" w:hAnsiTheme="minorHAnsi" w:cstheme="minorHAnsi"/>
          <w:color w:val="FF0000"/>
          <w:sz w:val="22"/>
          <w:szCs w:val="22"/>
        </w:rPr>
      </w:pPr>
    </w:p>
    <w:tbl>
      <w:tblPr>
        <w:tblStyle w:val="TableGrid2"/>
        <w:tblpPr w:leftFromText="180" w:rightFromText="180" w:vertAnchor="text" w:horzAnchor="margin" w:tblpXSpec="right" w:tblpY="4"/>
        <w:tblW w:w="0" w:type="auto"/>
        <w:tblLook w:val="04A0" w:firstRow="1" w:lastRow="0" w:firstColumn="1" w:lastColumn="0" w:noHBand="0" w:noVBand="1"/>
      </w:tblPr>
      <w:tblGrid>
        <w:gridCol w:w="3227"/>
      </w:tblGrid>
      <w:tr w:rsidR="00572DC9" w:rsidRPr="00AB3003" w14:paraId="14B07CF1" w14:textId="77777777" w:rsidTr="00572DC9">
        <w:tc>
          <w:tcPr>
            <w:tcW w:w="3227" w:type="dxa"/>
          </w:tcPr>
          <w:p w14:paraId="41A5E78A" w14:textId="77777777" w:rsidR="00572DC9" w:rsidRPr="004F0DA3" w:rsidRDefault="005D2703" w:rsidP="00572DC9">
            <w:pPr>
              <w:jc w:val="both"/>
              <w:rPr>
                <w:rFonts w:asciiTheme="minorHAnsi" w:hAnsiTheme="minorHAnsi" w:cstheme="minorHAnsi"/>
                <w:sz w:val="22"/>
              </w:rPr>
            </w:pPr>
            <w:r>
              <w:rPr>
                <w:rFonts w:asciiTheme="minorHAnsi" w:hAnsiTheme="minorHAnsi" w:cstheme="minorHAnsi"/>
                <w:sz w:val="22"/>
              </w:rPr>
              <w:t>SAE/</w:t>
            </w:r>
            <w:r w:rsidR="00572DC9" w:rsidRPr="004F0DA3">
              <w:rPr>
                <w:rFonts w:asciiTheme="minorHAnsi" w:hAnsiTheme="minorHAnsi" w:cstheme="minorHAnsi"/>
                <w:sz w:val="22"/>
              </w:rPr>
              <w:t>SAR/SUSAR reporting</w:t>
            </w:r>
          </w:p>
        </w:tc>
      </w:tr>
      <w:tr w:rsidR="00572DC9" w:rsidRPr="00AB3003" w14:paraId="279D671B" w14:textId="77777777" w:rsidTr="00572DC9">
        <w:trPr>
          <w:trHeight w:val="1300"/>
        </w:trPr>
        <w:tc>
          <w:tcPr>
            <w:tcW w:w="3227" w:type="dxa"/>
          </w:tcPr>
          <w:p w14:paraId="51B5DAEE" w14:textId="77777777" w:rsidR="00572DC9" w:rsidRPr="004F0DA3" w:rsidRDefault="00572DC9" w:rsidP="00572DC9">
            <w:pPr>
              <w:jc w:val="both"/>
              <w:rPr>
                <w:rFonts w:asciiTheme="minorHAnsi" w:hAnsiTheme="minorHAnsi" w:cstheme="minorHAnsi"/>
                <w:sz w:val="22"/>
                <w:u w:val="single"/>
              </w:rPr>
            </w:pPr>
            <w:r w:rsidRPr="004F0DA3">
              <w:rPr>
                <w:rFonts w:asciiTheme="minorHAnsi" w:hAnsiTheme="minorHAnsi" w:cstheme="minorHAnsi"/>
                <w:sz w:val="22"/>
                <w:szCs w:val="20"/>
                <w:u w:val="single"/>
              </w:rPr>
              <w:t>Initial report</w:t>
            </w:r>
          </w:p>
          <w:p w14:paraId="489CAAD6" w14:textId="77777777" w:rsidR="00572DC9" w:rsidRPr="004F0DA3" w:rsidRDefault="00572DC9" w:rsidP="00572DC9">
            <w:pPr>
              <w:jc w:val="both"/>
              <w:rPr>
                <w:rFonts w:asciiTheme="minorHAnsi" w:hAnsiTheme="minorHAnsi" w:cstheme="minorHAnsi"/>
                <w:sz w:val="22"/>
              </w:rPr>
            </w:pPr>
            <w:r w:rsidRPr="004F0DA3">
              <w:rPr>
                <w:rFonts w:asciiTheme="minorHAnsi" w:hAnsiTheme="minorHAnsi" w:cstheme="minorHAnsi"/>
                <w:sz w:val="22"/>
                <w:szCs w:val="20"/>
              </w:rPr>
              <w:t xml:space="preserve">Within </w:t>
            </w:r>
            <w:r w:rsidRPr="004F0DA3">
              <w:rPr>
                <w:rFonts w:asciiTheme="minorHAnsi" w:hAnsiTheme="minorHAnsi" w:cstheme="minorHAnsi"/>
                <w:sz w:val="22"/>
                <w:szCs w:val="20"/>
                <w:u w:val="single"/>
              </w:rPr>
              <w:t>24 hours</w:t>
            </w:r>
            <w:r w:rsidRPr="004F0DA3">
              <w:rPr>
                <w:rFonts w:asciiTheme="minorHAnsi" w:hAnsiTheme="minorHAnsi" w:cstheme="minorHAnsi"/>
                <w:sz w:val="22"/>
                <w:szCs w:val="20"/>
              </w:rPr>
              <w:t xml:space="preserve"> of investigator awareness report to:</w:t>
            </w:r>
          </w:p>
          <w:p w14:paraId="3D52AD6F" w14:textId="77777777" w:rsidR="00572DC9" w:rsidRPr="004F0DA3" w:rsidRDefault="00572DC9" w:rsidP="00572DC9">
            <w:pPr>
              <w:jc w:val="both"/>
              <w:rPr>
                <w:rFonts w:asciiTheme="minorHAnsi" w:hAnsiTheme="minorHAnsi" w:cstheme="minorHAnsi"/>
                <w:sz w:val="22"/>
              </w:rPr>
            </w:pPr>
            <w:r w:rsidRPr="004F0DA3">
              <w:rPr>
                <w:rFonts w:asciiTheme="minorHAnsi" w:hAnsiTheme="minorHAnsi" w:cstheme="minorHAnsi"/>
                <w:sz w:val="22"/>
                <w:szCs w:val="20"/>
                <w:u w:val="single"/>
              </w:rPr>
              <w:t>Coordinator:</w:t>
            </w:r>
            <w:r w:rsidRPr="004F0DA3">
              <w:rPr>
                <w:rFonts w:asciiTheme="minorHAnsi" w:hAnsiTheme="minorHAnsi" w:cstheme="minorHAnsi"/>
                <w:sz w:val="22"/>
                <w:szCs w:val="20"/>
              </w:rPr>
              <w:t xml:space="preserve"> </w:t>
            </w:r>
          </w:p>
          <w:p w14:paraId="27D43F10" w14:textId="77777777" w:rsidR="00572DC9" w:rsidRPr="004F0DA3" w:rsidRDefault="00EE5334" w:rsidP="00572DC9">
            <w:pPr>
              <w:jc w:val="both"/>
              <w:rPr>
                <w:rFonts w:asciiTheme="minorHAnsi" w:hAnsiTheme="minorHAnsi" w:cstheme="minorHAnsi"/>
                <w:sz w:val="22"/>
              </w:rPr>
            </w:pPr>
            <w:hyperlink r:id="rId26" w:history="1">
              <w:r w:rsidR="00572DC9" w:rsidRPr="004F0DA3">
                <w:rPr>
                  <w:rFonts w:asciiTheme="minorHAnsi" w:hAnsiTheme="minorHAnsi" w:cstheme="minorHAnsi"/>
                  <w:color w:val="0000FF"/>
                  <w:sz w:val="22"/>
                  <w:szCs w:val="20"/>
                  <w:u w:val="single"/>
                </w:rPr>
                <w:t>Cambs.cardiovascular@nhs.net</w:t>
              </w:r>
            </w:hyperlink>
          </w:p>
          <w:p w14:paraId="14840415" w14:textId="77777777" w:rsidR="00572DC9" w:rsidRPr="004F0DA3" w:rsidRDefault="00572DC9" w:rsidP="00572DC9">
            <w:pPr>
              <w:jc w:val="both"/>
              <w:rPr>
                <w:rFonts w:asciiTheme="minorHAnsi" w:hAnsiTheme="minorHAnsi" w:cstheme="minorHAnsi"/>
                <w:sz w:val="22"/>
              </w:rPr>
            </w:pPr>
          </w:p>
        </w:tc>
      </w:tr>
    </w:tbl>
    <w:p w14:paraId="5C89499A" w14:textId="77777777" w:rsidR="009F4138" w:rsidRPr="004F0DA3" w:rsidRDefault="009F4138" w:rsidP="004F0DA3">
      <w:pPr>
        <w:jc w:val="both"/>
        <w:rPr>
          <w:rFonts w:asciiTheme="minorHAnsi" w:hAnsiTheme="minorHAnsi" w:cstheme="minorHAnsi"/>
          <w:color w:val="FF0000"/>
          <w:sz w:val="22"/>
          <w:szCs w:val="22"/>
        </w:rPr>
      </w:pPr>
    </w:p>
    <w:p w14:paraId="19D98E23" w14:textId="77777777" w:rsidR="009F4138" w:rsidRPr="004F0DA3" w:rsidRDefault="009F4138" w:rsidP="004F0DA3">
      <w:pPr>
        <w:jc w:val="both"/>
        <w:rPr>
          <w:rFonts w:asciiTheme="minorHAnsi" w:hAnsiTheme="minorHAnsi" w:cstheme="minorHAnsi"/>
          <w:color w:val="FF0000"/>
          <w:sz w:val="22"/>
          <w:szCs w:val="22"/>
        </w:rPr>
      </w:pPr>
    </w:p>
    <w:p w14:paraId="4A2E8B7D" w14:textId="77777777" w:rsidR="009F4138" w:rsidRPr="004F0DA3" w:rsidRDefault="009F4138" w:rsidP="004F0DA3">
      <w:pPr>
        <w:jc w:val="both"/>
        <w:rPr>
          <w:rFonts w:asciiTheme="minorHAnsi" w:hAnsiTheme="minorHAnsi" w:cstheme="minorHAnsi"/>
          <w:color w:val="FF0000"/>
          <w:sz w:val="22"/>
          <w:szCs w:val="22"/>
        </w:rPr>
      </w:pPr>
    </w:p>
    <w:p w14:paraId="76AA0BC7" w14:textId="77777777" w:rsidR="009F4138" w:rsidRPr="004F0DA3" w:rsidRDefault="009F4138" w:rsidP="004F0DA3">
      <w:pPr>
        <w:jc w:val="both"/>
        <w:rPr>
          <w:rFonts w:asciiTheme="minorHAnsi" w:hAnsiTheme="minorHAnsi" w:cstheme="minorHAnsi"/>
          <w:color w:val="FF0000"/>
          <w:sz w:val="22"/>
          <w:szCs w:val="22"/>
        </w:rPr>
      </w:pPr>
    </w:p>
    <w:p w14:paraId="7492DB88" w14:textId="77777777" w:rsidR="009F4138" w:rsidRPr="004F0DA3" w:rsidRDefault="009F4138" w:rsidP="004F0DA3">
      <w:pPr>
        <w:jc w:val="both"/>
        <w:rPr>
          <w:rFonts w:asciiTheme="minorHAnsi" w:hAnsiTheme="minorHAnsi" w:cstheme="minorHAnsi"/>
          <w:color w:val="FF0000"/>
          <w:sz w:val="22"/>
          <w:szCs w:val="22"/>
        </w:rPr>
      </w:pPr>
    </w:p>
    <w:p w14:paraId="40FCF58E" w14:textId="77777777" w:rsidR="009F4138" w:rsidRPr="004F0DA3" w:rsidRDefault="009F4138" w:rsidP="004F0DA3">
      <w:pPr>
        <w:jc w:val="both"/>
        <w:rPr>
          <w:rFonts w:asciiTheme="minorHAnsi" w:hAnsiTheme="minorHAnsi" w:cstheme="minorHAnsi"/>
          <w:color w:val="FF0000"/>
          <w:sz w:val="22"/>
          <w:szCs w:val="22"/>
        </w:rPr>
      </w:pPr>
    </w:p>
    <w:p w14:paraId="436519E2" w14:textId="77777777" w:rsidR="009F4138" w:rsidRPr="004F0DA3" w:rsidRDefault="009F4138" w:rsidP="004F0DA3">
      <w:pPr>
        <w:jc w:val="both"/>
        <w:rPr>
          <w:rFonts w:asciiTheme="minorHAnsi" w:hAnsiTheme="minorHAnsi" w:cstheme="minorHAnsi"/>
          <w:color w:val="FF0000"/>
          <w:sz w:val="22"/>
          <w:szCs w:val="22"/>
        </w:rPr>
      </w:pPr>
    </w:p>
    <w:p w14:paraId="189ED004" w14:textId="77777777" w:rsidR="009F4138" w:rsidRPr="004F0DA3" w:rsidRDefault="009F4138" w:rsidP="004F0DA3">
      <w:pPr>
        <w:jc w:val="both"/>
        <w:rPr>
          <w:rFonts w:asciiTheme="minorHAnsi" w:hAnsiTheme="minorHAnsi" w:cstheme="minorHAnsi"/>
          <w:color w:val="FF0000"/>
          <w:sz w:val="22"/>
          <w:szCs w:val="22"/>
        </w:rPr>
      </w:pPr>
    </w:p>
    <w:p w14:paraId="1F9EE5EC" w14:textId="77777777" w:rsidR="009F4138" w:rsidRPr="004F0DA3" w:rsidRDefault="009F4138" w:rsidP="004F0DA3">
      <w:pPr>
        <w:jc w:val="both"/>
        <w:rPr>
          <w:rFonts w:asciiTheme="minorHAnsi" w:hAnsiTheme="minorHAnsi" w:cstheme="minorHAnsi"/>
          <w:color w:val="FF0000"/>
          <w:sz w:val="22"/>
          <w:szCs w:val="22"/>
        </w:rPr>
      </w:pPr>
    </w:p>
    <w:p w14:paraId="2DE7589D" w14:textId="77777777" w:rsidR="009F4138" w:rsidRPr="004F0DA3" w:rsidRDefault="009F4138" w:rsidP="004F0DA3">
      <w:pPr>
        <w:jc w:val="both"/>
        <w:rPr>
          <w:rFonts w:asciiTheme="minorHAnsi" w:hAnsiTheme="minorHAnsi" w:cstheme="minorHAnsi"/>
          <w:color w:val="FF0000"/>
          <w:sz w:val="22"/>
          <w:szCs w:val="22"/>
        </w:rPr>
      </w:pPr>
    </w:p>
    <w:p w14:paraId="1F3F5C9F" w14:textId="77777777" w:rsidR="009F4138" w:rsidRPr="004F0DA3" w:rsidRDefault="009F4138" w:rsidP="004F0DA3">
      <w:pPr>
        <w:jc w:val="both"/>
        <w:rPr>
          <w:rFonts w:asciiTheme="minorHAnsi" w:hAnsiTheme="minorHAnsi" w:cstheme="minorHAnsi"/>
          <w:color w:val="FF0000"/>
          <w:sz w:val="22"/>
          <w:szCs w:val="22"/>
        </w:rPr>
      </w:pPr>
    </w:p>
    <w:p w14:paraId="5CD11494" w14:textId="77777777" w:rsidR="009F4138" w:rsidRPr="004F0DA3" w:rsidRDefault="009F4138" w:rsidP="004F0DA3">
      <w:pPr>
        <w:jc w:val="both"/>
        <w:rPr>
          <w:rFonts w:asciiTheme="minorHAnsi" w:hAnsiTheme="minorHAnsi" w:cstheme="minorHAnsi"/>
          <w:color w:val="FF0000"/>
          <w:sz w:val="22"/>
          <w:szCs w:val="22"/>
        </w:rPr>
      </w:pPr>
    </w:p>
    <w:p w14:paraId="5C0F6348" w14:textId="77777777" w:rsidR="009F4138" w:rsidRPr="004F0DA3" w:rsidRDefault="009F4138" w:rsidP="004F0DA3">
      <w:pPr>
        <w:jc w:val="both"/>
        <w:rPr>
          <w:rFonts w:asciiTheme="minorHAnsi" w:hAnsiTheme="minorHAnsi" w:cstheme="minorHAnsi"/>
          <w:color w:val="FF0000"/>
          <w:sz w:val="22"/>
          <w:szCs w:val="22"/>
        </w:rPr>
      </w:pPr>
    </w:p>
    <w:tbl>
      <w:tblPr>
        <w:tblStyle w:val="TableGrid2"/>
        <w:tblpPr w:leftFromText="180" w:rightFromText="180" w:vertAnchor="text" w:horzAnchor="margin" w:tblpY="7"/>
        <w:tblW w:w="0" w:type="auto"/>
        <w:tblLook w:val="04A0" w:firstRow="1" w:lastRow="0" w:firstColumn="1" w:lastColumn="0" w:noHBand="0" w:noVBand="1"/>
      </w:tblPr>
      <w:tblGrid>
        <w:gridCol w:w="9242"/>
      </w:tblGrid>
      <w:tr w:rsidR="00017BFA" w:rsidRPr="00AB3003" w14:paraId="77380E05" w14:textId="77777777" w:rsidTr="00017BFA">
        <w:tc>
          <w:tcPr>
            <w:tcW w:w="9242" w:type="dxa"/>
          </w:tcPr>
          <w:p w14:paraId="5560A21D" w14:textId="77777777" w:rsidR="00017BFA" w:rsidRPr="004F0DA3" w:rsidRDefault="00017BFA" w:rsidP="00017BFA">
            <w:pPr>
              <w:jc w:val="both"/>
              <w:rPr>
                <w:rFonts w:asciiTheme="minorHAnsi" w:hAnsiTheme="minorHAnsi" w:cstheme="minorHAnsi"/>
                <w:sz w:val="22"/>
              </w:rPr>
            </w:pPr>
            <w:r w:rsidRPr="004F0DA3">
              <w:rPr>
                <w:rFonts w:asciiTheme="minorHAnsi" w:hAnsiTheme="minorHAnsi" w:cstheme="minorHAnsi"/>
                <w:sz w:val="22"/>
              </w:rPr>
              <w:t>SUSAR expedited reporting</w:t>
            </w:r>
          </w:p>
        </w:tc>
      </w:tr>
      <w:tr w:rsidR="00017BFA" w:rsidRPr="00AB3003" w14:paraId="67A63DD7" w14:textId="77777777" w:rsidTr="00017BFA">
        <w:tc>
          <w:tcPr>
            <w:tcW w:w="9242" w:type="dxa"/>
          </w:tcPr>
          <w:p w14:paraId="3C7ECDB4" w14:textId="77777777" w:rsidR="00017BFA" w:rsidRPr="004F0DA3" w:rsidRDefault="00017BFA" w:rsidP="00017BFA">
            <w:pPr>
              <w:jc w:val="both"/>
              <w:rPr>
                <w:rFonts w:asciiTheme="minorHAnsi" w:hAnsiTheme="minorHAnsi" w:cstheme="minorHAnsi"/>
                <w:sz w:val="22"/>
              </w:rPr>
            </w:pPr>
            <w:r w:rsidRPr="004F0DA3">
              <w:rPr>
                <w:rFonts w:asciiTheme="minorHAnsi" w:hAnsiTheme="minorHAnsi" w:cstheme="minorHAnsi"/>
                <w:sz w:val="22"/>
                <w:szCs w:val="20"/>
              </w:rPr>
              <w:t xml:space="preserve">The Chief Investigator must report a SUSAR to the Sponsor, REC and MHRA within statutory timelines. Each SUSAR requires the entry of relevant data and information by the Chief Investigator into the eSUSAR reporting system. A copy of this report should be provided to the CCTU PV team, collating these on behalf of the sponsor. </w:t>
            </w:r>
          </w:p>
        </w:tc>
      </w:tr>
      <w:tr w:rsidR="00017BFA" w:rsidRPr="00AB3003" w14:paraId="0EC97BC8" w14:textId="77777777" w:rsidTr="00017BFA">
        <w:tc>
          <w:tcPr>
            <w:tcW w:w="9242" w:type="dxa"/>
          </w:tcPr>
          <w:p w14:paraId="6F9F5DEF" w14:textId="77777777" w:rsidR="00017BFA" w:rsidRPr="004F0DA3" w:rsidRDefault="005D2703" w:rsidP="00017BFA">
            <w:pPr>
              <w:jc w:val="both"/>
              <w:rPr>
                <w:rFonts w:asciiTheme="minorHAnsi" w:hAnsiTheme="minorHAnsi" w:cstheme="minorHAnsi"/>
                <w:sz w:val="22"/>
              </w:rPr>
            </w:pPr>
            <w:r>
              <w:rPr>
                <w:rFonts w:asciiTheme="minorHAnsi" w:hAnsiTheme="minorHAnsi" w:cstheme="minorHAnsi"/>
                <w:noProof/>
                <w:sz w:val="22"/>
                <w:lang w:eastAsia="en-GB"/>
              </w:rPr>
              <mc:AlternateContent>
                <mc:Choice Requires="wpg">
                  <w:drawing>
                    <wp:anchor distT="0" distB="0" distL="114300" distR="114300" simplePos="0" relativeHeight="251723776" behindDoc="0" locked="0" layoutInCell="1" allowOverlap="1" wp14:anchorId="4631A611" wp14:editId="79BCAC25">
                      <wp:simplePos x="0" y="0"/>
                      <wp:positionH relativeFrom="column">
                        <wp:posOffset>864235</wp:posOffset>
                      </wp:positionH>
                      <wp:positionV relativeFrom="paragraph">
                        <wp:posOffset>156845</wp:posOffset>
                      </wp:positionV>
                      <wp:extent cx="3905250" cy="1028700"/>
                      <wp:effectExtent l="0" t="0" r="19050" b="19050"/>
                      <wp:wrapNone/>
                      <wp:docPr id="4"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5250" cy="1028700"/>
                                <a:chOff x="0" y="0"/>
                                <a:chExt cx="35459" cy="10287"/>
                              </a:xfrm>
                            </wpg:grpSpPr>
                            <wps:wsp>
                              <wps:cNvPr id="5" name="Rounded Rectangle 8"/>
                              <wps:cNvSpPr>
                                <a:spLocks noChangeArrowheads="1"/>
                              </wps:cNvSpPr>
                              <wps:spPr bwMode="auto">
                                <a:xfrm>
                                  <a:off x="4508" y="0"/>
                                  <a:ext cx="26224" cy="2703"/>
                                </a:xfrm>
                                <a:prstGeom prst="roundRect">
                                  <a:avLst>
                                    <a:gd name="adj" fmla="val 16667"/>
                                  </a:avLst>
                                </a:prstGeom>
                                <a:noFill/>
                                <a:ln w="19050">
                                  <a:solidFill>
                                    <a:srgbClr val="000000"/>
                                  </a:solidFill>
                                  <a:round/>
                                  <a:headEnd/>
                                  <a:tailEnd/>
                                </a:ln>
                              </wps:spPr>
                              <wps:txbx>
                                <w:txbxContent>
                                  <w:p w14:paraId="7C2240D2" w14:textId="77777777" w:rsidR="003D7825" w:rsidRPr="007864EE" w:rsidRDefault="003D7825" w:rsidP="00017BFA">
                                    <w:pPr>
                                      <w:jc w:val="center"/>
                                      <w:rPr>
                                        <w:b/>
                                        <w:color w:val="000000" w:themeColor="text1"/>
                                        <w:sz w:val="18"/>
                                        <w:szCs w:val="18"/>
                                        <w:u w:val="single"/>
                                      </w:rPr>
                                    </w:pPr>
                                    <w:r w:rsidRPr="00E61319">
                                      <w:rPr>
                                        <w:b/>
                                        <w:color w:val="000000" w:themeColor="text1"/>
                                        <w:sz w:val="16"/>
                                        <w:szCs w:val="16"/>
                                        <w:u w:val="single"/>
                                      </w:rPr>
                                      <w:t>Is the SUSAR fatal or life-</w:t>
                                    </w:r>
                                    <w:r>
                                      <w:rPr>
                                        <w:b/>
                                        <w:color w:val="000000" w:themeColor="text1"/>
                                        <w:sz w:val="18"/>
                                        <w:szCs w:val="18"/>
                                        <w:u w:val="single"/>
                                      </w:rPr>
                                      <w:t>threatening?</w:t>
                                    </w:r>
                                  </w:p>
                                </w:txbxContent>
                              </wps:txbx>
                              <wps:bodyPr rot="0" vert="horz" wrap="square" lIns="91440" tIns="45720" rIns="91440" bIns="45720" anchor="ctr" anchorCtr="0" upright="1">
                                <a:noAutofit/>
                              </wps:bodyPr>
                            </wps:wsp>
                            <wps:wsp>
                              <wps:cNvPr id="6" name="Rounded Rectangle 18"/>
                              <wps:cNvSpPr>
                                <a:spLocks noChangeArrowheads="1"/>
                              </wps:cNvSpPr>
                              <wps:spPr bwMode="auto">
                                <a:xfrm>
                                  <a:off x="24425" y="3900"/>
                                  <a:ext cx="5321" cy="2146"/>
                                </a:xfrm>
                                <a:prstGeom prst="roundRect">
                                  <a:avLst>
                                    <a:gd name="adj" fmla="val 16667"/>
                                  </a:avLst>
                                </a:prstGeom>
                                <a:noFill/>
                                <a:ln w="19050">
                                  <a:solidFill>
                                    <a:srgbClr val="000000"/>
                                  </a:solidFill>
                                  <a:round/>
                                  <a:headEnd/>
                                  <a:tailEnd/>
                                </a:ln>
                              </wps:spPr>
                              <wps:txbx>
                                <w:txbxContent>
                                  <w:p w14:paraId="12921EAA" w14:textId="77777777" w:rsidR="003D7825" w:rsidRPr="00BD134A" w:rsidRDefault="003D7825" w:rsidP="00017BFA">
                                    <w:pPr>
                                      <w:jc w:val="center"/>
                                      <w:rPr>
                                        <w:color w:val="000000" w:themeColor="text1"/>
                                        <w:sz w:val="14"/>
                                        <w:szCs w:val="14"/>
                                      </w:rPr>
                                    </w:pPr>
                                    <w:r w:rsidRPr="00BD134A">
                                      <w:rPr>
                                        <w:color w:val="000000" w:themeColor="text1"/>
                                        <w:sz w:val="14"/>
                                        <w:szCs w:val="14"/>
                                      </w:rPr>
                                      <w:t>No</w:t>
                                    </w:r>
                                  </w:p>
                                </w:txbxContent>
                              </wps:txbx>
                              <wps:bodyPr rot="0" vert="horz" wrap="square" lIns="91440" tIns="45720" rIns="91440" bIns="45720" anchor="ctr" anchorCtr="0" upright="1">
                                <a:noAutofit/>
                              </wps:bodyPr>
                            </wps:wsp>
                            <wps:wsp>
                              <wps:cNvPr id="7" name="Rounded Rectangle 19"/>
                              <wps:cNvSpPr>
                                <a:spLocks noChangeArrowheads="1"/>
                              </wps:cNvSpPr>
                              <wps:spPr bwMode="auto">
                                <a:xfrm>
                                  <a:off x="5652" y="3900"/>
                                  <a:ext cx="5321" cy="2146"/>
                                </a:xfrm>
                                <a:prstGeom prst="roundRect">
                                  <a:avLst>
                                    <a:gd name="adj" fmla="val 16667"/>
                                  </a:avLst>
                                </a:prstGeom>
                                <a:noFill/>
                                <a:ln w="19050">
                                  <a:solidFill>
                                    <a:srgbClr val="000000"/>
                                  </a:solidFill>
                                  <a:round/>
                                  <a:headEnd/>
                                  <a:tailEnd/>
                                </a:ln>
                              </wps:spPr>
                              <wps:txbx>
                                <w:txbxContent>
                                  <w:p w14:paraId="79E651F0" w14:textId="77777777" w:rsidR="003D7825" w:rsidRPr="00BD134A" w:rsidRDefault="003D7825" w:rsidP="00017BFA">
                                    <w:pPr>
                                      <w:jc w:val="center"/>
                                      <w:rPr>
                                        <w:color w:val="000000" w:themeColor="text1"/>
                                        <w:sz w:val="14"/>
                                        <w:szCs w:val="14"/>
                                      </w:rPr>
                                    </w:pPr>
                                    <w:r>
                                      <w:rPr>
                                        <w:color w:val="000000" w:themeColor="text1"/>
                                        <w:sz w:val="14"/>
                                        <w:szCs w:val="14"/>
                                      </w:rPr>
                                      <w:t>Yes</w:t>
                                    </w:r>
                                  </w:p>
                                </w:txbxContent>
                              </wps:txbx>
                              <wps:bodyPr rot="0" vert="horz" wrap="square" lIns="91440" tIns="45720" rIns="91440" bIns="45720" anchor="ctr" anchorCtr="0" upright="1">
                                <a:noAutofit/>
                              </wps:bodyPr>
                            </wps:wsp>
                            <wps:wsp>
                              <wps:cNvPr id="8" name="Rounded Rectangle 22"/>
                              <wps:cNvSpPr>
                                <a:spLocks noChangeArrowheads="1"/>
                              </wps:cNvSpPr>
                              <wps:spPr bwMode="auto">
                                <a:xfrm>
                                  <a:off x="0" y="7622"/>
                                  <a:ext cx="16778" cy="2665"/>
                                </a:xfrm>
                                <a:prstGeom prst="roundRect">
                                  <a:avLst>
                                    <a:gd name="adj" fmla="val 16667"/>
                                  </a:avLst>
                                </a:prstGeom>
                                <a:noFill/>
                                <a:ln w="19050">
                                  <a:solidFill>
                                    <a:srgbClr val="000000"/>
                                  </a:solidFill>
                                  <a:round/>
                                  <a:headEnd/>
                                  <a:tailEnd/>
                                </a:ln>
                              </wps:spPr>
                              <wps:txbx>
                                <w:txbxContent>
                                  <w:p w14:paraId="708272DE" w14:textId="77777777" w:rsidR="003D7825" w:rsidRPr="00BD134A" w:rsidRDefault="003D7825" w:rsidP="00017BFA">
                                    <w:pPr>
                                      <w:jc w:val="center"/>
                                      <w:rPr>
                                        <w:color w:val="000000" w:themeColor="text1"/>
                                        <w:sz w:val="14"/>
                                        <w:szCs w:val="14"/>
                                      </w:rPr>
                                    </w:pPr>
                                    <w:r>
                                      <w:rPr>
                                        <w:color w:val="000000" w:themeColor="text1"/>
                                        <w:sz w:val="14"/>
                                        <w:szCs w:val="14"/>
                                      </w:rPr>
                                      <w:t>Report to REC/MHRA within 7 days</w:t>
                                    </w:r>
                                  </w:p>
                                </w:txbxContent>
                              </wps:txbx>
                              <wps:bodyPr rot="0" vert="horz" wrap="square" lIns="91440" tIns="45720" rIns="91440" bIns="45720" anchor="ctr" anchorCtr="0" upright="1">
                                <a:noAutofit/>
                              </wps:bodyPr>
                            </wps:wsp>
                            <wps:wsp>
                              <wps:cNvPr id="9" name="Rounded Rectangle 294"/>
                              <wps:cNvSpPr>
                                <a:spLocks noChangeArrowheads="1"/>
                              </wps:cNvSpPr>
                              <wps:spPr bwMode="auto">
                                <a:xfrm>
                                  <a:off x="18450" y="7393"/>
                                  <a:ext cx="17009" cy="2894"/>
                                </a:xfrm>
                                <a:prstGeom prst="roundRect">
                                  <a:avLst>
                                    <a:gd name="adj" fmla="val 16667"/>
                                  </a:avLst>
                                </a:prstGeom>
                                <a:noFill/>
                                <a:ln w="19050">
                                  <a:solidFill>
                                    <a:srgbClr val="000000"/>
                                  </a:solidFill>
                                  <a:round/>
                                  <a:headEnd/>
                                  <a:tailEnd/>
                                </a:ln>
                              </wps:spPr>
                              <wps:txbx>
                                <w:txbxContent>
                                  <w:p w14:paraId="0853F96E" w14:textId="77777777" w:rsidR="003D7825" w:rsidRPr="00BD134A" w:rsidRDefault="003D7825" w:rsidP="00017BFA">
                                    <w:pPr>
                                      <w:jc w:val="center"/>
                                      <w:rPr>
                                        <w:color w:val="000000" w:themeColor="text1"/>
                                        <w:sz w:val="14"/>
                                        <w:szCs w:val="14"/>
                                      </w:rPr>
                                    </w:pPr>
                                    <w:r>
                                      <w:rPr>
                                        <w:color w:val="000000" w:themeColor="text1"/>
                                        <w:sz w:val="14"/>
                                        <w:szCs w:val="14"/>
                                      </w:rPr>
                                      <w:t>Report to REC/MHRA within 15 days</w:t>
                                    </w:r>
                                  </w:p>
                                </w:txbxContent>
                              </wps:txbx>
                              <wps:bodyPr rot="0" vert="horz" wrap="square" lIns="91440" tIns="45720" rIns="91440" bIns="45720" anchor="ctr" anchorCtr="0" upright="1">
                                <a:noAutofit/>
                              </wps:bodyPr>
                            </wps:wsp>
                            <wps:wsp>
                              <wps:cNvPr id="11" name="Straight Arrow Connector 295"/>
                              <wps:cNvCnPr>
                                <a:cxnSpLocks noChangeShapeType="1"/>
                              </wps:cNvCnPr>
                              <wps:spPr bwMode="auto">
                                <a:xfrm>
                                  <a:off x="8110" y="2623"/>
                                  <a:ext cx="0" cy="1277"/>
                                </a:xfrm>
                                <a:prstGeom prst="straightConnector1">
                                  <a:avLst/>
                                </a:prstGeom>
                                <a:noFill/>
                                <a:ln w="9525">
                                  <a:solidFill>
                                    <a:srgbClr val="000000"/>
                                  </a:solidFill>
                                  <a:round/>
                                  <a:headEnd/>
                                  <a:tailEnd type="arrow" w="med" len="med"/>
                                </a:ln>
                              </wps:spPr>
                              <wps:bodyPr/>
                            </wps:wsp>
                            <wps:wsp>
                              <wps:cNvPr id="13" name="Straight Arrow Connector 296"/>
                              <wps:cNvCnPr>
                                <a:cxnSpLocks noChangeShapeType="1"/>
                              </wps:cNvCnPr>
                              <wps:spPr bwMode="auto">
                                <a:xfrm>
                                  <a:off x="27113" y="2703"/>
                                  <a:ext cx="0" cy="1200"/>
                                </a:xfrm>
                                <a:prstGeom prst="straightConnector1">
                                  <a:avLst/>
                                </a:prstGeom>
                                <a:noFill/>
                                <a:ln w="9525">
                                  <a:solidFill>
                                    <a:srgbClr val="000000"/>
                                  </a:solidFill>
                                  <a:round/>
                                  <a:headEnd/>
                                  <a:tailEnd type="arrow" w="med" len="med"/>
                                </a:ln>
                              </wps:spPr>
                              <wps:bodyPr/>
                            </wps:wsp>
                            <wps:wsp>
                              <wps:cNvPr id="14" name="Straight Arrow Connector 297"/>
                              <wps:cNvCnPr>
                                <a:cxnSpLocks noChangeShapeType="1"/>
                              </wps:cNvCnPr>
                              <wps:spPr bwMode="auto">
                                <a:xfrm>
                                  <a:off x="8110" y="6202"/>
                                  <a:ext cx="0" cy="1431"/>
                                </a:xfrm>
                                <a:prstGeom prst="straightConnector1">
                                  <a:avLst/>
                                </a:prstGeom>
                                <a:noFill/>
                                <a:ln w="9525">
                                  <a:solidFill>
                                    <a:srgbClr val="000000"/>
                                  </a:solidFill>
                                  <a:round/>
                                  <a:headEnd/>
                                  <a:tailEnd type="arrow" w="med" len="med"/>
                                </a:ln>
                              </wps:spPr>
                              <wps:bodyPr/>
                            </wps:wsp>
                            <wps:wsp>
                              <wps:cNvPr id="15" name="Straight Arrow Connector 298"/>
                              <wps:cNvCnPr>
                                <a:cxnSpLocks noChangeShapeType="1"/>
                              </wps:cNvCnPr>
                              <wps:spPr bwMode="auto">
                                <a:xfrm>
                                  <a:off x="27193" y="6202"/>
                                  <a:ext cx="0" cy="1192"/>
                                </a:xfrm>
                                <a:prstGeom prst="straightConnector1">
                                  <a:avLst/>
                                </a:prstGeom>
                                <a:noFill/>
                                <a:ln w="9525">
                                  <a:solidFill>
                                    <a:srgbClr val="000000"/>
                                  </a:solidFill>
                                  <a:round/>
                                  <a:headEnd/>
                                  <a:tailEnd type="arrow" w="med" len="med"/>
                                </a:ln>
                              </wps:spPr>
                              <wps:bodyPr/>
                            </wps:wsp>
                          </wpg:wgp>
                        </a:graphicData>
                      </a:graphic>
                      <wp14:sizeRelH relativeFrom="margin">
                        <wp14:pctWidth>0</wp14:pctWidth>
                      </wp14:sizeRelH>
                      <wp14:sizeRelV relativeFrom="margin">
                        <wp14:pctHeight>0</wp14:pctHeight>
                      </wp14:sizeRelV>
                    </wp:anchor>
                  </w:drawing>
                </mc:Choice>
                <mc:Fallback>
                  <w:pict>
                    <v:group w14:anchorId="4631A611" id="Group 7" o:spid="_x0000_s1064" style="position:absolute;left:0;text-align:left;margin-left:68.05pt;margin-top:12.35pt;width:307.5pt;height:81pt;z-index:251723776;mso-width-relative:margin;mso-height-relative:margin" coordsize="35459,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">
                      <v:roundrect id="Rounded Rectangle 8" o:spid="_x0000_s1065" style="position:absolute;left:4508;width:26224;height:270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" filled="f" strokeweight="1.5pt">
                        <v:textbox>
                          <w:txbxContent>
                            <w:p w14:paraId="7C2240D2" w14:textId="77777777" w:rsidR="003D7825" w:rsidRPr="007864EE" w:rsidRDefault="003D7825" w:rsidP="00017BFA">
                              <w:pPr>
                                <w:jc w:val="center"/>
                                <w:rPr>
                                  <w:b/>
                                  <w:color w:val="000000" w:themeColor="text1"/>
                                  <w:sz w:val="18"/>
                                  <w:szCs w:val="18"/>
                                  <w:u w:val="single"/>
                                </w:rPr>
                              </w:pPr>
                              <w:r w:rsidRPr="00E61319">
                                <w:rPr>
                                  <w:b/>
                                  <w:color w:val="000000" w:themeColor="text1"/>
                                  <w:sz w:val="16"/>
                                  <w:szCs w:val="16"/>
                                  <w:u w:val="single"/>
                                </w:rPr>
                                <w:t>Is the SUSAR fatal or life-</w:t>
                              </w:r>
                              <w:r>
                                <w:rPr>
                                  <w:b/>
                                  <w:color w:val="000000" w:themeColor="text1"/>
                                  <w:sz w:val="18"/>
                                  <w:szCs w:val="18"/>
                                  <w:u w:val="single"/>
                                </w:rPr>
                                <w:t>threatening?</w:t>
                              </w:r>
                            </w:p>
                          </w:txbxContent>
                        </v:textbox>
                      </v:roundrect>
                      <v:roundrect id="Rounded Rectangle 18" o:spid="_x0000_s1066" style="position:absolute;left:24425;top:3900;width:5321;height:21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" filled="f" strokeweight="1.5pt">
                        <v:textbox>
                          <w:txbxContent>
                            <w:p w14:paraId="12921EAA" w14:textId="77777777" w:rsidR="003D7825" w:rsidRPr="00BD134A" w:rsidRDefault="003D7825" w:rsidP="00017BFA">
                              <w:pPr>
                                <w:jc w:val="center"/>
                                <w:rPr>
                                  <w:color w:val="000000" w:themeColor="text1"/>
                                  <w:sz w:val="14"/>
                                  <w:szCs w:val="14"/>
                                </w:rPr>
                              </w:pPr>
                              <w:r w:rsidRPr="00BD134A">
                                <w:rPr>
                                  <w:color w:val="000000" w:themeColor="text1"/>
                                  <w:sz w:val="14"/>
                                  <w:szCs w:val="14"/>
                                </w:rPr>
                                <w:t>No</w:t>
                              </w:r>
                            </w:p>
                          </w:txbxContent>
                        </v:textbox>
                      </v:roundrect>
                      <v:roundrect id="Rounded Rectangle 19" o:spid="_x0000_s1067" style="position:absolute;left:5652;top:3900;width:5321;height:21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" filled="f" strokeweight="1.5pt">
                        <v:textbox>
                          <w:txbxContent>
                            <w:p w14:paraId="79E651F0" w14:textId="77777777" w:rsidR="003D7825" w:rsidRPr="00BD134A" w:rsidRDefault="003D7825" w:rsidP="00017BFA">
                              <w:pPr>
                                <w:jc w:val="center"/>
                                <w:rPr>
                                  <w:color w:val="000000" w:themeColor="text1"/>
                                  <w:sz w:val="14"/>
                                  <w:szCs w:val="14"/>
                                </w:rPr>
                              </w:pPr>
                              <w:r>
                                <w:rPr>
                                  <w:color w:val="000000" w:themeColor="text1"/>
                                  <w:sz w:val="14"/>
                                  <w:szCs w:val="14"/>
                                </w:rPr>
                                <w:t>Yes</w:t>
                              </w:r>
                            </w:p>
                          </w:txbxContent>
                        </v:textbox>
                      </v:roundrect>
                      <v:roundrect id="Rounded Rectangle 22" o:spid="_x0000_s1068" style="position:absolute;top:7622;width:16778;height:26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" filled="f" strokeweight="1.5pt">
                        <v:textbox>
                          <w:txbxContent>
                            <w:p w14:paraId="708272DE" w14:textId="77777777" w:rsidR="003D7825" w:rsidRPr="00BD134A" w:rsidRDefault="003D7825" w:rsidP="00017BFA">
                              <w:pPr>
                                <w:jc w:val="center"/>
                                <w:rPr>
                                  <w:color w:val="000000" w:themeColor="text1"/>
                                  <w:sz w:val="14"/>
                                  <w:szCs w:val="14"/>
                                </w:rPr>
                              </w:pPr>
                              <w:r>
                                <w:rPr>
                                  <w:color w:val="000000" w:themeColor="text1"/>
                                  <w:sz w:val="14"/>
                                  <w:szCs w:val="14"/>
                                </w:rPr>
                                <w:t>Report to REC/MHRA within 7 days</w:t>
                              </w:r>
                            </w:p>
                          </w:txbxContent>
                        </v:textbox>
                      </v:roundrect>
                      <v:roundrect id="Rounded Rectangle 294" o:spid="_x0000_s1069" style="position:absolute;left:18450;top:7393;width:17009;height:28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" filled="f" strokeweight="1.5pt">
                        <v:textbox>
                          <w:txbxContent>
                            <w:p w14:paraId="0853F96E" w14:textId="77777777" w:rsidR="003D7825" w:rsidRPr="00BD134A" w:rsidRDefault="003D7825" w:rsidP="00017BFA">
                              <w:pPr>
                                <w:jc w:val="center"/>
                                <w:rPr>
                                  <w:color w:val="000000" w:themeColor="text1"/>
                                  <w:sz w:val="14"/>
                                  <w:szCs w:val="14"/>
                                </w:rPr>
                              </w:pPr>
                              <w:r>
                                <w:rPr>
                                  <w:color w:val="000000" w:themeColor="text1"/>
                                  <w:sz w:val="14"/>
                                  <w:szCs w:val="14"/>
                                </w:rPr>
                                <w:t>Report to REC/MHRA within 15 days</w:t>
                              </w:r>
                            </w:p>
                          </w:txbxContent>
                        </v:textbox>
                      </v:roundrect>
                      <v:shape id="Straight Arrow Connector 295" o:spid="_x0000_s1070" type="#_x0000_t32" style="position:absolute;left:8110;top:2623;width:0;height:1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">
                        <v:stroke endarrow="open"/>
                      </v:shape>
                      <v:shape id="Straight Arrow Connector 296" o:spid="_x0000_s1071" type="#_x0000_t32" style="position:absolute;left:27113;top:2703;width:0;height:1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">
                        <v:stroke endarrow="open"/>
                      </v:shape>
                      <v:shape id="Straight Arrow Connector 297" o:spid="_x0000_s1072" type="#_x0000_t32" style="position:absolute;left:8110;top:6202;width:0;height:14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">
                        <v:stroke endarrow="open"/>
                      </v:shape>
                      <v:shape id="Straight Arrow Connector 298" o:spid="_x0000_s1073" type="#_x0000_t32" style="position:absolute;left:27193;top:6202;width:0;height:1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">
                        <v:stroke endarrow="open"/>
                      </v:shape>
                    </v:group>
                  </w:pict>
                </mc:Fallback>
              </mc:AlternateContent>
            </w:r>
          </w:p>
          <w:p w14:paraId="4FE38B31" w14:textId="77777777" w:rsidR="00017BFA" w:rsidRPr="004F0DA3" w:rsidRDefault="00017BFA" w:rsidP="00017BFA">
            <w:pPr>
              <w:jc w:val="both"/>
              <w:rPr>
                <w:rFonts w:asciiTheme="minorHAnsi" w:hAnsiTheme="minorHAnsi" w:cstheme="minorHAnsi"/>
                <w:sz w:val="22"/>
              </w:rPr>
            </w:pPr>
          </w:p>
          <w:p w14:paraId="675FA9E5" w14:textId="77777777" w:rsidR="00017BFA" w:rsidRPr="004F0DA3" w:rsidRDefault="00017BFA" w:rsidP="00017BFA">
            <w:pPr>
              <w:jc w:val="both"/>
              <w:rPr>
                <w:rFonts w:asciiTheme="minorHAnsi" w:hAnsiTheme="minorHAnsi" w:cstheme="minorHAnsi"/>
                <w:sz w:val="22"/>
              </w:rPr>
            </w:pPr>
          </w:p>
          <w:p w14:paraId="5C05A0E3" w14:textId="77777777" w:rsidR="00017BFA" w:rsidRPr="004F0DA3" w:rsidRDefault="00017BFA" w:rsidP="00017BFA">
            <w:pPr>
              <w:jc w:val="both"/>
              <w:rPr>
                <w:rFonts w:asciiTheme="minorHAnsi" w:hAnsiTheme="minorHAnsi" w:cstheme="minorHAnsi"/>
                <w:sz w:val="22"/>
              </w:rPr>
            </w:pPr>
          </w:p>
          <w:p w14:paraId="5EFA177A" w14:textId="77777777" w:rsidR="00017BFA" w:rsidRPr="004F0DA3" w:rsidRDefault="00017BFA" w:rsidP="00017BFA">
            <w:pPr>
              <w:jc w:val="both"/>
              <w:rPr>
                <w:rFonts w:asciiTheme="minorHAnsi" w:hAnsiTheme="minorHAnsi" w:cstheme="minorHAnsi"/>
                <w:sz w:val="22"/>
              </w:rPr>
            </w:pPr>
          </w:p>
          <w:p w14:paraId="3B639C8E" w14:textId="77777777" w:rsidR="00017BFA" w:rsidRPr="004F0DA3" w:rsidRDefault="00017BFA" w:rsidP="00017BFA">
            <w:pPr>
              <w:jc w:val="both"/>
              <w:rPr>
                <w:rFonts w:asciiTheme="minorHAnsi" w:hAnsiTheme="minorHAnsi" w:cstheme="minorHAnsi"/>
                <w:sz w:val="22"/>
              </w:rPr>
            </w:pPr>
          </w:p>
          <w:p w14:paraId="7779C960" w14:textId="77777777" w:rsidR="00017BFA" w:rsidRPr="004F0DA3" w:rsidRDefault="00017BFA" w:rsidP="00017BFA">
            <w:pPr>
              <w:jc w:val="both"/>
              <w:rPr>
                <w:rFonts w:asciiTheme="minorHAnsi" w:hAnsiTheme="minorHAnsi" w:cstheme="minorHAnsi"/>
                <w:sz w:val="22"/>
              </w:rPr>
            </w:pPr>
          </w:p>
          <w:p w14:paraId="162F6742" w14:textId="77777777" w:rsidR="00017BFA" w:rsidRPr="004F0DA3" w:rsidRDefault="00017BFA" w:rsidP="00017BFA">
            <w:pPr>
              <w:jc w:val="both"/>
              <w:rPr>
                <w:rFonts w:asciiTheme="minorHAnsi" w:hAnsiTheme="minorHAnsi" w:cstheme="minorHAnsi"/>
                <w:sz w:val="22"/>
              </w:rPr>
            </w:pPr>
          </w:p>
          <w:p w14:paraId="3398FA5C" w14:textId="77777777" w:rsidR="00017BFA" w:rsidRPr="004F0DA3" w:rsidRDefault="00017BFA" w:rsidP="00017BFA">
            <w:pPr>
              <w:jc w:val="both"/>
              <w:rPr>
                <w:rFonts w:asciiTheme="minorHAnsi" w:hAnsiTheme="minorHAnsi" w:cstheme="minorHAnsi"/>
                <w:sz w:val="22"/>
              </w:rPr>
            </w:pPr>
          </w:p>
        </w:tc>
      </w:tr>
    </w:tbl>
    <w:p w14:paraId="629E71C2" w14:textId="77777777" w:rsidR="009F4138" w:rsidRPr="00017BFA" w:rsidRDefault="005D2703" w:rsidP="00017BFA">
      <w:pPr>
        <w:jc w:val="both"/>
        <w:rPr>
          <w:rFonts w:asciiTheme="minorHAnsi" w:hAnsiTheme="minorHAnsi" w:cstheme="minorHAnsi"/>
          <w:color w:val="FF0000"/>
          <w:sz w:val="22"/>
          <w:szCs w:val="22"/>
        </w:rPr>
      </w:pPr>
      <w:r>
        <w:rPr>
          <w:noProof/>
          <w:lang w:eastAsia="en-GB"/>
        </w:rPr>
        <mc:AlternateContent>
          <mc:Choice Requires="wps">
            <w:drawing>
              <wp:anchor distT="0" distB="0" distL="114300" distR="114300" simplePos="0" relativeHeight="251728896" behindDoc="0" locked="0" layoutInCell="1" allowOverlap="1" wp14:anchorId="5624FCB4" wp14:editId="63FF6991">
                <wp:simplePos x="0" y="0"/>
                <wp:positionH relativeFrom="column">
                  <wp:posOffset>-34290</wp:posOffset>
                </wp:positionH>
                <wp:positionV relativeFrom="paragraph">
                  <wp:posOffset>2506980</wp:posOffset>
                </wp:positionV>
                <wp:extent cx="4034790" cy="304800"/>
                <wp:effectExtent l="0" t="0" r="0" b="254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4790"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EDBD6C" w14:textId="77777777" w:rsidR="003D7825" w:rsidRPr="00D31434" w:rsidRDefault="003D7825">
                            <w:pPr>
                              <w:rPr>
                                <w:sz w:val="18"/>
                              </w:rPr>
                            </w:pPr>
                            <w:r w:rsidRPr="00D31434">
                              <w:rPr>
                                <w:sz w:val="18"/>
                              </w:rPr>
                              <w:t>*AESI will also be recorded in the CRF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24FCB4" id="Text Box 2" o:spid="_x0000_s1074" type="#_x0000_t202" style="position:absolute;left:0;text-align:left;margin-left:-2.7pt;margin-top:197.4pt;width:317.7pt;height: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" stroked="f">
                <v:textbox>
                  <w:txbxContent>
                    <w:p w14:paraId="1AEDBD6C" w14:textId="77777777" w:rsidR="003D7825" w:rsidRPr="00D31434" w:rsidRDefault="003D7825">
                      <w:pPr>
                        <w:rPr>
                          <w:sz w:val="18"/>
                        </w:rPr>
                      </w:pPr>
                      <w:r w:rsidRPr="00D31434">
                        <w:rPr>
                          <w:sz w:val="18"/>
                        </w:rPr>
                        <w:t>*AESI will also be recorded in the CRF</w:t>
                      </w:r>
                    </w:p>
                  </w:txbxContent>
                </v:textbox>
              </v:shape>
            </w:pict>
          </mc:Fallback>
        </mc:AlternateContent>
      </w:r>
    </w:p>
    <w:sectPr w:rsidR="009F4138" w:rsidRPr="00017BFA" w:rsidSect="009127E9">
      <w:pgSz w:w="11906" w:h="16838"/>
      <w:pgMar w:top="1440" w:right="1077" w:bottom="1440" w:left="1474" w:header="720" w:footer="720" w:gutter="0"/>
      <w:cols w:space="720"/>
      <w:docGrid w:linePitch="28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07" w:author="Hernan Sancho, Elena" w:date="2020-05-14T11:05:00Z" w:initials="HE">
    <w:p w14:paraId="56CE6CF1" w14:textId="7E5FB2E6" w:rsidR="003D7825" w:rsidRDefault="003D7825">
      <w:pPr>
        <w:pStyle w:val="CommentText"/>
      </w:pPr>
      <w:r>
        <w:rPr>
          <w:rStyle w:val="CommentReference"/>
        </w:rPr>
        <w:annotationRef/>
      </w:r>
      <w:r>
        <w:t>Is this ok here or better put it in another section?</w:t>
      </w:r>
    </w:p>
  </w:comment>
  <w:comment w:id="309" w:author="Hernan Sancho, Elena" w:date="2020-05-13T14:06:00Z" w:initials="HE">
    <w:p w14:paraId="34BF1701" w14:textId="4A9AF011" w:rsidR="003D7825" w:rsidRDefault="003D7825">
      <w:pPr>
        <w:pStyle w:val="CommentText"/>
      </w:pPr>
      <w:r>
        <w:rPr>
          <w:rStyle w:val="CommentReference"/>
        </w:rPr>
        <w:annotationRef/>
      </w:r>
      <w:r>
        <w:t>Amendment tracker says to leave in screening. It was never in screening but in baseline. Shall we leave as such?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6CE6CF1" w15:done="0"/>
  <w15:commentEx w15:paraId="34BF17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6CE6CF1" w16cid:durableId="2267CE75"/>
  <w16cid:commentId w16cid:paraId="34BF1701" w16cid:durableId="2267CE7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36D449" w14:textId="77777777" w:rsidR="003D7825" w:rsidRDefault="003D7825">
      <w:r>
        <w:separator/>
      </w:r>
    </w:p>
  </w:endnote>
  <w:endnote w:type="continuationSeparator" w:id="0">
    <w:p w14:paraId="56049963" w14:textId="77777777" w:rsidR="003D7825" w:rsidRDefault="003D7825">
      <w:r>
        <w:continuationSeparator/>
      </w:r>
    </w:p>
  </w:endnote>
  <w:endnote w:type="continuationNotice" w:id="1">
    <w:p w14:paraId="25FC020D" w14:textId="77777777" w:rsidR="003D7825" w:rsidRDefault="003D78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0000012" w:usb3="00000000" w:csb0="0002009F" w:csb1="00000000"/>
  </w:font>
  <w:font w:name="Verdana">
    <w:altName w:val="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EUAlbertina">
    <w:altName w:val="Cambria"/>
    <w:panose1 w:val="00000000000000000000"/>
    <w:charset w:val="00"/>
    <w:family w:val="roman"/>
    <w:notTrueType/>
    <w:pitch w:val="default"/>
    <w:sig w:usb0="00000003" w:usb1="00000000" w:usb2="00000000" w:usb3="00000000" w:csb0="00000001" w:csb1="00000000"/>
  </w:font>
  <w:font w:name="Times Roman">
    <w:altName w:val="Times New Roman"/>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Body)">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E45D10" w14:textId="6F902958" w:rsidR="003D7825" w:rsidRPr="00C424E3" w:rsidRDefault="003D7825" w:rsidP="005A4B44">
    <w:pPr>
      <w:pStyle w:val="Footer"/>
      <w:pBdr>
        <w:top w:val="single" w:sz="4" w:space="1" w:color="auto"/>
      </w:pBdr>
      <w:rPr>
        <w:sz w:val="18"/>
        <w:szCs w:val="18"/>
      </w:rPr>
    </w:pPr>
    <w:r>
      <w:rPr>
        <w:sz w:val="18"/>
        <w:szCs w:val="18"/>
      </w:rPr>
      <w:t xml:space="preserve">TACTIC-R    </w:t>
    </w:r>
    <w:r>
      <w:rPr>
        <w:sz w:val="18"/>
        <w:szCs w:val="18"/>
      </w:rPr>
      <w:tab/>
      <w:t xml:space="preserve"> Version Number: </w:t>
    </w:r>
    <w:del w:id="300" w:author="Hernan Sancho, Elena" w:date="2020-05-19T17:01:00Z">
      <w:r w:rsidDel="00120397">
        <w:rPr>
          <w:sz w:val="18"/>
          <w:szCs w:val="18"/>
        </w:rPr>
        <w:delText>1.</w:delText>
      </w:r>
    </w:del>
    <w:del w:id="301" w:author="Hernan Sancho, Elena" w:date="2020-05-13T10:39:00Z">
      <w:r w:rsidDel="004B3758">
        <w:rPr>
          <w:sz w:val="18"/>
          <w:szCs w:val="18"/>
        </w:rPr>
        <w:delText>1</w:delText>
      </w:r>
    </w:del>
    <w:ins w:id="302" w:author="Hernan Sancho, Elena" w:date="2020-05-19T17:01:00Z">
      <w:r w:rsidR="00120397">
        <w:rPr>
          <w:sz w:val="18"/>
          <w:szCs w:val="18"/>
        </w:rPr>
        <w:t>2.0</w:t>
      </w:r>
    </w:ins>
    <w:r>
      <w:rPr>
        <w:sz w:val="18"/>
        <w:szCs w:val="18"/>
      </w:rPr>
      <w:tab/>
      <w:t xml:space="preserve"> Version Date: </w:t>
    </w:r>
    <w:del w:id="303" w:author="Hernan Sancho, Elena" w:date="2020-05-13T10:39:00Z">
      <w:r w:rsidDel="004B3758">
        <w:rPr>
          <w:sz w:val="18"/>
          <w:szCs w:val="18"/>
        </w:rPr>
        <w:delText>04May2020</w:delText>
      </w:r>
      <w:r w:rsidRPr="00C424E3" w:rsidDel="004B3758">
        <w:rPr>
          <w:sz w:val="18"/>
          <w:szCs w:val="18"/>
        </w:rPr>
        <w:delText xml:space="preserve">   </w:delText>
      </w:r>
    </w:del>
    <w:ins w:id="304" w:author="Hernan Sancho, Elena" w:date="2020-05-19T15:42:00Z">
      <w:r>
        <w:rPr>
          <w:sz w:val="18"/>
          <w:szCs w:val="18"/>
        </w:rPr>
        <w:t>19</w:t>
      </w:r>
    </w:ins>
    <w:ins w:id="305" w:author="Hernan Sancho, Elena" w:date="2020-05-13T10:39:00Z">
      <w:r>
        <w:rPr>
          <w:sz w:val="18"/>
          <w:szCs w:val="18"/>
        </w:rPr>
        <w:t>May2020</w:t>
      </w:r>
      <w:r w:rsidRPr="00C424E3">
        <w:rPr>
          <w:sz w:val="18"/>
          <w:szCs w:val="18"/>
        </w:rPr>
        <w:t xml:space="preserve">   </w:t>
      </w:r>
    </w:ins>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3C0A97" w14:textId="77777777" w:rsidR="003D7825" w:rsidRDefault="003D7825">
      <w:r>
        <w:separator/>
      </w:r>
    </w:p>
  </w:footnote>
  <w:footnote w:type="continuationSeparator" w:id="0">
    <w:p w14:paraId="3BB67A85" w14:textId="77777777" w:rsidR="003D7825" w:rsidRDefault="003D7825">
      <w:r>
        <w:continuationSeparator/>
      </w:r>
    </w:p>
  </w:footnote>
  <w:footnote w:type="continuationNotice" w:id="1">
    <w:p w14:paraId="71AD5D1A" w14:textId="77777777" w:rsidR="003D7825" w:rsidRDefault="003D7825"/>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EE1716" w14:textId="01EB4086" w:rsidR="003D7825" w:rsidRPr="00C424E3" w:rsidRDefault="003D7825" w:rsidP="005A4B44">
    <w:pPr>
      <w:pStyle w:val="Header"/>
      <w:pBdr>
        <w:bottom w:val="single" w:sz="2" w:space="1" w:color="auto"/>
      </w:pBdr>
      <w:rPr>
        <w:sz w:val="18"/>
        <w:szCs w:val="18"/>
      </w:rPr>
    </w:pPr>
    <w:r w:rsidRPr="00C424E3">
      <w:rPr>
        <w:sz w:val="18"/>
        <w:szCs w:val="18"/>
      </w:rPr>
      <w:t xml:space="preserve">EudraCT </w:t>
    </w:r>
    <w:r>
      <w:rPr>
        <w:sz w:val="18"/>
        <w:szCs w:val="18"/>
      </w:rPr>
      <w:t>N</w:t>
    </w:r>
    <w:r w:rsidRPr="00C424E3">
      <w:rPr>
        <w:sz w:val="18"/>
        <w:szCs w:val="18"/>
      </w:rPr>
      <w:t>umber:</w:t>
    </w:r>
    <w:r>
      <w:rPr>
        <w:sz w:val="18"/>
        <w:szCs w:val="18"/>
      </w:rPr>
      <w:t xml:space="preserve"> 2020-001354-22</w:t>
    </w:r>
    <w:r w:rsidRPr="00C424E3">
      <w:rPr>
        <w:sz w:val="18"/>
        <w:szCs w:val="18"/>
      </w:rPr>
      <w:tab/>
    </w:r>
    <w:r>
      <w:rPr>
        <w:sz w:val="18"/>
        <w:szCs w:val="18"/>
      </w:rPr>
      <w:t>IRAS ID:282213</w:t>
    </w:r>
    <w:r w:rsidRPr="00C424E3">
      <w:rPr>
        <w:sz w:val="18"/>
        <w:szCs w:val="18"/>
      </w:rPr>
      <w:tab/>
      <w:t xml:space="preserve">Page </w:t>
    </w:r>
    <w:r w:rsidRPr="00C424E3">
      <w:rPr>
        <w:rStyle w:val="PageNumber"/>
        <w:sz w:val="18"/>
        <w:szCs w:val="18"/>
      </w:rPr>
      <w:fldChar w:fldCharType="begin"/>
    </w:r>
    <w:r w:rsidRPr="00C424E3">
      <w:rPr>
        <w:rStyle w:val="PageNumber"/>
        <w:sz w:val="18"/>
        <w:szCs w:val="18"/>
      </w:rPr>
      <w:instrText xml:space="preserve"> PAGE </w:instrText>
    </w:r>
    <w:r w:rsidRPr="00C424E3">
      <w:rPr>
        <w:rStyle w:val="PageNumber"/>
        <w:sz w:val="18"/>
        <w:szCs w:val="18"/>
      </w:rPr>
      <w:fldChar w:fldCharType="separate"/>
    </w:r>
    <w:r w:rsidR="00EE5334">
      <w:rPr>
        <w:rStyle w:val="PageNumber"/>
        <w:noProof/>
        <w:sz w:val="18"/>
        <w:szCs w:val="18"/>
      </w:rPr>
      <w:t>28</w:t>
    </w:r>
    <w:r w:rsidRPr="00C424E3">
      <w:rPr>
        <w:rStyle w:val="PageNumber"/>
        <w:sz w:val="18"/>
        <w:szCs w:val="18"/>
      </w:rPr>
      <w:fldChar w:fldCharType="end"/>
    </w:r>
    <w:r w:rsidRPr="00C424E3">
      <w:rPr>
        <w:rStyle w:val="PageNumber"/>
        <w:sz w:val="18"/>
        <w:szCs w:val="18"/>
      </w:rPr>
      <w:t xml:space="preserve"> of </w:t>
    </w:r>
    <w:r w:rsidRPr="00C424E3">
      <w:rPr>
        <w:rStyle w:val="PageNumber"/>
        <w:sz w:val="18"/>
        <w:szCs w:val="18"/>
      </w:rPr>
      <w:fldChar w:fldCharType="begin"/>
    </w:r>
    <w:r w:rsidRPr="00C424E3">
      <w:rPr>
        <w:rStyle w:val="PageNumber"/>
        <w:sz w:val="18"/>
        <w:szCs w:val="18"/>
      </w:rPr>
      <w:instrText xml:space="preserve"> NUMPAGES </w:instrText>
    </w:r>
    <w:r w:rsidRPr="00C424E3">
      <w:rPr>
        <w:rStyle w:val="PageNumber"/>
        <w:sz w:val="18"/>
        <w:szCs w:val="18"/>
      </w:rPr>
      <w:fldChar w:fldCharType="separate"/>
    </w:r>
    <w:r w:rsidR="00EE5334">
      <w:rPr>
        <w:rStyle w:val="PageNumber"/>
        <w:noProof/>
        <w:sz w:val="18"/>
        <w:szCs w:val="18"/>
      </w:rPr>
      <w:t>53</w:t>
    </w:r>
    <w:r w:rsidRPr="00C424E3">
      <w:rPr>
        <w:rStyle w:val="PageNumber"/>
        <w:sz w:val="18"/>
        <w:szCs w:val="1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D964797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C23FB4"/>
    <w:multiLevelType w:val="hybridMultilevel"/>
    <w:tmpl w:val="F20EC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EE4F34"/>
    <w:multiLevelType w:val="hybridMultilevel"/>
    <w:tmpl w:val="68A84C9A"/>
    <w:lvl w:ilvl="0" w:tplc="04090001">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586F55"/>
    <w:multiLevelType w:val="hybridMultilevel"/>
    <w:tmpl w:val="6D164B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8C2EE0"/>
    <w:multiLevelType w:val="hybridMultilevel"/>
    <w:tmpl w:val="F956F50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048D36CA"/>
    <w:multiLevelType w:val="hybridMultilevel"/>
    <w:tmpl w:val="20F4B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2E415F"/>
    <w:multiLevelType w:val="hybridMultilevel"/>
    <w:tmpl w:val="1944AE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746223"/>
    <w:multiLevelType w:val="hybridMultilevel"/>
    <w:tmpl w:val="6510714C"/>
    <w:lvl w:ilvl="0" w:tplc="08090001">
      <w:start w:val="1"/>
      <w:numFmt w:val="bullet"/>
      <w:lvlText w:val=""/>
      <w:lvlJc w:val="left"/>
      <w:pPr>
        <w:ind w:left="1515" w:hanging="360"/>
      </w:pPr>
      <w:rPr>
        <w:rFonts w:ascii="Symbol" w:hAnsi="Symbol" w:hint="default"/>
      </w:rPr>
    </w:lvl>
    <w:lvl w:ilvl="1" w:tplc="08090003">
      <w:start w:val="1"/>
      <w:numFmt w:val="bullet"/>
      <w:lvlText w:val="o"/>
      <w:lvlJc w:val="left"/>
      <w:pPr>
        <w:ind w:left="2235" w:hanging="360"/>
      </w:pPr>
      <w:rPr>
        <w:rFonts w:ascii="Courier New" w:hAnsi="Courier New" w:cs="Courier New" w:hint="default"/>
      </w:rPr>
    </w:lvl>
    <w:lvl w:ilvl="2" w:tplc="08090005" w:tentative="1">
      <w:start w:val="1"/>
      <w:numFmt w:val="bullet"/>
      <w:lvlText w:val=""/>
      <w:lvlJc w:val="left"/>
      <w:pPr>
        <w:ind w:left="2955" w:hanging="360"/>
      </w:pPr>
      <w:rPr>
        <w:rFonts w:ascii="Wingdings" w:hAnsi="Wingdings" w:hint="default"/>
      </w:rPr>
    </w:lvl>
    <w:lvl w:ilvl="3" w:tplc="08090001" w:tentative="1">
      <w:start w:val="1"/>
      <w:numFmt w:val="bullet"/>
      <w:lvlText w:val=""/>
      <w:lvlJc w:val="left"/>
      <w:pPr>
        <w:ind w:left="3675" w:hanging="360"/>
      </w:pPr>
      <w:rPr>
        <w:rFonts w:ascii="Symbol" w:hAnsi="Symbol" w:hint="default"/>
      </w:rPr>
    </w:lvl>
    <w:lvl w:ilvl="4" w:tplc="08090003" w:tentative="1">
      <w:start w:val="1"/>
      <w:numFmt w:val="bullet"/>
      <w:lvlText w:val="o"/>
      <w:lvlJc w:val="left"/>
      <w:pPr>
        <w:ind w:left="4395" w:hanging="360"/>
      </w:pPr>
      <w:rPr>
        <w:rFonts w:ascii="Courier New" w:hAnsi="Courier New" w:cs="Courier New" w:hint="default"/>
      </w:rPr>
    </w:lvl>
    <w:lvl w:ilvl="5" w:tplc="08090005" w:tentative="1">
      <w:start w:val="1"/>
      <w:numFmt w:val="bullet"/>
      <w:lvlText w:val=""/>
      <w:lvlJc w:val="left"/>
      <w:pPr>
        <w:ind w:left="5115" w:hanging="360"/>
      </w:pPr>
      <w:rPr>
        <w:rFonts w:ascii="Wingdings" w:hAnsi="Wingdings" w:hint="default"/>
      </w:rPr>
    </w:lvl>
    <w:lvl w:ilvl="6" w:tplc="08090001" w:tentative="1">
      <w:start w:val="1"/>
      <w:numFmt w:val="bullet"/>
      <w:lvlText w:val=""/>
      <w:lvlJc w:val="left"/>
      <w:pPr>
        <w:ind w:left="5835" w:hanging="360"/>
      </w:pPr>
      <w:rPr>
        <w:rFonts w:ascii="Symbol" w:hAnsi="Symbol" w:hint="default"/>
      </w:rPr>
    </w:lvl>
    <w:lvl w:ilvl="7" w:tplc="08090003" w:tentative="1">
      <w:start w:val="1"/>
      <w:numFmt w:val="bullet"/>
      <w:lvlText w:val="o"/>
      <w:lvlJc w:val="left"/>
      <w:pPr>
        <w:ind w:left="6555" w:hanging="360"/>
      </w:pPr>
      <w:rPr>
        <w:rFonts w:ascii="Courier New" w:hAnsi="Courier New" w:cs="Courier New" w:hint="default"/>
      </w:rPr>
    </w:lvl>
    <w:lvl w:ilvl="8" w:tplc="08090005" w:tentative="1">
      <w:start w:val="1"/>
      <w:numFmt w:val="bullet"/>
      <w:lvlText w:val=""/>
      <w:lvlJc w:val="left"/>
      <w:pPr>
        <w:ind w:left="7275" w:hanging="360"/>
      </w:pPr>
      <w:rPr>
        <w:rFonts w:ascii="Wingdings" w:hAnsi="Wingdings" w:hint="default"/>
      </w:rPr>
    </w:lvl>
  </w:abstractNum>
  <w:abstractNum w:abstractNumId="8" w15:restartNumberingAfterBreak="0">
    <w:nsid w:val="09FD4E58"/>
    <w:multiLevelType w:val="hybridMultilevel"/>
    <w:tmpl w:val="A168A1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AF57D17"/>
    <w:multiLevelType w:val="hybridMultilevel"/>
    <w:tmpl w:val="8206A81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0DA92EFF"/>
    <w:multiLevelType w:val="hybridMultilevel"/>
    <w:tmpl w:val="6DD4C5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E632478"/>
    <w:multiLevelType w:val="hybridMultilevel"/>
    <w:tmpl w:val="85520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F74F71"/>
    <w:multiLevelType w:val="hybridMultilevel"/>
    <w:tmpl w:val="9E0EF4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470740"/>
    <w:multiLevelType w:val="hybridMultilevel"/>
    <w:tmpl w:val="BC964CC8"/>
    <w:lvl w:ilvl="0" w:tplc="7B7A805A">
      <w:numFmt w:val="bullet"/>
      <w:lvlText w:val="-"/>
      <w:lvlJc w:val="left"/>
      <w:pPr>
        <w:ind w:left="720" w:hanging="360"/>
      </w:pPr>
      <w:rPr>
        <w:rFonts w:ascii="Times New Roman" w:eastAsia="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1DF5387"/>
    <w:multiLevelType w:val="hybridMultilevel"/>
    <w:tmpl w:val="BCB60DF4"/>
    <w:lvl w:ilvl="0" w:tplc="CE9A7A1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5D4091F"/>
    <w:multiLevelType w:val="hybridMultilevel"/>
    <w:tmpl w:val="F6EEA66A"/>
    <w:lvl w:ilvl="0" w:tplc="08090001">
      <w:start w:val="1"/>
      <w:numFmt w:val="bullet"/>
      <w:lvlText w:val=""/>
      <w:lvlJc w:val="left"/>
      <w:pPr>
        <w:ind w:left="720" w:hanging="360"/>
      </w:pPr>
      <w:rPr>
        <w:rFonts w:ascii="Symbol" w:hAnsi="Symbol" w:hint="default"/>
      </w:rPr>
    </w:lvl>
    <w:lvl w:ilvl="1" w:tplc="7B7A805A">
      <w:numFmt w:val="bullet"/>
      <w:lvlText w:val="-"/>
      <w:lvlJc w:val="left"/>
      <w:pPr>
        <w:ind w:left="1440" w:hanging="360"/>
      </w:pPr>
      <w:rPr>
        <w:rFonts w:ascii="Times New Roman" w:eastAsia="Times New Roman" w:hAnsi="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6CB2179"/>
    <w:multiLevelType w:val="hybridMultilevel"/>
    <w:tmpl w:val="CD421C4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177B6E1D"/>
    <w:multiLevelType w:val="hybridMultilevel"/>
    <w:tmpl w:val="AC1AE8AC"/>
    <w:lvl w:ilvl="0" w:tplc="631C90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8BB7F60"/>
    <w:multiLevelType w:val="hybridMultilevel"/>
    <w:tmpl w:val="9E0EF4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904663E"/>
    <w:multiLevelType w:val="hybridMultilevel"/>
    <w:tmpl w:val="A9943C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A9E60C8"/>
    <w:multiLevelType w:val="hybridMultilevel"/>
    <w:tmpl w:val="35A435DA"/>
    <w:lvl w:ilvl="0" w:tplc="08090003">
      <w:start w:val="1"/>
      <w:numFmt w:val="bullet"/>
      <w:lvlText w:val="o"/>
      <w:lvlJc w:val="left"/>
      <w:pPr>
        <w:ind w:left="720" w:hanging="360"/>
      </w:pPr>
      <w:rPr>
        <w:rFonts w:ascii="Courier New" w:hAnsi="Courier New"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B1B05F7"/>
    <w:multiLevelType w:val="hybridMultilevel"/>
    <w:tmpl w:val="07A8F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C7D10D6"/>
    <w:multiLevelType w:val="hybridMultilevel"/>
    <w:tmpl w:val="734A44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0BA2B90"/>
    <w:multiLevelType w:val="hybridMultilevel"/>
    <w:tmpl w:val="C50625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3275384"/>
    <w:multiLevelType w:val="hybridMultilevel"/>
    <w:tmpl w:val="258E25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41F627B"/>
    <w:multiLevelType w:val="hybridMultilevel"/>
    <w:tmpl w:val="86EED1B4"/>
    <w:lvl w:ilvl="0" w:tplc="08090001">
      <w:start w:val="1"/>
      <w:numFmt w:val="bullet"/>
      <w:lvlText w:val=""/>
      <w:lvlJc w:val="left"/>
      <w:pPr>
        <w:ind w:left="1296" w:hanging="360"/>
      </w:pPr>
      <w:rPr>
        <w:rFonts w:ascii="Symbol" w:hAnsi="Symbol"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26" w15:restartNumberingAfterBreak="0">
    <w:nsid w:val="247978EB"/>
    <w:multiLevelType w:val="hybridMultilevel"/>
    <w:tmpl w:val="BF1E7E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48959A6"/>
    <w:multiLevelType w:val="hybridMultilevel"/>
    <w:tmpl w:val="DD9A07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4C00E00"/>
    <w:multiLevelType w:val="hybridMultilevel"/>
    <w:tmpl w:val="A5FAEFA0"/>
    <w:lvl w:ilvl="0" w:tplc="08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51D0A29"/>
    <w:multiLevelType w:val="hybridMultilevel"/>
    <w:tmpl w:val="EBCEEFE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25875322"/>
    <w:multiLevelType w:val="hybridMultilevel"/>
    <w:tmpl w:val="CD12B796"/>
    <w:lvl w:ilvl="0" w:tplc="8E723EB2">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8CC4BB6"/>
    <w:multiLevelType w:val="hybridMultilevel"/>
    <w:tmpl w:val="9EC8C9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F6A30DA"/>
    <w:multiLevelType w:val="hybridMultilevel"/>
    <w:tmpl w:val="B7BC4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CF6201"/>
    <w:multiLevelType w:val="hybridMultilevel"/>
    <w:tmpl w:val="6C742F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0B70B3E"/>
    <w:multiLevelType w:val="hybridMultilevel"/>
    <w:tmpl w:val="37F061B4"/>
    <w:lvl w:ilvl="0" w:tplc="36E41718">
      <w:start w:val="1"/>
      <w:numFmt w:val="lowerRoman"/>
      <w:lvlText w:val="%1)"/>
      <w:lvlJc w:val="left"/>
      <w:pPr>
        <w:ind w:left="720" w:hanging="72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35" w15:restartNumberingAfterBreak="0">
    <w:nsid w:val="318154B1"/>
    <w:multiLevelType w:val="hybridMultilevel"/>
    <w:tmpl w:val="99D85F3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31BF28DD"/>
    <w:multiLevelType w:val="hybridMultilevel"/>
    <w:tmpl w:val="27346C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4A4342C"/>
    <w:multiLevelType w:val="hybridMultilevel"/>
    <w:tmpl w:val="C4CC4DB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355361C4"/>
    <w:multiLevelType w:val="hybridMultilevel"/>
    <w:tmpl w:val="8B0A7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6173F59"/>
    <w:multiLevelType w:val="hybridMultilevel"/>
    <w:tmpl w:val="D58E40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6714B93"/>
    <w:multiLevelType w:val="hybridMultilevel"/>
    <w:tmpl w:val="06E0346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1" w15:restartNumberingAfterBreak="0">
    <w:nsid w:val="3E2B414F"/>
    <w:multiLevelType w:val="hybridMultilevel"/>
    <w:tmpl w:val="7D86E72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2" w15:restartNumberingAfterBreak="0">
    <w:nsid w:val="3F491A12"/>
    <w:multiLevelType w:val="hybridMultilevel"/>
    <w:tmpl w:val="D39CBCB4"/>
    <w:lvl w:ilvl="0" w:tplc="08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1DD0E03"/>
    <w:multiLevelType w:val="hybridMultilevel"/>
    <w:tmpl w:val="258E25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418013D"/>
    <w:multiLevelType w:val="hybridMultilevel"/>
    <w:tmpl w:val="7A625F2C"/>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46C1D3A"/>
    <w:multiLevelType w:val="hybridMultilevel"/>
    <w:tmpl w:val="4B9E6458"/>
    <w:lvl w:ilvl="0" w:tplc="5BEE2852">
      <w:start w:val="3"/>
      <w:numFmt w:val="bullet"/>
      <w:lvlText w:val="-"/>
      <w:lvlJc w:val="left"/>
      <w:pPr>
        <w:ind w:left="720" w:hanging="360"/>
      </w:pPr>
      <w:rPr>
        <w:rFonts w:ascii="Arial" w:eastAsia="MS PGothic" w:hAnsi="Arial" w:cs="Arial" w:hint="default"/>
        <w:sz w:val="22"/>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6877503"/>
    <w:multiLevelType w:val="hybridMultilevel"/>
    <w:tmpl w:val="7C5C43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7" w15:restartNumberingAfterBreak="0">
    <w:nsid w:val="468E03DC"/>
    <w:multiLevelType w:val="hybridMultilevel"/>
    <w:tmpl w:val="5D0ACF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70C4F6F"/>
    <w:multiLevelType w:val="hybridMultilevel"/>
    <w:tmpl w:val="48A2D55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 w15:restartNumberingAfterBreak="0">
    <w:nsid w:val="4C9E01A8"/>
    <w:multiLevelType w:val="hybridMultilevel"/>
    <w:tmpl w:val="565A13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E362092"/>
    <w:multiLevelType w:val="hybridMultilevel"/>
    <w:tmpl w:val="627229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4E9622A7"/>
    <w:multiLevelType w:val="hybridMultilevel"/>
    <w:tmpl w:val="52AC10E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52" w15:restartNumberingAfterBreak="0">
    <w:nsid w:val="4EEE4A4A"/>
    <w:multiLevelType w:val="hybridMultilevel"/>
    <w:tmpl w:val="9C38A29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53" w15:restartNumberingAfterBreak="0">
    <w:nsid w:val="519468F6"/>
    <w:multiLevelType w:val="hybridMultilevel"/>
    <w:tmpl w:val="C240AB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1D76E97"/>
    <w:multiLevelType w:val="hybridMultilevel"/>
    <w:tmpl w:val="DC68041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55" w15:restartNumberingAfterBreak="0">
    <w:nsid w:val="52740427"/>
    <w:multiLevelType w:val="hybridMultilevel"/>
    <w:tmpl w:val="051C560C"/>
    <w:lvl w:ilvl="0" w:tplc="08090001">
      <w:start w:val="1"/>
      <w:numFmt w:val="bullet"/>
      <w:lvlText w:val=""/>
      <w:lvlJc w:val="left"/>
      <w:pPr>
        <w:ind w:left="1440" w:hanging="360"/>
      </w:pPr>
      <w:rPr>
        <w:rFonts w:ascii="Symbol" w:hAnsi="Symbol" w:cs="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56" w15:restartNumberingAfterBreak="0">
    <w:nsid w:val="53D85DE8"/>
    <w:multiLevelType w:val="hybridMultilevel"/>
    <w:tmpl w:val="8AE4DC08"/>
    <w:lvl w:ilvl="0" w:tplc="5BEE2852">
      <w:start w:val="3"/>
      <w:numFmt w:val="bullet"/>
      <w:lvlText w:val="-"/>
      <w:lvlJc w:val="left"/>
      <w:pPr>
        <w:ind w:left="720" w:hanging="360"/>
      </w:pPr>
      <w:rPr>
        <w:rFonts w:ascii="Arial" w:eastAsia="MS PGothic" w:hAnsi="Arial" w:cs="Arial" w:hint="default"/>
        <w:sz w:val="22"/>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783933"/>
    <w:multiLevelType w:val="hybridMultilevel"/>
    <w:tmpl w:val="45EA94C6"/>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8" w15:restartNumberingAfterBreak="0">
    <w:nsid w:val="563A4795"/>
    <w:multiLevelType w:val="hybridMultilevel"/>
    <w:tmpl w:val="DFEAA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9D45AA9"/>
    <w:multiLevelType w:val="multilevel"/>
    <w:tmpl w:val="C0F4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1E313CE"/>
    <w:multiLevelType w:val="hybridMultilevel"/>
    <w:tmpl w:val="5B82E4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4C111DD"/>
    <w:multiLevelType w:val="hybridMultilevel"/>
    <w:tmpl w:val="E6107A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626198A"/>
    <w:multiLevelType w:val="multilevel"/>
    <w:tmpl w:val="101684D2"/>
    <w:lvl w:ilvl="0">
      <w:start w:val="1"/>
      <w:numFmt w:val="decimal"/>
      <w:pStyle w:val="Heading1"/>
      <w:lvlText w:val="%1"/>
      <w:lvlJc w:val="left"/>
      <w:pPr>
        <w:tabs>
          <w:tab w:val="num" w:pos="1992"/>
        </w:tabs>
        <w:ind w:left="1992" w:hanging="432"/>
      </w:pPr>
    </w:lvl>
    <w:lvl w:ilvl="1">
      <w:start w:val="1"/>
      <w:numFmt w:val="decimal"/>
      <w:pStyle w:val="Heading2"/>
      <w:lvlText w:val="%1.%2"/>
      <w:lvlJc w:val="left"/>
      <w:pPr>
        <w:tabs>
          <w:tab w:val="num" w:pos="576"/>
        </w:tabs>
        <w:ind w:left="576" w:hanging="576"/>
      </w:pPr>
      <w:rPr>
        <w:color w:val="auto"/>
      </w:rPr>
    </w:lvl>
    <w:lvl w:ilvl="2">
      <w:start w:val="1"/>
      <w:numFmt w:val="decimal"/>
      <w:pStyle w:val="Heading3"/>
      <w:lvlText w:val="%1.%2.%3"/>
      <w:lvlJc w:val="left"/>
      <w:pPr>
        <w:tabs>
          <w:tab w:val="num" w:pos="1146"/>
        </w:tabs>
        <w:ind w:left="1146" w:hanging="720"/>
      </w:pPr>
      <w:rPr>
        <w:b w:val="0"/>
        <w:color w:val="auto"/>
        <w:sz w:val="22"/>
      </w:rPr>
    </w:lvl>
    <w:lvl w:ilvl="3">
      <w:start w:val="1"/>
      <w:numFmt w:val="decimal"/>
      <w:pStyle w:val="Heading4"/>
      <w:lvlText w:val="%1.%2.%3.%4"/>
      <w:lvlJc w:val="left"/>
      <w:pPr>
        <w:tabs>
          <w:tab w:val="num" w:pos="864"/>
        </w:tabs>
        <w:ind w:left="864" w:hanging="86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63" w15:restartNumberingAfterBreak="0">
    <w:nsid w:val="694F431F"/>
    <w:multiLevelType w:val="hybridMultilevel"/>
    <w:tmpl w:val="7004EDB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4" w15:restartNumberingAfterBreak="0">
    <w:nsid w:val="6C3275FD"/>
    <w:multiLevelType w:val="hybridMultilevel"/>
    <w:tmpl w:val="053871BE"/>
    <w:lvl w:ilvl="0" w:tplc="0FA6C2C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FBF43C5"/>
    <w:multiLevelType w:val="hybridMultilevel"/>
    <w:tmpl w:val="45E028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0E84383"/>
    <w:multiLevelType w:val="hybridMultilevel"/>
    <w:tmpl w:val="3E1884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5115977"/>
    <w:multiLevelType w:val="hybridMultilevel"/>
    <w:tmpl w:val="D4A8A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856582B"/>
    <w:multiLevelType w:val="hybridMultilevel"/>
    <w:tmpl w:val="EE1A0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87A419E"/>
    <w:multiLevelType w:val="hybridMultilevel"/>
    <w:tmpl w:val="2E9EC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8A22D80"/>
    <w:multiLevelType w:val="hybridMultilevel"/>
    <w:tmpl w:val="827093C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71" w15:restartNumberingAfterBreak="0">
    <w:nsid w:val="79A16C5D"/>
    <w:multiLevelType w:val="hybridMultilevel"/>
    <w:tmpl w:val="E18EB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9AE694F"/>
    <w:multiLevelType w:val="hybridMultilevel"/>
    <w:tmpl w:val="89BA39D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73" w15:restartNumberingAfterBreak="0">
    <w:nsid w:val="7BD854C2"/>
    <w:multiLevelType w:val="hybridMultilevel"/>
    <w:tmpl w:val="8A543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2"/>
  </w:num>
  <w:num w:numId="2">
    <w:abstractNumId w:val="13"/>
  </w:num>
  <w:num w:numId="3">
    <w:abstractNumId w:val="53"/>
  </w:num>
  <w:num w:numId="4">
    <w:abstractNumId w:val="38"/>
  </w:num>
  <w:num w:numId="5">
    <w:abstractNumId w:val="15"/>
  </w:num>
  <w:num w:numId="6">
    <w:abstractNumId w:val="67"/>
  </w:num>
  <w:num w:numId="7">
    <w:abstractNumId w:val="50"/>
  </w:num>
  <w:num w:numId="8">
    <w:abstractNumId w:val="23"/>
  </w:num>
  <w:num w:numId="9">
    <w:abstractNumId w:val="31"/>
  </w:num>
  <w:num w:numId="10">
    <w:abstractNumId w:val="61"/>
  </w:num>
  <w:num w:numId="11">
    <w:abstractNumId w:val="71"/>
  </w:num>
  <w:num w:numId="12">
    <w:abstractNumId w:val="33"/>
  </w:num>
  <w:num w:numId="13">
    <w:abstractNumId w:val="5"/>
  </w:num>
  <w:num w:numId="14">
    <w:abstractNumId w:val="6"/>
  </w:num>
  <w:num w:numId="15">
    <w:abstractNumId w:val="68"/>
  </w:num>
  <w:num w:numId="16">
    <w:abstractNumId w:val="3"/>
  </w:num>
  <w:num w:numId="17">
    <w:abstractNumId w:val="44"/>
  </w:num>
  <w:num w:numId="18">
    <w:abstractNumId w:val="30"/>
  </w:num>
  <w:num w:numId="19">
    <w:abstractNumId w:val="20"/>
  </w:num>
  <w:num w:numId="20">
    <w:abstractNumId w:val="69"/>
  </w:num>
  <w:num w:numId="21">
    <w:abstractNumId w:val="7"/>
  </w:num>
  <w:num w:numId="22">
    <w:abstractNumId w:val="10"/>
  </w:num>
  <w:num w:numId="23">
    <w:abstractNumId w:val="21"/>
  </w:num>
  <w:num w:numId="24">
    <w:abstractNumId w:val="0"/>
  </w:num>
  <w:num w:numId="25">
    <w:abstractNumId w:val="45"/>
  </w:num>
  <w:num w:numId="26">
    <w:abstractNumId w:val="56"/>
  </w:num>
  <w:num w:numId="27">
    <w:abstractNumId w:val="2"/>
  </w:num>
  <w:num w:numId="28">
    <w:abstractNumId w:val="24"/>
  </w:num>
  <w:num w:numId="29">
    <w:abstractNumId w:val="59"/>
  </w:num>
  <w:num w:numId="30">
    <w:abstractNumId w:val="26"/>
  </w:num>
  <w:num w:numId="31">
    <w:abstractNumId w:val="60"/>
  </w:num>
  <w:num w:numId="32">
    <w:abstractNumId w:val="47"/>
  </w:num>
  <w:num w:numId="33">
    <w:abstractNumId w:val="27"/>
  </w:num>
  <w:num w:numId="34">
    <w:abstractNumId w:val="62"/>
  </w:num>
  <w:num w:numId="35">
    <w:abstractNumId w:val="28"/>
  </w:num>
  <w:num w:numId="36">
    <w:abstractNumId w:val="17"/>
  </w:num>
  <w:num w:numId="37">
    <w:abstractNumId w:val="42"/>
  </w:num>
  <w:num w:numId="38">
    <w:abstractNumId w:val="64"/>
  </w:num>
  <w:num w:numId="39">
    <w:abstractNumId w:val="36"/>
  </w:num>
  <w:num w:numId="40">
    <w:abstractNumId w:val="39"/>
  </w:num>
  <w:num w:numId="41">
    <w:abstractNumId w:val="58"/>
  </w:num>
  <w:num w:numId="42">
    <w:abstractNumId w:val="32"/>
  </w:num>
  <w:num w:numId="43">
    <w:abstractNumId w:val="1"/>
  </w:num>
  <w:num w:numId="44">
    <w:abstractNumId w:val="34"/>
  </w:num>
  <w:num w:numId="45">
    <w:abstractNumId w:val="37"/>
  </w:num>
  <w:num w:numId="46">
    <w:abstractNumId w:val="66"/>
  </w:num>
  <w:num w:numId="47">
    <w:abstractNumId w:val="18"/>
  </w:num>
  <w:num w:numId="48">
    <w:abstractNumId w:val="12"/>
  </w:num>
  <w:num w:numId="49">
    <w:abstractNumId w:val="43"/>
  </w:num>
  <w:num w:numId="50">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1"/>
  </w:num>
  <w:num w:numId="52">
    <w:abstractNumId w:val="8"/>
  </w:num>
  <w:num w:numId="53">
    <w:abstractNumId w:val="73"/>
  </w:num>
  <w:num w:numId="54">
    <w:abstractNumId w:val="70"/>
  </w:num>
  <w:num w:numId="55">
    <w:abstractNumId w:val="19"/>
  </w:num>
  <w:num w:numId="56">
    <w:abstractNumId w:val="41"/>
  </w:num>
  <w:num w:numId="57">
    <w:abstractNumId w:val="52"/>
  </w:num>
  <w:num w:numId="58">
    <w:abstractNumId w:val="63"/>
  </w:num>
  <w:num w:numId="59">
    <w:abstractNumId w:val="22"/>
  </w:num>
  <w:num w:numId="60">
    <w:abstractNumId w:val="51"/>
  </w:num>
  <w:num w:numId="61">
    <w:abstractNumId w:val="72"/>
  </w:num>
  <w:num w:numId="62">
    <w:abstractNumId w:val="29"/>
  </w:num>
  <w:num w:numId="63">
    <w:abstractNumId w:val="54"/>
  </w:num>
  <w:num w:numId="64">
    <w:abstractNumId w:val="16"/>
  </w:num>
  <w:num w:numId="65">
    <w:abstractNumId w:val="55"/>
  </w:num>
  <w:num w:numId="66">
    <w:abstractNumId w:val="35"/>
  </w:num>
  <w:num w:numId="67">
    <w:abstractNumId w:val="40"/>
  </w:num>
  <w:num w:numId="68">
    <w:abstractNumId w:val="4"/>
  </w:num>
  <w:num w:numId="69">
    <w:abstractNumId w:val="9"/>
  </w:num>
  <w:num w:numId="70">
    <w:abstractNumId w:val="57"/>
  </w:num>
  <w:num w:numId="71">
    <w:abstractNumId w:val="65"/>
  </w:num>
  <w:num w:numId="72">
    <w:abstractNumId w:val="46"/>
  </w:num>
  <w:num w:numId="73">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4"/>
  </w:num>
  <w:num w:numId="75">
    <w:abstractNumId w:val="25"/>
  </w:num>
  <w:num w:numId="76">
    <w:abstractNumId w:val="48"/>
  </w:num>
  <w:num w:numId="77">
    <w:abstractNumId w:val="49"/>
  </w:num>
  <w:num w:numId="78">
    <w:abstractNumId w:val="72"/>
  </w:num>
  <w:num w:numId="79">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BW">
    <w15:presenceInfo w15:providerId="None" w15:userId="IBW"/>
  </w15:person>
  <w15:person w15:author="Simon Bond">
    <w15:presenceInfo w15:providerId="AD" w15:userId="S-1-5-21-5324792-2045597335-422982141-622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s-ES" w:vendorID="64" w:dllVersion="131078" w:nlCheck="1" w:checkStyle="0"/>
  <w:activeWritingStyle w:appName="MSWord" w:lang="en-GB" w:vendorID="64" w:dllVersion="131078" w:nlCheck="1" w:checkStyle="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61DF"/>
    <w:rsid w:val="0000011C"/>
    <w:rsid w:val="000002E8"/>
    <w:rsid w:val="0000231F"/>
    <w:rsid w:val="00002A8C"/>
    <w:rsid w:val="000038B4"/>
    <w:rsid w:val="00004400"/>
    <w:rsid w:val="000068EC"/>
    <w:rsid w:val="00011024"/>
    <w:rsid w:val="0001140D"/>
    <w:rsid w:val="00011A37"/>
    <w:rsid w:val="00013736"/>
    <w:rsid w:val="0001519B"/>
    <w:rsid w:val="000154F5"/>
    <w:rsid w:val="00015FDF"/>
    <w:rsid w:val="00017BFA"/>
    <w:rsid w:val="00020C1C"/>
    <w:rsid w:val="000220CB"/>
    <w:rsid w:val="000230BE"/>
    <w:rsid w:val="00026961"/>
    <w:rsid w:val="00027412"/>
    <w:rsid w:val="00027E34"/>
    <w:rsid w:val="00030A92"/>
    <w:rsid w:val="00030FC8"/>
    <w:rsid w:val="000334F6"/>
    <w:rsid w:val="000352C5"/>
    <w:rsid w:val="00035DA4"/>
    <w:rsid w:val="00036037"/>
    <w:rsid w:val="00036596"/>
    <w:rsid w:val="000365B9"/>
    <w:rsid w:val="00036CE7"/>
    <w:rsid w:val="000407B1"/>
    <w:rsid w:val="00040E4D"/>
    <w:rsid w:val="0004130D"/>
    <w:rsid w:val="00042A1D"/>
    <w:rsid w:val="000437E1"/>
    <w:rsid w:val="00045A01"/>
    <w:rsid w:val="0004698D"/>
    <w:rsid w:val="00046C43"/>
    <w:rsid w:val="000512F4"/>
    <w:rsid w:val="00051854"/>
    <w:rsid w:val="000554F0"/>
    <w:rsid w:val="0005624E"/>
    <w:rsid w:val="00056EFC"/>
    <w:rsid w:val="0005775A"/>
    <w:rsid w:val="0006025D"/>
    <w:rsid w:val="00060F16"/>
    <w:rsid w:val="000611CD"/>
    <w:rsid w:val="00062DE4"/>
    <w:rsid w:val="000631FF"/>
    <w:rsid w:val="000639C2"/>
    <w:rsid w:val="00064B0F"/>
    <w:rsid w:val="00064BF1"/>
    <w:rsid w:val="00067CA3"/>
    <w:rsid w:val="000701C1"/>
    <w:rsid w:val="0007114F"/>
    <w:rsid w:val="0007230D"/>
    <w:rsid w:val="00073630"/>
    <w:rsid w:val="00075BCB"/>
    <w:rsid w:val="0007665C"/>
    <w:rsid w:val="00076E18"/>
    <w:rsid w:val="00077A7F"/>
    <w:rsid w:val="00077BA0"/>
    <w:rsid w:val="00077C48"/>
    <w:rsid w:val="00082E4E"/>
    <w:rsid w:val="00084091"/>
    <w:rsid w:val="00086215"/>
    <w:rsid w:val="000865B0"/>
    <w:rsid w:val="00086C43"/>
    <w:rsid w:val="00087D17"/>
    <w:rsid w:val="00090EEA"/>
    <w:rsid w:val="00090F23"/>
    <w:rsid w:val="00090F30"/>
    <w:rsid w:val="00092F12"/>
    <w:rsid w:val="00096187"/>
    <w:rsid w:val="00096766"/>
    <w:rsid w:val="00096956"/>
    <w:rsid w:val="000A0CA1"/>
    <w:rsid w:val="000A15AA"/>
    <w:rsid w:val="000A259F"/>
    <w:rsid w:val="000A26C9"/>
    <w:rsid w:val="000A2FEB"/>
    <w:rsid w:val="000A3F92"/>
    <w:rsid w:val="000A5258"/>
    <w:rsid w:val="000A54C9"/>
    <w:rsid w:val="000A5570"/>
    <w:rsid w:val="000A6ACF"/>
    <w:rsid w:val="000A73C0"/>
    <w:rsid w:val="000A7633"/>
    <w:rsid w:val="000B13E3"/>
    <w:rsid w:val="000B2112"/>
    <w:rsid w:val="000B29A6"/>
    <w:rsid w:val="000B7CB8"/>
    <w:rsid w:val="000B7D8E"/>
    <w:rsid w:val="000C0040"/>
    <w:rsid w:val="000C2CBB"/>
    <w:rsid w:val="000C33A0"/>
    <w:rsid w:val="000C36C4"/>
    <w:rsid w:val="000C5CE5"/>
    <w:rsid w:val="000C6950"/>
    <w:rsid w:val="000D0174"/>
    <w:rsid w:val="000D09DB"/>
    <w:rsid w:val="000D0B54"/>
    <w:rsid w:val="000D2B0D"/>
    <w:rsid w:val="000D58BE"/>
    <w:rsid w:val="000D58FB"/>
    <w:rsid w:val="000D6C3B"/>
    <w:rsid w:val="000E2420"/>
    <w:rsid w:val="000E40CC"/>
    <w:rsid w:val="000E4F5F"/>
    <w:rsid w:val="000F34E4"/>
    <w:rsid w:val="000F3CE0"/>
    <w:rsid w:val="000F489B"/>
    <w:rsid w:val="000F4F46"/>
    <w:rsid w:val="000F6181"/>
    <w:rsid w:val="000F6A51"/>
    <w:rsid w:val="00101BB0"/>
    <w:rsid w:val="00103840"/>
    <w:rsid w:val="00104725"/>
    <w:rsid w:val="00104988"/>
    <w:rsid w:val="00106342"/>
    <w:rsid w:val="001103CA"/>
    <w:rsid w:val="00111D20"/>
    <w:rsid w:val="001127FA"/>
    <w:rsid w:val="00113D63"/>
    <w:rsid w:val="001146B2"/>
    <w:rsid w:val="001148DB"/>
    <w:rsid w:val="00114E49"/>
    <w:rsid w:val="00116252"/>
    <w:rsid w:val="00117D13"/>
    <w:rsid w:val="00117DD9"/>
    <w:rsid w:val="0012032B"/>
    <w:rsid w:val="00120397"/>
    <w:rsid w:val="001209B4"/>
    <w:rsid w:val="00122ED8"/>
    <w:rsid w:val="001232B4"/>
    <w:rsid w:val="00123A18"/>
    <w:rsid w:val="0012594A"/>
    <w:rsid w:val="00126DC2"/>
    <w:rsid w:val="001315CF"/>
    <w:rsid w:val="0013177C"/>
    <w:rsid w:val="00132E6C"/>
    <w:rsid w:val="00133C28"/>
    <w:rsid w:val="001348D0"/>
    <w:rsid w:val="00136292"/>
    <w:rsid w:val="001362A0"/>
    <w:rsid w:val="00136ACC"/>
    <w:rsid w:val="00141CAB"/>
    <w:rsid w:val="00141D0F"/>
    <w:rsid w:val="0014202C"/>
    <w:rsid w:val="00143B30"/>
    <w:rsid w:val="00145040"/>
    <w:rsid w:val="00146A43"/>
    <w:rsid w:val="00150C2C"/>
    <w:rsid w:val="0015267D"/>
    <w:rsid w:val="00152BA1"/>
    <w:rsid w:val="00153B56"/>
    <w:rsid w:val="00154327"/>
    <w:rsid w:val="001544AF"/>
    <w:rsid w:val="0015504F"/>
    <w:rsid w:val="001557DE"/>
    <w:rsid w:val="0015590F"/>
    <w:rsid w:val="00156666"/>
    <w:rsid w:val="00156A50"/>
    <w:rsid w:val="00161940"/>
    <w:rsid w:val="00163CE2"/>
    <w:rsid w:val="001644CA"/>
    <w:rsid w:val="00167416"/>
    <w:rsid w:val="00172253"/>
    <w:rsid w:val="00172F68"/>
    <w:rsid w:val="00173392"/>
    <w:rsid w:val="0017523B"/>
    <w:rsid w:val="00177DA4"/>
    <w:rsid w:val="00181198"/>
    <w:rsid w:val="00181669"/>
    <w:rsid w:val="00181700"/>
    <w:rsid w:val="001827BD"/>
    <w:rsid w:val="00183869"/>
    <w:rsid w:val="00183D9A"/>
    <w:rsid w:val="00184AF0"/>
    <w:rsid w:val="00184B0F"/>
    <w:rsid w:val="001853D5"/>
    <w:rsid w:val="00185968"/>
    <w:rsid w:val="0019158E"/>
    <w:rsid w:val="00194FBB"/>
    <w:rsid w:val="00195154"/>
    <w:rsid w:val="00195E33"/>
    <w:rsid w:val="001960E4"/>
    <w:rsid w:val="0019655A"/>
    <w:rsid w:val="00196AA3"/>
    <w:rsid w:val="001979E9"/>
    <w:rsid w:val="001A081B"/>
    <w:rsid w:val="001A147F"/>
    <w:rsid w:val="001A2926"/>
    <w:rsid w:val="001A4A21"/>
    <w:rsid w:val="001A5A8B"/>
    <w:rsid w:val="001A7B11"/>
    <w:rsid w:val="001B0352"/>
    <w:rsid w:val="001B1F3A"/>
    <w:rsid w:val="001B447B"/>
    <w:rsid w:val="001B588A"/>
    <w:rsid w:val="001B7166"/>
    <w:rsid w:val="001C0611"/>
    <w:rsid w:val="001C0635"/>
    <w:rsid w:val="001C1E95"/>
    <w:rsid w:val="001C4218"/>
    <w:rsid w:val="001C4612"/>
    <w:rsid w:val="001C5CF5"/>
    <w:rsid w:val="001C6F46"/>
    <w:rsid w:val="001C7882"/>
    <w:rsid w:val="001D01AC"/>
    <w:rsid w:val="001D3172"/>
    <w:rsid w:val="001D3946"/>
    <w:rsid w:val="001D3B0E"/>
    <w:rsid w:val="001D5E1F"/>
    <w:rsid w:val="001D701B"/>
    <w:rsid w:val="001E1DB0"/>
    <w:rsid w:val="001E750A"/>
    <w:rsid w:val="001E77E7"/>
    <w:rsid w:val="001F1DCF"/>
    <w:rsid w:val="001F33A6"/>
    <w:rsid w:val="001F6D01"/>
    <w:rsid w:val="001F6DC1"/>
    <w:rsid w:val="001F79D5"/>
    <w:rsid w:val="001F7A47"/>
    <w:rsid w:val="00201CC7"/>
    <w:rsid w:val="00202DAF"/>
    <w:rsid w:val="00203614"/>
    <w:rsid w:val="00203DEE"/>
    <w:rsid w:val="002045DC"/>
    <w:rsid w:val="0020782B"/>
    <w:rsid w:val="002104C7"/>
    <w:rsid w:val="002114C8"/>
    <w:rsid w:val="00214DE4"/>
    <w:rsid w:val="00216443"/>
    <w:rsid w:val="002223BC"/>
    <w:rsid w:val="00223276"/>
    <w:rsid w:val="00224003"/>
    <w:rsid w:val="002259CB"/>
    <w:rsid w:val="00226B40"/>
    <w:rsid w:val="00226BC9"/>
    <w:rsid w:val="00231529"/>
    <w:rsid w:val="00231961"/>
    <w:rsid w:val="00236496"/>
    <w:rsid w:val="002364A2"/>
    <w:rsid w:val="00236538"/>
    <w:rsid w:val="00240140"/>
    <w:rsid w:val="002406F4"/>
    <w:rsid w:val="00240774"/>
    <w:rsid w:val="00240944"/>
    <w:rsid w:val="00242992"/>
    <w:rsid w:val="00243473"/>
    <w:rsid w:val="002443A2"/>
    <w:rsid w:val="0024468D"/>
    <w:rsid w:val="00246885"/>
    <w:rsid w:val="00246CA5"/>
    <w:rsid w:val="00250739"/>
    <w:rsid w:val="002513B6"/>
    <w:rsid w:val="00251C77"/>
    <w:rsid w:val="00252667"/>
    <w:rsid w:val="002529A0"/>
    <w:rsid w:val="00254452"/>
    <w:rsid w:val="002565CE"/>
    <w:rsid w:val="00257DB8"/>
    <w:rsid w:val="00260127"/>
    <w:rsid w:val="00262BDA"/>
    <w:rsid w:val="002630F0"/>
    <w:rsid w:val="00263913"/>
    <w:rsid w:val="00264FBF"/>
    <w:rsid w:val="0026607B"/>
    <w:rsid w:val="00266709"/>
    <w:rsid w:val="00267EB2"/>
    <w:rsid w:val="0027009B"/>
    <w:rsid w:val="002710F6"/>
    <w:rsid w:val="00272763"/>
    <w:rsid w:val="00272A3E"/>
    <w:rsid w:val="002742E5"/>
    <w:rsid w:val="002760DA"/>
    <w:rsid w:val="00277CC4"/>
    <w:rsid w:val="00280293"/>
    <w:rsid w:val="002805DB"/>
    <w:rsid w:val="00281BC8"/>
    <w:rsid w:val="00282A72"/>
    <w:rsid w:val="00284C17"/>
    <w:rsid w:val="00285289"/>
    <w:rsid w:val="00286E53"/>
    <w:rsid w:val="00287B7A"/>
    <w:rsid w:val="002913C8"/>
    <w:rsid w:val="00292DEC"/>
    <w:rsid w:val="002937FB"/>
    <w:rsid w:val="00293835"/>
    <w:rsid w:val="00294A03"/>
    <w:rsid w:val="0029505F"/>
    <w:rsid w:val="002A0155"/>
    <w:rsid w:val="002A268B"/>
    <w:rsid w:val="002A2F18"/>
    <w:rsid w:val="002A3375"/>
    <w:rsid w:val="002A4AC0"/>
    <w:rsid w:val="002B0A32"/>
    <w:rsid w:val="002B202D"/>
    <w:rsid w:val="002B2AFD"/>
    <w:rsid w:val="002B2CC2"/>
    <w:rsid w:val="002B2CC6"/>
    <w:rsid w:val="002B7BEB"/>
    <w:rsid w:val="002C22B4"/>
    <w:rsid w:val="002C2310"/>
    <w:rsid w:val="002C30E0"/>
    <w:rsid w:val="002C7619"/>
    <w:rsid w:val="002D1237"/>
    <w:rsid w:val="002D13B4"/>
    <w:rsid w:val="002D2766"/>
    <w:rsid w:val="002D5A54"/>
    <w:rsid w:val="002D74D4"/>
    <w:rsid w:val="002E149D"/>
    <w:rsid w:val="002E1E4B"/>
    <w:rsid w:val="002E1F41"/>
    <w:rsid w:val="002E35D5"/>
    <w:rsid w:val="002E37F8"/>
    <w:rsid w:val="002E5920"/>
    <w:rsid w:val="002E607B"/>
    <w:rsid w:val="002E638A"/>
    <w:rsid w:val="002E7425"/>
    <w:rsid w:val="002E7C9D"/>
    <w:rsid w:val="002F031C"/>
    <w:rsid w:val="002F1173"/>
    <w:rsid w:val="002F2EF2"/>
    <w:rsid w:val="002F308D"/>
    <w:rsid w:val="002F4F7E"/>
    <w:rsid w:val="002F5219"/>
    <w:rsid w:val="00301F2E"/>
    <w:rsid w:val="0030617B"/>
    <w:rsid w:val="00306F15"/>
    <w:rsid w:val="0030754F"/>
    <w:rsid w:val="003134EC"/>
    <w:rsid w:val="00315F5B"/>
    <w:rsid w:val="00320090"/>
    <w:rsid w:val="003221F6"/>
    <w:rsid w:val="00322EC9"/>
    <w:rsid w:val="00323C72"/>
    <w:rsid w:val="003252D1"/>
    <w:rsid w:val="0032538A"/>
    <w:rsid w:val="003255D2"/>
    <w:rsid w:val="0032623D"/>
    <w:rsid w:val="00326991"/>
    <w:rsid w:val="003270C3"/>
    <w:rsid w:val="00327903"/>
    <w:rsid w:val="0033133E"/>
    <w:rsid w:val="003333A7"/>
    <w:rsid w:val="00337796"/>
    <w:rsid w:val="003379E3"/>
    <w:rsid w:val="00341353"/>
    <w:rsid w:val="003417FB"/>
    <w:rsid w:val="003417FD"/>
    <w:rsid w:val="003426FD"/>
    <w:rsid w:val="00342F24"/>
    <w:rsid w:val="00343842"/>
    <w:rsid w:val="0034406E"/>
    <w:rsid w:val="003441A6"/>
    <w:rsid w:val="00347CC1"/>
    <w:rsid w:val="00350FE1"/>
    <w:rsid w:val="003536FB"/>
    <w:rsid w:val="003537F6"/>
    <w:rsid w:val="00353AF7"/>
    <w:rsid w:val="00354C7A"/>
    <w:rsid w:val="003577D5"/>
    <w:rsid w:val="0035782D"/>
    <w:rsid w:val="00357F88"/>
    <w:rsid w:val="00361A57"/>
    <w:rsid w:val="00362504"/>
    <w:rsid w:val="003632AF"/>
    <w:rsid w:val="00366A80"/>
    <w:rsid w:val="003678C1"/>
    <w:rsid w:val="003764BD"/>
    <w:rsid w:val="00383F02"/>
    <w:rsid w:val="00385200"/>
    <w:rsid w:val="003902C0"/>
    <w:rsid w:val="00390C0A"/>
    <w:rsid w:val="0039168C"/>
    <w:rsid w:val="00391CB4"/>
    <w:rsid w:val="00392A7E"/>
    <w:rsid w:val="00394832"/>
    <w:rsid w:val="00395BDE"/>
    <w:rsid w:val="00396A92"/>
    <w:rsid w:val="00397596"/>
    <w:rsid w:val="00397A58"/>
    <w:rsid w:val="003A0570"/>
    <w:rsid w:val="003A0AD8"/>
    <w:rsid w:val="003A22E2"/>
    <w:rsid w:val="003A33FE"/>
    <w:rsid w:val="003A4C32"/>
    <w:rsid w:val="003A5B66"/>
    <w:rsid w:val="003A5C6A"/>
    <w:rsid w:val="003A703B"/>
    <w:rsid w:val="003A76AF"/>
    <w:rsid w:val="003A79BE"/>
    <w:rsid w:val="003A7CBC"/>
    <w:rsid w:val="003A7FB4"/>
    <w:rsid w:val="003B29E4"/>
    <w:rsid w:val="003C1E70"/>
    <w:rsid w:val="003C30A2"/>
    <w:rsid w:val="003C5C00"/>
    <w:rsid w:val="003C5D14"/>
    <w:rsid w:val="003C7924"/>
    <w:rsid w:val="003C7AC3"/>
    <w:rsid w:val="003D1EEA"/>
    <w:rsid w:val="003D312A"/>
    <w:rsid w:val="003D39D4"/>
    <w:rsid w:val="003D3EA4"/>
    <w:rsid w:val="003D437C"/>
    <w:rsid w:val="003D5AB0"/>
    <w:rsid w:val="003D7825"/>
    <w:rsid w:val="003E1A18"/>
    <w:rsid w:val="003E29E3"/>
    <w:rsid w:val="003E31F0"/>
    <w:rsid w:val="003E4428"/>
    <w:rsid w:val="003E7B15"/>
    <w:rsid w:val="003F0956"/>
    <w:rsid w:val="003F1358"/>
    <w:rsid w:val="003F153A"/>
    <w:rsid w:val="003F1753"/>
    <w:rsid w:val="003F1E6F"/>
    <w:rsid w:val="003F5118"/>
    <w:rsid w:val="003F7B81"/>
    <w:rsid w:val="00400EF7"/>
    <w:rsid w:val="0040117D"/>
    <w:rsid w:val="00404093"/>
    <w:rsid w:val="00407F65"/>
    <w:rsid w:val="004114C6"/>
    <w:rsid w:val="0041311B"/>
    <w:rsid w:val="004134F0"/>
    <w:rsid w:val="004171D9"/>
    <w:rsid w:val="00420B80"/>
    <w:rsid w:val="0042201B"/>
    <w:rsid w:val="0042544A"/>
    <w:rsid w:val="004265A9"/>
    <w:rsid w:val="004278B0"/>
    <w:rsid w:val="00427CEC"/>
    <w:rsid w:val="00427EEB"/>
    <w:rsid w:val="00430C9B"/>
    <w:rsid w:val="00431C07"/>
    <w:rsid w:val="00431D39"/>
    <w:rsid w:val="00433AC3"/>
    <w:rsid w:val="004352F1"/>
    <w:rsid w:val="00436374"/>
    <w:rsid w:val="00436D9A"/>
    <w:rsid w:val="00440088"/>
    <w:rsid w:val="004416B3"/>
    <w:rsid w:val="004434E1"/>
    <w:rsid w:val="00443DCD"/>
    <w:rsid w:val="00446B58"/>
    <w:rsid w:val="00450162"/>
    <w:rsid w:val="0045221F"/>
    <w:rsid w:val="00452D26"/>
    <w:rsid w:val="00454882"/>
    <w:rsid w:val="004551EC"/>
    <w:rsid w:val="004551FE"/>
    <w:rsid w:val="00455E75"/>
    <w:rsid w:val="00456485"/>
    <w:rsid w:val="0046088A"/>
    <w:rsid w:val="00462232"/>
    <w:rsid w:val="0046596F"/>
    <w:rsid w:val="00467977"/>
    <w:rsid w:val="0046799B"/>
    <w:rsid w:val="00467FA0"/>
    <w:rsid w:val="00471C5D"/>
    <w:rsid w:val="00471F3B"/>
    <w:rsid w:val="00472103"/>
    <w:rsid w:val="00472CFD"/>
    <w:rsid w:val="00473C8D"/>
    <w:rsid w:val="004748F0"/>
    <w:rsid w:val="00475EFA"/>
    <w:rsid w:val="00476005"/>
    <w:rsid w:val="00481006"/>
    <w:rsid w:val="004818F6"/>
    <w:rsid w:val="0048240C"/>
    <w:rsid w:val="00487703"/>
    <w:rsid w:val="00495C12"/>
    <w:rsid w:val="004966BB"/>
    <w:rsid w:val="00497BD6"/>
    <w:rsid w:val="004A1D41"/>
    <w:rsid w:val="004A2E69"/>
    <w:rsid w:val="004A339F"/>
    <w:rsid w:val="004A41BC"/>
    <w:rsid w:val="004A47D9"/>
    <w:rsid w:val="004A5FE9"/>
    <w:rsid w:val="004B0E05"/>
    <w:rsid w:val="004B215E"/>
    <w:rsid w:val="004B3758"/>
    <w:rsid w:val="004B7953"/>
    <w:rsid w:val="004C0BBE"/>
    <w:rsid w:val="004C1719"/>
    <w:rsid w:val="004C1A06"/>
    <w:rsid w:val="004C2016"/>
    <w:rsid w:val="004C21BC"/>
    <w:rsid w:val="004C4BBF"/>
    <w:rsid w:val="004D07C2"/>
    <w:rsid w:val="004D3178"/>
    <w:rsid w:val="004D3556"/>
    <w:rsid w:val="004D5DE1"/>
    <w:rsid w:val="004D792C"/>
    <w:rsid w:val="004E0A51"/>
    <w:rsid w:val="004E1C58"/>
    <w:rsid w:val="004E2DB6"/>
    <w:rsid w:val="004E4700"/>
    <w:rsid w:val="004E61E3"/>
    <w:rsid w:val="004E74BF"/>
    <w:rsid w:val="004F0DA3"/>
    <w:rsid w:val="004F170B"/>
    <w:rsid w:val="004F18B9"/>
    <w:rsid w:val="004F46DF"/>
    <w:rsid w:val="004F60F0"/>
    <w:rsid w:val="004F7E60"/>
    <w:rsid w:val="00501A0C"/>
    <w:rsid w:val="00501AF1"/>
    <w:rsid w:val="0050258F"/>
    <w:rsid w:val="005029EA"/>
    <w:rsid w:val="00504248"/>
    <w:rsid w:val="00513E02"/>
    <w:rsid w:val="0051423F"/>
    <w:rsid w:val="005148D3"/>
    <w:rsid w:val="00514B35"/>
    <w:rsid w:val="00515319"/>
    <w:rsid w:val="00515AFF"/>
    <w:rsid w:val="005161DF"/>
    <w:rsid w:val="00516550"/>
    <w:rsid w:val="00522847"/>
    <w:rsid w:val="005228A7"/>
    <w:rsid w:val="00523803"/>
    <w:rsid w:val="005238A8"/>
    <w:rsid w:val="0052471D"/>
    <w:rsid w:val="00532358"/>
    <w:rsid w:val="005325D8"/>
    <w:rsid w:val="005338D7"/>
    <w:rsid w:val="0053645A"/>
    <w:rsid w:val="00536A89"/>
    <w:rsid w:val="00536B0D"/>
    <w:rsid w:val="005401E2"/>
    <w:rsid w:val="00540343"/>
    <w:rsid w:val="00540E1C"/>
    <w:rsid w:val="00546AB4"/>
    <w:rsid w:val="00547EDB"/>
    <w:rsid w:val="005510B6"/>
    <w:rsid w:val="00551928"/>
    <w:rsid w:val="005520EC"/>
    <w:rsid w:val="0055271E"/>
    <w:rsid w:val="0055528A"/>
    <w:rsid w:val="00555B06"/>
    <w:rsid w:val="005577F1"/>
    <w:rsid w:val="00557C9C"/>
    <w:rsid w:val="0056026A"/>
    <w:rsid w:val="005623F1"/>
    <w:rsid w:val="00563317"/>
    <w:rsid w:val="0056444C"/>
    <w:rsid w:val="00564C4A"/>
    <w:rsid w:val="00564E78"/>
    <w:rsid w:val="00566E6A"/>
    <w:rsid w:val="005677AA"/>
    <w:rsid w:val="00567C38"/>
    <w:rsid w:val="0057055E"/>
    <w:rsid w:val="00571493"/>
    <w:rsid w:val="00571952"/>
    <w:rsid w:val="00572001"/>
    <w:rsid w:val="00572DC9"/>
    <w:rsid w:val="00572E48"/>
    <w:rsid w:val="00573641"/>
    <w:rsid w:val="00580986"/>
    <w:rsid w:val="00582563"/>
    <w:rsid w:val="00582BAE"/>
    <w:rsid w:val="00582CC4"/>
    <w:rsid w:val="00586419"/>
    <w:rsid w:val="00586450"/>
    <w:rsid w:val="00586F7E"/>
    <w:rsid w:val="00587ED0"/>
    <w:rsid w:val="0059158A"/>
    <w:rsid w:val="005932D8"/>
    <w:rsid w:val="005934B3"/>
    <w:rsid w:val="00594EDD"/>
    <w:rsid w:val="0059603E"/>
    <w:rsid w:val="005967D2"/>
    <w:rsid w:val="00596EC1"/>
    <w:rsid w:val="005974EE"/>
    <w:rsid w:val="005A11A7"/>
    <w:rsid w:val="005A3E08"/>
    <w:rsid w:val="005A4395"/>
    <w:rsid w:val="005A4B44"/>
    <w:rsid w:val="005A5471"/>
    <w:rsid w:val="005A5A76"/>
    <w:rsid w:val="005A6312"/>
    <w:rsid w:val="005A6720"/>
    <w:rsid w:val="005A67C3"/>
    <w:rsid w:val="005B0A81"/>
    <w:rsid w:val="005B1F4A"/>
    <w:rsid w:val="005B25CA"/>
    <w:rsid w:val="005B2C50"/>
    <w:rsid w:val="005B3ADB"/>
    <w:rsid w:val="005B5324"/>
    <w:rsid w:val="005B60FC"/>
    <w:rsid w:val="005B65F2"/>
    <w:rsid w:val="005C006B"/>
    <w:rsid w:val="005C06C4"/>
    <w:rsid w:val="005C1949"/>
    <w:rsid w:val="005C2331"/>
    <w:rsid w:val="005C2CC5"/>
    <w:rsid w:val="005C3DE3"/>
    <w:rsid w:val="005C4722"/>
    <w:rsid w:val="005C4AB2"/>
    <w:rsid w:val="005C730E"/>
    <w:rsid w:val="005C798E"/>
    <w:rsid w:val="005C7E3D"/>
    <w:rsid w:val="005D21A1"/>
    <w:rsid w:val="005D2337"/>
    <w:rsid w:val="005D2703"/>
    <w:rsid w:val="005D6AC5"/>
    <w:rsid w:val="005D7DEE"/>
    <w:rsid w:val="005E0298"/>
    <w:rsid w:val="005E0901"/>
    <w:rsid w:val="005E248A"/>
    <w:rsid w:val="005E4368"/>
    <w:rsid w:val="005E6930"/>
    <w:rsid w:val="005E7630"/>
    <w:rsid w:val="005E7D40"/>
    <w:rsid w:val="005F0C0D"/>
    <w:rsid w:val="005F1420"/>
    <w:rsid w:val="005F1450"/>
    <w:rsid w:val="005F26E6"/>
    <w:rsid w:val="005F59B0"/>
    <w:rsid w:val="005F5A8C"/>
    <w:rsid w:val="005F5B97"/>
    <w:rsid w:val="005F6203"/>
    <w:rsid w:val="005F7958"/>
    <w:rsid w:val="00600796"/>
    <w:rsid w:val="006013C7"/>
    <w:rsid w:val="0060159D"/>
    <w:rsid w:val="00602E0F"/>
    <w:rsid w:val="0060510A"/>
    <w:rsid w:val="00613718"/>
    <w:rsid w:val="00614140"/>
    <w:rsid w:val="00614243"/>
    <w:rsid w:val="006145D9"/>
    <w:rsid w:val="006153AB"/>
    <w:rsid w:val="00615BED"/>
    <w:rsid w:val="00616CB1"/>
    <w:rsid w:val="00623065"/>
    <w:rsid w:val="0062370B"/>
    <w:rsid w:val="0062736D"/>
    <w:rsid w:val="00627E49"/>
    <w:rsid w:val="00630B90"/>
    <w:rsid w:val="006320B8"/>
    <w:rsid w:val="0063273E"/>
    <w:rsid w:val="006330C2"/>
    <w:rsid w:val="006336AC"/>
    <w:rsid w:val="006402C1"/>
    <w:rsid w:val="00640B60"/>
    <w:rsid w:val="0064203D"/>
    <w:rsid w:val="006420FF"/>
    <w:rsid w:val="006428A6"/>
    <w:rsid w:val="006437BC"/>
    <w:rsid w:val="00644A45"/>
    <w:rsid w:val="00644E82"/>
    <w:rsid w:val="006458F3"/>
    <w:rsid w:val="00646852"/>
    <w:rsid w:val="00646CCB"/>
    <w:rsid w:val="00650E9D"/>
    <w:rsid w:val="006518C3"/>
    <w:rsid w:val="00651BE7"/>
    <w:rsid w:val="00652236"/>
    <w:rsid w:val="00653254"/>
    <w:rsid w:val="006534FE"/>
    <w:rsid w:val="0065479D"/>
    <w:rsid w:val="0065557F"/>
    <w:rsid w:val="006559F3"/>
    <w:rsid w:val="00656CAE"/>
    <w:rsid w:val="0066041E"/>
    <w:rsid w:val="0066235E"/>
    <w:rsid w:val="00662912"/>
    <w:rsid w:val="00665A61"/>
    <w:rsid w:val="00672990"/>
    <w:rsid w:val="00674994"/>
    <w:rsid w:val="0067573B"/>
    <w:rsid w:val="00677464"/>
    <w:rsid w:val="0067788B"/>
    <w:rsid w:val="00680D4A"/>
    <w:rsid w:val="006824EF"/>
    <w:rsid w:val="0068347B"/>
    <w:rsid w:val="00686C55"/>
    <w:rsid w:val="00692833"/>
    <w:rsid w:val="006928D6"/>
    <w:rsid w:val="00693F3E"/>
    <w:rsid w:val="00694F89"/>
    <w:rsid w:val="00695C9E"/>
    <w:rsid w:val="00696317"/>
    <w:rsid w:val="00696B1B"/>
    <w:rsid w:val="006A0CE5"/>
    <w:rsid w:val="006A20E1"/>
    <w:rsid w:val="006A33CB"/>
    <w:rsid w:val="006A573B"/>
    <w:rsid w:val="006A59D8"/>
    <w:rsid w:val="006A751A"/>
    <w:rsid w:val="006A7847"/>
    <w:rsid w:val="006A7E8A"/>
    <w:rsid w:val="006B0092"/>
    <w:rsid w:val="006B08D5"/>
    <w:rsid w:val="006B1A25"/>
    <w:rsid w:val="006B3A35"/>
    <w:rsid w:val="006B4521"/>
    <w:rsid w:val="006B7C1F"/>
    <w:rsid w:val="006C0BB6"/>
    <w:rsid w:val="006C0C97"/>
    <w:rsid w:val="006C24B5"/>
    <w:rsid w:val="006C5AF2"/>
    <w:rsid w:val="006C5D5B"/>
    <w:rsid w:val="006D047A"/>
    <w:rsid w:val="006D0EC5"/>
    <w:rsid w:val="006D15D8"/>
    <w:rsid w:val="006D1E67"/>
    <w:rsid w:val="006D4512"/>
    <w:rsid w:val="006D584F"/>
    <w:rsid w:val="006D64C3"/>
    <w:rsid w:val="006D657D"/>
    <w:rsid w:val="006D752F"/>
    <w:rsid w:val="006E028B"/>
    <w:rsid w:val="006E02E6"/>
    <w:rsid w:val="006E2931"/>
    <w:rsid w:val="006E2B47"/>
    <w:rsid w:val="006E313C"/>
    <w:rsid w:val="006E51B2"/>
    <w:rsid w:val="006E624A"/>
    <w:rsid w:val="006E67E4"/>
    <w:rsid w:val="006E6873"/>
    <w:rsid w:val="006E7B29"/>
    <w:rsid w:val="006E7CD0"/>
    <w:rsid w:val="006F0765"/>
    <w:rsid w:val="006F0B2B"/>
    <w:rsid w:val="006F1EDB"/>
    <w:rsid w:val="006F2638"/>
    <w:rsid w:val="006F4B3C"/>
    <w:rsid w:val="006F529F"/>
    <w:rsid w:val="00700358"/>
    <w:rsid w:val="00702330"/>
    <w:rsid w:val="007036E7"/>
    <w:rsid w:val="0070438D"/>
    <w:rsid w:val="00704846"/>
    <w:rsid w:val="0070489F"/>
    <w:rsid w:val="00704A2C"/>
    <w:rsid w:val="007058B0"/>
    <w:rsid w:val="007061A7"/>
    <w:rsid w:val="00707297"/>
    <w:rsid w:val="00710073"/>
    <w:rsid w:val="007110E3"/>
    <w:rsid w:val="00711401"/>
    <w:rsid w:val="00712EB2"/>
    <w:rsid w:val="007132F5"/>
    <w:rsid w:val="00713B13"/>
    <w:rsid w:val="007141B3"/>
    <w:rsid w:val="00716535"/>
    <w:rsid w:val="007171A8"/>
    <w:rsid w:val="007171C5"/>
    <w:rsid w:val="007175DE"/>
    <w:rsid w:val="007209AA"/>
    <w:rsid w:val="00722FE5"/>
    <w:rsid w:val="00727B4C"/>
    <w:rsid w:val="00731755"/>
    <w:rsid w:val="007330B2"/>
    <w:rsid w:val="0073474F"/>
    <w:rsid w:val="00734801"/>
    <w:rsid w:val="00735483"/>
    <w:rsid w:val="007355BC"/>
    <w:rsid w:val="0073671F"/>
    <w:rsid w:val="00740D22"/>
    <w:rsid w:val="0074131A"/>
    <w:rsid w:val="007415E3"/>
    <w:rsid w:val="00741ECF"/>
    <w:rsid w:val="007422F3"/>
    <w:rsid w:val="007423E8"/>
    <w:rsid w:val="00742A3B"/>
    <w:rsid w:val="0074414B"/>
    <w:rsid w:val="00746A23"/>
    <w:rsid w:val="00746EB5"/>
    <w:rsid w:val="007504BA"/>
    <w:rsid w:val="00752301"/>
    <w:rsid w:val="007526EA"/>
    <w:rsid w:val="007538B1"/>
    <w:rsid w:val="00753B43"/>
    <w:rsid w:val="007558BF"/>
    <w:rsid w:val="0075722F"/>
    <w:rsid w:val="00760A4D"/>
    <w:rsid w:val="007635A9"/>
    <w:rsid w:val="007663A7"/>
    <w:rsid w:val="007667D1"/>
    <w:rsid w:val="007706E7"/>
    <w:rsid w:val="00771A61"/>
    <w:rsid w:val="00773B1A"/>
    <w:rsid w:val="00773D1C"/>
    <w:rsid w:val="00774AE1"/>
    <w:rsid w:val="00780B79"/>
    <w:rsid w:val="00782E9D"/>
    <w:rsid w:val="007830C2"/>
    <w:rsid w:val="00785E4E"/>
    <w:rsid w:val="00786740"/>
    <w:rsid w:val="007867CE"/>
    <w:rsid w:val="0078721B"/>
    <w:rsid w:val="00787EC2"/>
    <w:rsid w:val="007924E8"/>
    <w:rsid w:val="007930CA"/>
    <w:rsid w:val="007935C6"/>
    <w:rsid w:val="00795C05"/>
    <w:rsid w:val="007962A1"/>
    <w:rsid w:val="00796C7B"/>
    <w:rsid w:val="007A1689"/>
    <w:rsid w:val="007A3560"/>
    <w:rsid w:val="007A43E7"/>
    <w:rsid w:val="007A5BAB"/>
    <w:rsid w:val="007A74D3"/>
    <w:rsid w:val="007B2227"/>
    <w:rsid w:val="007B2DFE"/>
    <w:rsid w:val="007B2E05"/>
    <w:rsid w:val="007B313E"/>
    <w:rsid w:val="007B40D8"/>
    <w:rsid w:val="007B6F58"/>
    <w:rsid w:val="007B775A"/>
    <w:rsid w:val="007C0948"/>
    <w:rsid w:val="007C1469"/>
    <w:rsid w:val="007C165A"/>
    <w:rsid w:val="007C1D27"/>
    <w:rsid w:val="007C48DB"/>
    <w:rsid w:val="007C742C"/>
    <w:rsid w:val="007D170A"/>
    <w:rsid w:val="007D1802"/>
    <w:rsid w:val="007D3C2A"/>
    <w:rsid w:val="007D62B6"/>
    <w:rsid w:val="007D7825"/>
    <w:rsid w:val="007E1BAB"/>
    <w:rsid w:val="007E3D84"/>
    <w:rsid w:val="007E652F"/>
    <w:rsid w:val="007E6FA8"/>
    <w:rsid w:val="007E7186"/>
    <w:rsid w:val="007F00BB"/>
    <w:rsid w:val="007F10D3"/>
    <w:rsid w:val="007F1B64"/>
    <w:rsid w:val="007F39DA"/>
    <w:rsid w:val="007F416F"/>
    <w:rsid w:val="007F436F"/>
    <w:rsid w:val="007F5121"/>
    <w:rsid w:val="007F575A"/>
    <w:rsid w:val="008016D9"/>
    <w:rsid w:val="00802A85"/>
    <w:rsid w:val="00802BCD"/>
    <w:rsid w:val="00804848"/>
    <w:rsid w:val="00804874"/>
    <w:rsid w:val="00805568"/>
    <w:rsid w:val="008067AD"/>
    <w:rsid w:val="0080719E"/>
    <w:rsid w:val="00807D48"/>
    <w:rsid w:val="00810BC4"/>
    <w:rsid w:val="00811DA5"/>
    <w:rsid w:val="008120E9"/>
    <w:rsid w:val="008141E9"/>
    <w:rsid w:val="00814FB0"/>
    <w:rsid w:val="00816216"/>
    <w:rsid w:val="00816CE7"/>
    <w:rsid w:val="00821421"/>
    <w:rsid w:val="00821E5B"/>
    <w:rsid w:val="00824940"/>
    <w:rsid w:val="00825D0A"/>
    <w:rsid w:val="00825DAD"/>
    <w:rsid w:val="0082657D"/>
    <w:rsid w:val="008273F8"/>
    <w:rsid w:val="008316D8"/>
    <w:rsid w:val="00832356"/>
    <w:rsid w:val="00834376"/>
    <w:rsid w:val="00835B4C"/>
    <w:rsid w:val="00836B6B"/>
    <w:rsid w:val="008378B5"/>
    <w:rsid w:val="00837964"/>
    <w:rsid w:val="00837C8E"/>
    <w:rsid w:val="00844096"/>
    <w:rsid w:val="008458BE"/>
    <w:rsid w:val="00845EC0"/>
    <w:rsid w:val="00846EF8"/>
    <w:rsid w:val="00847F87"/>
    <w:rsid w:val="00850B89"/>
    <w:rsid w:val="008510D6"/>
    <w:rsid w:val="00851E25"/>
    <w:rsid w:val="00854C9E"/>
    <w:rsid w:val="008565D0"/>
    <w:rsid w:val="0086117F"/>
    <w:rsid w:val="00861F12"/>
    <w:rsid w:val="0086225F"/>
    <w:rsid w:val="00862D55"/>
    <w:rsid w:val="0086380D"/>
    <w:rsid w:val="008652AA"/>
    <w:rsid w:val="00865D7A"/>
    <w:rsid w:val="00871CCB"/>
    <w:rsid w:val="0087470D"/>
    <w:rsid w:val="0087697B"/>
    <w:rsid w:val="00876E14"/>
    <w:rsid w:val="00880E82"/>
    <w:rsid w:val="00881188"/>
    <w:rsid w:val="00881DDE"/>
    <w:rsid w:val="00882EA8"/>
    <w:rsid w:val="00883371"/>
    <w:rsid w:val="00883F4C"/>
    <w:rsid w:val="008841BC"/>
    <w:rsid w:val="00884BC8"/>
    <w:rsid w:val="00884D54"/>
    <w:rsid w:val="00885058"/>
    <w:rsid w:val="00887AEB"/>
    <w:rsid w:val="00890E05"/>
    <w:rsid w:val="00891D8F"/>
    <w:rsid w:val="00892932"/>
    <w:rsid w:val="008931E8"/>
    <w:rsid w:val="008961CD"/>
    <w:rsid w:val="008972B8"/>
    <w:rsid w:val="0089769C"/>
    <w:rsid w:val="00897B4D"/>
    <w:rsid w:val="008A0221"/>
    <w:rsid w:val="008A06D1"/>
    <w:rsid w:val="008A07A7"/>
    <w:rsid w:val="008A116C"/>
    <w:rsid w:val="008A11BB"/>
    <w:rsid w:val="008A32FB"/>
    <w:rsid w:val="008A3F92"/>
    <w:rsid w:val="008A459E"/>
    <w:rsid w:val="008A4A13"/>
    <w:rsid w:val="008A6FB3"/>
    <w:rsid w:val="008A74A5"/>
    <w:rsid w:val="008B1509"/>
    <w:rsid w:val="008B3323"/>
    <w:rsid w:val="008B3370"/>
    <w:rsid w:val="008B3B35"/>
    <w:rsid w:val="008B3BDA"/>
    <w:rsid w:val="008B48F0"/>
    <w:rsid w:val="008B5226"/>
    <w:rsid w:val="008B598F"/>
    <w:rsid w:val="008B608A"/>
    <w:rsid w:val="008B7760"/>
    <w:rsid w:val="008B7A38"/>
    <w:rsid w:val="008B7BF4"/>
    <w:rsid w:val="008C0A87"/>
    <w:rsid w:val="008C0CF2"/>
    <w:rsid w:val="008C5138"/>
    <w:rsid w:val="008C6786"/>
    <w:rsid w:val="008C7884"/>
    <w:rsid w:val="008C7CA8"/>
    <w:rsid w:val="008D2D2B"/>
    <w:rsid w:val="008D402D"/>
    <w:rsid w:val="008D40A8"/>
    <w:rsid w:val="008D4771"/>
    <w:rsid w:val="008D4DD6"/>
    <w:rsid w:val="008D5C70"/>
    <w:rsid w:val="008D6088"/>
    <w:rsid w:val="008E24AF"/>
    <w:rsid w:val="008E2548"/>
    <w:rsid w:val="008E2F51"/>
    <w:rsid w:val="008E3E95"/>
    <w:rsid w:val="008E63E2"/>
    <w:rsid w:val="008E665A"/>
    <w:rsid w:val="008E7960"/>
    <w:rsid w:val="008F168F"/>
    <w:rsid w:val="008F1B5D"/>
    <w:rsid w:val="008F1F7D"/>
    <w:rsid w:val="008F31AB"/>
    <w:rsid w:val="008F3B84"/>
    <w:rsid w:val="008F6E57"/>
    <w:rsid w:val="008F7307"/>
    <w:rsid w:val="008F7A70"/>
    <w:rsid w:val="00900995"/>
    <w:rsid w:val="00902651"/>
    <w:rsid w:val="009028C2"/>
    <w:rsid w:val="00902978"/>
    <w:rsid w:val="0090416B"/>
    <w:rsid w:val="00906EE7"/>
    <w:rsid w:val="0090721D"/>
    <w:rsid w:val="00910E4D"/>
    <w:rsid w:val="009110CB"/>
    <w:rsid w:val="00911E7D"/>
    <w:rsid w:val="009127E9"/>
    <w:rsid w:val="00917497"/>
    <w:rsid w:val="00917E46"/>
    <w:rsid w:val="00920473"/>
    <w:rsid w:val="00922352"/>
    <w:rsid w:val="0092241E"/>
    <w:rsid w:val="00925D55"/>
    <w:rsid w:val="0093286A"/>
    <w:rsid w:val="00933097"/>
    <w:rsid w:val="00935E7D"/>
    <w:rsid w:val="0093636E"/>
    <w:rsid w:val="00936C05"/>
    <w:rsid w:val="00937DBC"/>
    <w:rsid w:val="00937EDE"/>
    <w:rsid w:val="009406B4"/>
    <w:rsid w:val="00942CA8"/>
    <w:rsid w:val="009445D0"/>
    <w:rsid w:val="00946142"/>
    <w:rsid w:val="009479FC"/>
    <w:rsid w:val="009502F2"/>
    <w:rsid w:val="00955D3D"/>
    <w:rsid w:val="00957E73"/>
    <w:rsid w:val="00965A79"/>
    <w:rsid w:val="00965B30"/>
    <w:rsid w:val="0096611B"/>
    <w:rsid w:val="009665C6"/>
    <w:rsid w:val="00966609"/>
    <w:rsid w:val="00966649"/>
    <w:rsid w:val="00966838"/>
    <w:rsid w:val="009672F0"/>
    <w:rsid w:val="00970512"/>
    <w:rsid w:val="00970B2B"/>
    <w:rsid w:val="00972A38"/>
    <w:rsid w:val="00973028"/>
    <w:rsid w:val="009731AE"/>
    <w:rsid w:val="00974E09"/>
    <w:rsid w:val="00975C0E"/>
    <w:rsid w:val="0097649D"/>
    <w:rsid w:val="009769F4"/>
    <w:rsid w:val="00977A63"/>
    <w:rsid w:val="009830F5"/>
    <w:rsid w:val="00983254"/>
    <w:rsid w:val="00984063"/>
    <w:rsid w:val="00990470"/>
    <w:rsid w:val="00991FAB"/>
    <w:rsid w:val="00992F09"/>
    <w:rsid w:val="009937A6"/>
    <w:rsid w:val="00994D29"/>
    <w:rsid w:val="0099585D"/>
    <w:rsid w:val="009964FD"/>
    <w:rsid w:val="00997992"/>
    <w:rsid w:val="009A17E1"/>
    <w:rsid w:val="009A1A3A"/>
    <w:rsid w:val="009A212B"/>
    <w:rsid w:val="009A4CE0"/>
    <w:rsid w:val="009A60E7"/>
    <w:rsid w:val="009A619C"/>
    <w:rsid w:val="009A764B"/>
    <w:rsid w:val="009A7771"/>
    <w:rsid w:val="009B025F"/>
    <w:rsid w:val="009B0F60"/>
    <w:rsid w:val="009B2BEC"/>
    <w:rsid w:val="009B301B"/>
    <w:rsid w:val="009C23B2"/>
    <w:rsid w:val="009C3619"/>
    <w:rsid w:val="009C3715"/>
    <w:rsid w:val="009C57DE"/>
    <w:rsid w:val="009C58CC"/>
    <w:rsid w:val="009D28AF"/>
    <w:rsid w:val="009D4F9A"/>
    <w:rsid w:val="009D7BDB"/>
    <w:rsid w:val="009D7C48"/>
    <w:rsid w:val="009E07A4"/>
    <w:rsid w:val="009E0814"/>
    <w:rsid w:val="009E1B6F"/>
    <w:rsid w:val="009E33E8"/>
    <w:rsid w:val="009E3CAF"/>
    <w:rsid w:val="009E441F"/>
    <w:rsid w:val="009E7E7B"/>
    <w:rsid w:val="009F069D"/>
    <w:rsid w:val="009F0F21"/>
    <w:rsid w:val="009F2346"/>
    <w:rsid w:val="009F4138"/>
    <w:rsid w:val="009F4B02"/>
    <w:rsid w:val="009F500D"/>
    <w:rsid w:val="009F64DF"/>
    <w:rsid w:val="00A026E5"/>
    <w:rsid w:val="00A0276B"/>
    <w:rsid w:val="00A0458D"/>
    <w:rsid w:val="00A04693"/>
    <w:rsid w:val="00A06562"/>
    <w:rsid w:val="00A06711"/>
    <w:rsid w:val="00A07508"/>
    <w:rsid w:val="00A1027D"/>
    <w:rsid w:val="00A125E0"/>
    <w:rsid w:val="00A1472A"/>
    <w:rsid w:val="00A15F8A"/>
    <w:rsid w:val="00A166DD"/>
    <w:rsid w:val="00A17262"/>
    <w:rsid w:val="00A17909"/>
    <w:rsid w:val="00A216BE"/>
    <w:rsid w:val="00A21C45"/>
    <w:rsid w:val="00A221DF"/>
    <w:rsid w:val="00A22376"/>
    <w:rsid w:val="00A22440"/>
    <w:rsid w:val="00A2264D"/>
    <w:rsid w:val="00A235C8"/>
    <w:rsid w:val="00A24907"/>
    <w:rsid w:val="00A269FC"/>
    <w:rsid w:val="00A2769A"/>
    <w:rsid w:val="00A27816"/>
    <w:rsid w:val="00A32852"/>
    <w:rsid w:val="00A33946"/>
    <w:rsid w:val="00A34947"/>
    <w:rsid w:val="00A3570A"/>
    <w:rsid w:val="00A36188"/>
    <w:rsid w:val="00A37881"/>
    <w:rsid w:val="00A41A50"/>
    <w:rsid w:val="00A41DC0"/>
    <w:rsid w:val="00A41F2F"/>
    <w:rsid w:val="00A443DA"/>
    <w:rsid w:val="00A502B5"/>
    <w:rsid w:val="00A51551"/>
    <w:rsid w:val="00A5214C"/>
    <w:rsid w:val="00A55EB8"/>
    <w:rsid w:val="00A560B8"/>
    <w:rsid w:val="00A57230"/>
    <w:rsid w:val="00A572CE"/>
    <w:rsid w:val="00A57446"/>
    <w:rsid w:val="00A57810"/>
    <w:rsid w:val="00A61DE7"/>
    <w:rsid w:val="00A6611A"/>
    <w:rsid w:val="00A7160E"/>
    <w:rsid w:val="00A7475F"/>
    <w:rsid w:val="00A74F02"/>
    <w:rsid w:val="00A75645"/>
    <w:rsid w:val="00A7606A"/>
    <w:rsid w:val="00A766C5"/>
    <w:rsid w:val="00A7673B"/>
    <w:rsid w:val="00A80514"/>
    <w:rsid w:val="00A8113F"/>
    <w:rsid w:val="00A834BA"/>
    <w:rsid w:val="00A83AF9"/>
    <w:rsid w:val="00A84A3D"/>
    <w:rsid w:val="00A86821"/>
    <w:rsid w:val="00A905EB"/>
    <w:rsid w:val="00A9134D"/>
    <w:rsid w:val="00A91611"/>
    <w:rsid w:val="00A91A76"/>
    <w:rsid w:val="00A91E74"/>
    <w:rsid w:val="00A929B8"/>
    <w:rsid w:val="00A950DE"/>
    <w:rsid w:val="00AA1428"/>
    <w:rsid w:val="00AA2A76"/>
    <w:rsid w:val="00AA53CF"/>
    <w:rsid w:val="00AA587D"/>
    <w:rsid w:val="00AB218D"/>
    <w:rsid w:val="00AB2EB6"/>
    <w:rsid w:val="00AB3003"/>
    <w:rsid w:val="00AB40B2"/>
    <w:rsid w:val="00AB494D"/>
    <w:rsid w:val="00AB4C2A"/>
    <w:rsid w:val="00AB5FDD"/>
    <w:rsid w:val="00AB6B9A"/>
    <w:rsid w:val="00AC15CF"/>
    <w:rsid w:val="00AC2194"/>
    <w:rsid w:val="00AC31FE"/>
    <w:rsid w:val="00AC385A"/>
    <w:rsid w:val="00AC3FAE"/>
    <w:rsid w:val="00AC414B"/>
    <w:rsid w:val="00AC4B57"/>
    <w:rsid w:val="00AC63BF"/>
    <w:rsid w:val="00AD027A"/>
    <w:rsid w:val="00AD0FC8"/>
    <w:rsid w:val="00AD1796"/>
    <w:rsid w:val="00AE0DA6"/>
    <w:rsid w:val="00AE18F4"/>
    <w:rsid w:val="00AE190A"/>
    <w:rsid w:val="00AE4F14"/>
    <w:rsid w:val="00AE74C0"/>
    <w:rsid w:val="00AF0B1A"/>
    <w:rsid w:val="00AF1578"/>
    <w:rsid w:val="00AF2453"/>
    <w:rsid w:val="00AF26A9"/>
    <w:rsid w:val="00AF29FA"/>
    <w:rsid w:val="00AF5222"/>
    <w:rsid w:val="00AF5D57"/>
    <w:rsid w:val="00AF5DA1"/>
    <w:rsid w:val="00AF728F"/>
    <w:rsid w:val="00B000F2"/>
    <w:rsid w:val="00B0127A"/>
    <w:rsid w:val="00B01EE7"/>
    <w:rsid w:val="00B0215D"/>
    <w:rsid w:val="00B03254"/>
    <w:rsid w:val="00B0395C"/>
    <w:rsid w:val="00B03E63"/>
    <w:rsid w:val="00B04C65"/>
    <w:rsid w:val="00B050E6"/>
    <w:rsid w:val="00B05691"/>
    <w:rsid w:val="00B07B47"/>
    <w:rsid w:val="00B10888"/>
    <w:rsid w:val="00B10CEB"/>
    <w:rsid w:val="00B1175D"/>
    <w:rsid w:val="00B16778"/>
    <w:rsid w:val="00B171DF"/>
    <w:rsid w:val="00B17D47"/>
    <w:rsid w:val="00B20204"/>
    <w:rsid w:val="00B204FA"/>
    <w:rsid w:val="00B20E5D"/>
    <w:rsid w:val="00B227CF"/>
    <w:rsid w:val="00B22A37"/>
    <w:rsid w:val="00B23C83"/>
    <w:rsid w:val="00B24330"/>
    <w:rsid w:val="00B3082D"/>
    <w:rsid w:val="00B30A42"/>
    <w:rsid w:val="00B322F6"/>
    <w:rsid w:val="00B33578"/>
    <w:rsid w:val="00B33871"/>
    <w:rsid w:val="00B34618"/>
    <w:rsid w:val="00B35ECB"/>
    <w:rsid w:val="00B36C9F"/>
    <w:rsid w:val="00B37CC4"/>
    <w:rsid w:val="00B419EF"/>
    <w:rsid w:val="00B422DB"/>
    <w:rsid w:val="00B426D5"/>
    <w:rsid w:val="00B445EE"/>
    <w:rsid w:val="00B47202"/>
    <w:rsid w:val="00B47258"/>
    <w:rsid w:val="00B47872"/>
    <w:rsid w:val="00B47F43"/>
    <w:rsid w:val="00B50406"/>
    <w:rsid w:val="00B508FA"/>
    <w:rsid w:val="00B539D0"/>
    <w:rsid w:val="00B5537E"/>
    <w:rsid w:val="00B555A5"/>
    <w:rsid w:val="00B57281"/>
    <w:rsid w:val="00B61959"/>
    <w:rsid w:val="00B62715"/>
    <w:rsid w:val="00B65246"/>
    <w:rsid w:val="00B6576F"/>
    <w:rsid w:val="00B65AD9"/>
    <w:rsid w:val="00B666F3"/>
    <w:rsid w:val="00B67ABE"/>
    <w:rsid w:val="00B73DD4"/>
    <w:rsid w:val="00B7471D"/>
    <w:rsid w:val="00B75F65"/>
    <w:rsid w:val="00B76739"/>
    <w:rsid w:val="00B7732E"/>
    <w:rsid w:val="00B859B1"/>
    <w:rsid w:val="00B866DC"/>
    <w:rsid w:val="00B87AFF"/>
    <w:rsid w:val="00B87B54"/>
    <w:rsid w:val="00B90F4C"/>
    <w:rsid w:val="00B94EA5"/>
    <w:rsid w:val="00B9642C"/>
    <w:rsid w:val="00BA0133"/>
    <w:rsid w:val="00BA1886"/>
    <w:rsid w:val="00BA1DA7"/>
    <w:rsid w:val="00BA26B2"/>
    <w:rsid w:val="00BA2FD4"/>
    <w:rsid w:val="00BA36EE"/>
    <w:rsid w:val="00BA387A"/>
    <w:rsid w:val="00BA58FD"/>
    <w:rsid w:val="00BA62FD"/>
    <w:rsid w:val="00BB0D49"/>
    <w:rsid w:val="00BB0EE3"/>
    <w:rsid w:val="00BB1794"/>
    <w:rsid w:val="00BB1B52"/>
    <w:rsid w:val="00BB3D52"/>
    <w:rsid w:val="00BB3FE8"/>
    <w:rsid w:val="00BB4742"/>
    <w:rsid w:val="00BB5E25"/>
    <w:rsid w:val="00BB610B"/>
    <w:rsid w:val="00BB648C"/>
    <w:rsid w:val="00BB7648"/>
    <w:rsid w:val="00BC3940"/>
    <w:rsid w:val="00BC3D51"/>
    <w:rsid w:val="00BC620C"/>
    <w:rsid w:val="00BC6A8C"/>
    <w:rsid w:val="00BC7655"/>
    <w:rsid w:val="00BD05AC"/>
    <w:rsid w:val="00BD2A8F"/>
    <w:rsid w:val="00BD4027"/>
    <w:rsid w:val="00BD6392"/>
    <w:rsid w:val="00BD651D"/>
    <w:rsid w:val="00BD7A5D"/>
    <w:rsid w:val="00BE0D1E"/>
    <w:rsid w:val="00BE215C"/>
    <w:rsid w:val="00BE30B0"/>
    <w:rsid w:val="00BE40E2"/>
    <w:rsid w:val="00BE663B"/>
    <w:rsid w:val="00BE6B4B"/>
    <w:rsid w:val="00BE6E8D"/>
    <w:rsid w:val="00BE7E58"/>
    <w:rsid w:val="00BF0DF1"/>
    <w:rsid w:val="00BF1841"/>
    <w:rsid w:val="00BF19DA"/>
    <w:rsid w:val="00BF3C32"/>
    <w:rsid w:val="00BF50EB"/>
    <w:rsid w:val="00BF5361"/>
    <w:rsid w:val="00BF5E7E"/>
    <w:rsid w:val="00BF7B9D"/>
    <w:rsid w:val="00C02744"/>
    <w:rsid w:val="00C053B9"/>
    <w:rsid w:val="00C05558"/>
    <w:rsid w:val="00C06A70"/>
    <w:rsid w:val="00C10256"/>
    <w:rsid w:val="00C11DC5"/>
    <w:rsid w:val="00C11E51"/>
    <w:rsid w:val="00C12181"/>
    <w:rsid w:val="00C135DF"/>
    <w:rsid w:val="00C15787"/>
    <w:rsid w:val="00C2085C"/>
    <w:rsid w:val="00C21DF5"/>
    <w:rsid w:val="00C22831"/>
    <w:rsid w:val="00C24B15"/>
    <w:rsid w:val="00C31178"/>
    <w:rsid w:val="00C32DF8"/>
    <w:rsid w:val="00C333B1"/>
    <w:rsid w:val="00C352D3"/>
    <w:rsid w:val="00C356DE"/>
    <w:rsid w:val="00C36377"/>
    <w:rsid w:val="00C368C2"/>
    <w:rsid w:val="00C40E7D"/>
    <w:rsid w:val="00C41025"/>
    <w:rsid w:val="00C424BF"/>
    <w:rsid w:val="00C424E3"/>
    <w:rsid w:val="00C4304F"/>
    <w:rsid w:val="00C43594"/>
    <w:rsid w:val="00C45B91"/>
    <w:rsid w:val="00C467E5"/>
    <w:rsid w:val="00C471EB"/>
    <w:rsid w:val="00C5251C"/>
    <w:rsid w:val="00C52AE0"/>
    <w:rsid w:val="00C54833"/>
    <w:rsid w:val="00C5582F"/>
    <w:rsid w:val="00C608D6"/>
    <w:rsid w:val="00C61260"/>
    <w:rsid w:val="00C616E6"/>
    <w:rsid w:val="00C625F4"/>
    <w:rsid w:val="00C63661"/>
    <w:rsid w:val="00C63D7C"/>
    <w:rsid w:val="00C64C81"/>
    <w:rsid w:val="00C650E4"/>
    <w:rsid w:val="00C66841"/>
    <w:rsid w:val="00C66DB6"/>
    <w:rsid w:val="00C670DB"/>
    <w:rsid w:val="00C705A2"/>
    <w:rsid w:val="00C70935"/>
    <w:rsid w:val="00C72E8F"/>
    <w:rsid w:val="00C73F70"/>
    <w:rsid w:val="00C751F3"/>
    <w:rsid w:val="00C76B18"/>
    <w:rsid w:val="00C80675"/>
    <w:rsid w:val="00C8091B"/>
    <w:rsid w:val="00C826CB"/>
    <w:rsid w:val="00C829B7"/>
    <w:rsid w:val="00C830E0"/>
    <w:rsid w:val="00C83922"/>
    <w:rsid w:val="00C8446B"/>
    <w:rsid w:val="00C8503C"/>
    <w:rsid w:val="00C90313"/>
    <w:rsid w:val="00C903B7"/>
    <w:rsid w:val="00C93059"/>
    <w:rsid w:val="00C93906"/>
    <w:rsid w:val="00C94942"/>
    <w:rsid w:val="00CA1736"/>
    <w:rsid w:val="00CA2866"/>
    <w:rsid w:val="00CA596D"/>
    <w:rsid w:val="00CA6467"/>
    <w:rsid w:val="00CA6D0D"/>
    <w:rsid w:val="00CB034A"/>
    <w:rsid w:val="00CB04C4"/>
    <w:rsid w:val="00CB1271"/>
    <w:rsid w:val="00CB1765"/>
    <w:rsid w:val="00CB19F7"/>
    <w:rsid w:val="00CB2529"/>
    <w:rsid w:val="00CB259E"/>
    <w:rsid w:val="00CB7100"/>
    <w:rsid w:val="00CB77AF"/>
    <w:rsid w:val="00CC2EFD"/>
    <w:rsid w:val="00CC4F8A"/>
    <w:rsid w:val="00CC6886"/>
    <w:rsid w:val="00CC7614"/>
    <w:rsid w:val="00CC786E"/>
    <w:rsid w:val="00CD0DC0"/>
    <w:rsid w:val="00CD2509"/>
    <w:rsid w:val="00CD3103"/>
    <w:rsid w:val="00CD3C3C"/>
    <w:rsid w:val="00CD50D8"/>
    <w:rsid w:val="00CD54A8"/>
    <w:rsid w:val="00CD6A48"/>
    <w:rsid w:val="00CD6FCA"/>
    <w:rsid w:val="00CD7298"/>
    <w:rsid w:val="00CE0E83"/>
    <w:rsid w:val="00CE1522"/>
    <w:rsid w:val="00CE17B3"/>
    <w:rsid w:val="00CE4084"/>
    <w:rsid w:val="00CE4AEB"/>
    <w:rsid w:val="00CE52CB"/>
    <w:rsid w:val="00CE619C"/>
    <w:rsid w:val="00CE6312"/>
    <w:rsid w:val="00CE63B6"/>
    <w:rsid w:val="00CE7661"/>
    <w:rsid w:val="00CE7989"/>
    <w:rsid w:val="00CF0B8C"/>
    <w:rsid w:val="00CF3494"/>
    <w:rsid w:val="00CF5850"/>
    <w:rsid w:val="00CF72F7"/>
    <w:rsid w:val="00D0178D"/>
    <w:rsid w:val="00D0253A"/>
    <w:rsid w:val="00D02760"/>
    <w:rsid w:val="00D02FDE"/>
    <w:rsid w:val="00D064BA"/>
    <w:rsid w:val="00D06D3E"/>
    <w:rsid w:val="00D1188A"/>
    <w:rsid w:val="00D11BDA"/>
    <w:rsid w:val="00D11E7C"/>
    <w:rsid w:val="00D146A7"/>
    <w:rsid w:val="00D15B78"/>
    <w:rsid w:val="00D16869"/>
    <w:rsid w:val="00D173FB"/>
    <w:rsid w:val="00D20923"/>
    <w:rsid w:val="00D23A41"/>
    <w:rsid w:val="00D266BB"/>
    <w:rsid w:val="00D2737E"/>
    <w:rsid w:val="00D27CE4"/>
    <w:rsid w:val="00D27D49"/>
    <w:rsid w:val="00D304B6"/>
    <w:rsid w:val="00D31434"/>
    <w:rsid w:val="00D31E29"/>
    <w:rsid w:val="00D327E8"/>
    <w:rsid w:val="00D32D79"/>
    <w:rsid w:val="00D33503"/>
    <w:rsid w:val="00D34B4F"/>
    <w:rsid w:val="00D36316"/>
    <w:rsid w:val="00D36873"/>
    <w:rsid w:val="00D36DC5"/>
    <w:rsid w:val="00D4048E"/>
    <w:rsid w:val="00D41EB6"/>
    <w:rsid w:val="00D42F5E"/>
    <w:rsid w:val="00D434A1"/>
    <w:rsid w:val="00D43EB6"/>
    <w:rsid w:val="00D44112"/>
    <w:rsid w:val="00D447E1"/>
    <w:rsid w:val="00D502AB"/>
    <w:rsid w:val="00D5159C"/>
    <w:rsid w:val="00D52D56"/>
    <w:rsid w:val="00D53085"/>
    <w:rsid w:val="00D55A17"/>
    <w:rsid w:val="00D60028"/>
    <w:rsid w:val="00D613D4"/>
    <w:rsid w:val="00D618A7"/>
    <w:rsid w:val="00D62DEA"/>
    <w:rsid w:val="00D63238"/>
    <w:rsid w:val="00D63FA4"/>
    <w:rsid w:val="00D65933"/>
    <w:rsid w:val="00D6617C"/>
    <w:rsid w:val="00D71EBE"/>
    <w:rsid w:val="00D751CC"/>
    <w:rsid w:val="00D77250"/>
    <w:rsid w:val="00D804CA"/>
    <w:rsid w:val="00D805B4"/>
    <w:rsid w:val="00D81982"/>
    <w:rsid w:val="00D81DD1"/>
    <w:rsid w:val="00D81E65"/>
    <w:rsid w:val="00D8510A"/>
    <w:rsid w:val="00D85759"/>
    <w:rsid w:val="00D90517"/>
    <w:rsid w:val="00D9109F"/>
    <w:rsid w:val="00D94F27"/>
    <w:rsid w:val="00D95C27"/>
    <w:rsid w:val="00D97887"/>
    <w:rsid w:val="00DA18E4"/>
    <w:rsid w:val="00DA1E2E"/>
    <w:rsid w:val="00DA265D"/>
    <w:rsid w:val="00DA44B7"/>
    <w:rsid w:val="00DA53B9"/>
    <w:rsid w:val="00DB43FD"/>
    <w:rsid w:val="00DB4548"/>
    <w:rsid w:val="00DB4594"/>
    <w:rsid w:val="00DB4B7E"/>
    <w:rsid w:val="00DB6926"/>
    <w:rsid w:val="00DB773D"/>
    <w:rsid w:val="00DC08E1"/>
    <w:rsid w:val="00DC3EFC"/>
    <w:rsid w:val="00DC3F4E"/>
    <w:rsid w:val="00DC400A"/>
    <w:rsid w:val="00DC67FD"/>
    <w:rsid w:val="00DC7914"/>
    <w:rsid w:val="00DD1351"/>
    <w:rsid w:val="00DD27B0"/>
    <w:rsid w:val="00DD2D1D"/>
    <w:rsid w:val="00DD40E1"/>
    <w:rsid w:val="00DD424A"/>
    <w:rsid w:val="00DD7752"/>
    <w:rsid w:val="00DD7C86"/>
    <w:rsid w:val="00DD7C98"/>
    <w:rsid w:val="00DE0258"/>
    <w:rsid w:val="00DE14AE"/>
    <w:rsid w:val="00DE2103"/>
    <w:rsid w:val="00DE22CF"/>
    <w:rsid w:val="00DE3902"/>
    <w:rsid w:val="00DE44F6"/>
    <w:rsid w:val="00DE53F7"/>
    <w:rsid w:val="00DE6110"/>
    <w:rsid w:val="00DE659D"/>
    <w:rsid w:val="00DF009B"/>
    <w:rsid w:val="00DF1894"/>
    <w:rsid w:val="00DF1971"/>
    <w:rsid w:val="00DF27E9"/>
    <w:rsid w:val="00DF5547"/>
    <w:rsid w:val="00DF7B33"/>
    <w:rsid w:val="00DF7BC8"/>
    <w:rsid w:val="00E00A3B"/>
    <w:rsid w:val="00E01C6A"/>
    <w:rsid w:val="00E03194"/>
    <w:rsid w:val="00E0388A"/>
    <w:rsid w:val="00E0435F"/>
    <w:rsid w:val="00E067A9"/>
    <w:rsid w:val="00E10C06"/>
    <w:rsid w:val="00E1105A"/>
    <w:rsid w:val="00E12918"/>
    <w:rsid w:val="00E14CEF"/>
    <w:rsid w:val="00E1616F"/>
    <w:rsid w:val="00E1673A"/>
    <w:rsid w:val="00E176B3"/>
    <w:rsid w:val="00E21D5F"/>
    <w:rsid w:val="00E22662"/>
    <w:rsid w:val="00E22EB9"/>
    <w:rsid w:val="00E23089"/>
    <w:rsid w:val="00E23C70"/>
    <w:rsid w:val="00E23DF4"/>
    <w:rsid w:val="00E23E54"/>
    <w:rsid w:val="00E25962"/>
    <w:rsid w:val="00E261F1"/>
    <w:rsid w:val="00E269AA"/>
    <w:rsid w:val="00E2784D"/>
    <w:rsid w:val="00E30096"/>
    <w:rsid w:val="00E3285F"/>
    <w:rsid w:val="00E32956"/>
    <w:rsid w:val="00E32F93"/>
    <w:rsid w:val="00E34690"/>
    <w:rsid w:val="00E359D9"/>
    <w:rsid w:val="00E3621E"/>
    <w:rsid w:val="00E3727C"/>
    <w:rsid w:val="00E372AE"/>
    <w:rsid w:val="00E37C44"/>
    <w:rsid w:val="00E4029E"/>
    <w:rsid w:val="00E40C7C"/>
    <w:rsid w:val="00E42A24"/>
    <w:rsid w:val="00E455CD"/>
    <w:rsid w:val="00E45840"/>
    <w:rsid w:val="00E4776D"/>
    <w:rsid w:val="00E55843"/>
    <w:rsid w:val="00E56BAC"/>
    <w:rsid w:val="00E57890"/>
    <w:rsid w:val="00E60060"/>
    <w:rsid w:val="00E64BB7"/>
    <w:rsid w:val="00E707F3"/>
    <w:rsid w:val="00E7150A"/>
    <w:rsid w:val="00E72653"/>
    <w:rsid w:val="00E7764C"/>
    <w:rsid w:val="00E80968"/>
    <w:rsid w:val="00E80D4F"/>
    <w:rsid w:val="00E84435"/>
    <w:rsid w:val="00E86A49"/>
    <w:rsid w:val="00E87129"/>
    <w:rsid w:val="00E91E21"/>
    <w:rsid w:val="00E92054"/>
    <w:rsid w:val="00E93B8C"/>
    <w:rsid w:val="00E955D1"/>
    <w:rsid w:val="00E959C0"/>
    <w:rsid w:val="00E96604"/>
    <w:rsid w:val="00EA2284"/>
    <w:rsid w:val="00EA3DD6"/>
    <w:rsid w:val="00EA48ED"/>
    <w:rsid w:val="00EA5AD2"/>
    <w:rsid w:val="00EA6B4E"/>
    <w:rsid w:val="00EB00A3"/>
    <w:rsid w:val="00EB01D8"/>
    <w:rsid w:val="00EB0504"/>
    <w:rsid w:val="00EB28DE"/>
    <w:rsid w:val="00EB5383"/>
    <w:rsid w:val="00EC03F9"/>
    <w:rsid w:val="00EC04E0"/>
    <w:rsid w:val="00EC0867"/>
    <w:rsid w:val="00EC2602"/>
    <w:rsid w:val="00EC2BEC"/>
    <w:rsid w:val="00EC3186"/>
    <w:rsid w:val="00EC5B34"/>
    <w:rsid w:val="00EC6DDB"/>
    <w:rsid w:val="00ED2A5B"/>
    <w:rsid w:val="00ED2F7E"/>
    <w:rsid w:val="00ED3D59"/>
    <w:rsid w:val="00ED406E"/>
    <w:rsid w:val="00ED4660"/>
    <w:rsid w:val="00ED4A58"/>
    <w:rsid w:val="00ED4D01"/>
    <w:rsid w:val="00ED55CE"/>
    <w:rsid w:val="00ED70DD"/>
    <w:rsid w:val="00EE0795"/>
    <w:rsid w:val="00EE0C71"/>
    <w:rsid w:val="00EE1CB5"/>
    <w:rsid w:val="00EE2505"/>
    <w:rsid w:val="00EE2D43"/>
    <w:rsid w:val="00EE4635"/>
    <w:rsid w:val="00EE4DCD"/>
    <w:rsid w:val="00EE5334"/>
    <w:rsid w:val="00EE7551"/>
    <w:rsid w:val="00EE7F90"/>
    <w:rsid w:val="00EF048F"/>
    <w:rsid w:val="00EF098C"/>
    <w:rsid w:val="00EF126D"/>
    <w:rsid w:val="00EF21CA"/>
    <w:rsid w:val="00EF2443"/>
    <w:rsid w:val="00EF29B6"/>
    <w:rsid w:val="00EF35FA"/>
    <w:rsid w:val="00EF6D6D"/>
    <w:rsid w:val="00EF7963"/>
    <w:rsid w:val="00F00608"/>
    <w:rsid w:val="00F021A6"/>
    <w:rsid w:val="00F033ED"/>
    <w:rsid w:val="00F03E81"/>
    <w:rsid w:val="00F04849"/>
    <w:rsid w:val="00F06793"/>
    <w:rsid w:val="00F06FF4"/>
    <w:rsid w:val="00F07E58"/>
    <w:rsid w:val="00F10C90"/>
    <w:rsid w:val="00F11E5D"/>
    <w:rsid w:val="00F138F2"/>
    <w:rsid w:val="00F16F5C"/>
    <w:rsid w:val="00F17097"/>
    <w:rsid w:val="00F177B4"/>
    <w:rsid w:val="00F20342"/>
    <w:rsid w:val="00F20F77"/>
    <w:rsid w:val="00F218F9"/>
    <w:rsid w:val="00F224DA"/>
    <w:rsid w:val="00F23334"/>
    <w:rsid w:val="00F23CF0"/>
    <w:rsid w:val="00F23DD2"/>
    <w:rsid w:val="00F30B58"/>
    <w:rsid w:val="00F3209B"/>
    <w:rsid w:val="00F32F06"/>
    <w:rsid w:val="00F33A10"/>
    <w:rsid w:val="00F373CC"/>
    <w:rsid w:val="00F374A1"/>
    <w:rsid w:val="00F42198"/>
    <w:rsid w:val="00F43447"/>
    <w:rsid w:val="00F4407F"/>
    <w:rsid w:val="00F449D9"/>
    <w:rsid w:val="00F45418"/>
    <w:rsid w:val="00F46D17"/>
    <w:rsid w:val="00F46DA4"/>
    <w:rsid w:val="00F47812"/>
    <w:rsid w:val="00F5238A"/>
    <w:rsid w:val="00F52FD5"/>
    <w:rsid w:val="00F547B1"/>
    <w:rsid w:val="00F552CC"/>
    <w:rsid w:val="00F55A11"/>
    <w:rsid w:val="00F55C3F"/>
    <w:rsid w:val="00F55F0B"/>
    <w:rsid w:val="00F55F34"/>
    <w:rsid w:val="00F56934"/>
    <w:rsid w:val="00F569F2"/>
    <w:rsid w:val="00F570A6"/>
    <w:rsid w:val="00F57D6D"/>
    <w:rsid w:val="00F6041E"/>
    <w:rsid w:val="00F60560"/>
    <w:rsid w:val="00F60B1B"/>
    <w:rsid w:val="00F60C3D"/>
    <w:rsid w:val="00F641F8"/>
    <w:rsid w:val="00F6511D"/>
    <w:rsid w:val="00F66522"/>
    <w:rsid w:val="00F677BC"/>
    <w:rsid w:val="00F67903"/>
    <w:rsid w:val="00F72517"/>
    <w:rsid w:val="00F746BA"/>
    <w:rsid w:val="00F75121"/>
    <w:rsid w:val="00F755CA"/>
    <w:rsid w:val="00F76183"/>
    <w:rsid w:val="00F81905"/>
    <w:rsid w:val="00F81B2F"/>
    <w:rsid w:val="00F85E3B"/>
    <w:rsid w:val="00F87F3B"/>
    <w:rsid w:val="00F91412"/>
    <w:rsid w:val="00F91F7B"/>
    <w:rsid w:val="00F93BD6"/>
    <w:rsid w:val="00F94F65"/>
    <w:rsid w:val="00F96A9E"/>
    <w:rsid w:val="00FA29F0"/>
    <w:rsid w:val="00FA3A3D"/>
    <w:rsid w:val="00FA40A3"/>
    <w:rsid w:val="00FA492E"/>
    <w:rsid w:val="00FA4F7B"/>
    <w:rsid w:val="00FA53D4"/>
    <w:rsid w:val="00FA66A3"/>
    <w:rsid w:val="00FB2499"/>
    <w:rsid w:val="00FB31EE"/>
    <w:rsid w:val="00FB334C"/>
    <w:rsid w:val="00FB3468"/>
    <w:rsid w:val="00FB459D"/>
    <w:rsid w:val="00FB7154"/>
    <w:rsid w:val="00FB7C07"/>
    <w:rsid w:val="00FB7D4D"/>
    <w:rsid w:val="00FC02CA"/>
    <w:rsid w:val="00FC0567"/>
    <w:rsid w:val="00FC0604"/>
    <w:rsid w:val="00FC0886"/>
    <w:rsid w:val="00FD18F8"/>
    <w:rsid w:val="00FD7264"/>
    <w:rsid w:val="00FE190B"/>
    <w:rsid w:val="00FE262F"/>
    <w:rsid w:val="00FE441E"/>
    <w:rsid w:val="00FE658E"/>
    <w:rsid w:val="00FF20BF"/>
    <w:rsid w:val="00FF2231"/>
    <w:rsid w:val="00FF250F"/>
    <w:rsid w:val="00FF4956"/>
    <w:rsid w:val="00FF4D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shapelayout v:ext="edit">
      <o:idmap v:ext="edit" data="1"/>
    </o:shapelayout>
  </w:shapeDefaults>
  <w:doNotEmbedSmartTags/>
  <w:decimalSymbol w:val="."/>
  <w:listSeparator w:val=","/>
  <w14:docId w14:val="4DE5B785"/>
  <w15:docId w15:val="{3471C40D-E683-4D44-9E7B-53B3DD5C6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2918"/>
    <w:rPr>
      <w:rFonts w:ascii="Verdana" w:hAnsi="Verdana"/>
      <w:sz w:val="21"/>
      <w:lang w:eastAsia="en-US"/>
    </w:rPr>
  </w:style>
  <w:style w:type="paragraph" w:styleId="Heading1">
    <w:name w:val="heading 1"/>
    <w:basedOn w:val="Normal"/>
    <w:next w:val="Normal"/>
    <w:qFormat/>
    <w:rsid w:val="00CE6312"/>
    <w:pPr>
      <w:keepNext/>
      <w:numPr>
        <w:numId w:val="1"/>
      </w:numPr>
      <w:tabs>
        <w:tab w:val="clear" w:pos="1992"/>
      </w:tabs>
      <w:spacing w:before="240" w:after="60"/>
      <w:ind w:left="426"/>
      <w:outlineLvl w:val="0"/>
    </w:pPr>
    <w:rPr>
      <w:b/>
      <w:kern w:val="32"/>
      <w:szCs w:val="21"/>
    </w:rPr>
  </w:style>
  <w:style w:type="paragraph" w:styleId="Heading2">
    <w:name w:val="heading 2"/>
    <w:basedOn w:val="Normal"/>
    <w:next w:val="Normal"/>
    <w:qFormat/>
    <w:rsid w:val="00E12918"/>
    <w:pPr>
      <w:keepNext/>
      <w:numPr>
        <w:ilvl w:val="1"/>
        <w:numId w:val="1"/>
      </w:numPr>
      <w:tabs>
        <w:tab w:val="clear" w:pos="576"/>
        <w:tab w:val="num" w:pos="860"/>
      </w:tabs>
      <w:spacing w:before="240" w:after="60"/>
      <w:ind w:left="540"/>
      <w:outlineLvl w:val="1"/>
    </w:pPr>
    <w:rPr>
      <w:b/>
      <w:szCs w:val="28"/>
    </w:rPr>
  </w:style>
  <w:style w:type="paragraph" w:styleId="Heading3">
    <w:name w:val="heading 3"/>
    <w:basedOn w:val="Normal"/>
    <w:next w:val="Normal"/>
    <w:qFormat/>
    <w:rsid w:val="004C2016"/>
    <w:pPr>
      <w:keepNext/>
      <w:numPr>
        <w:ilvl w:val="2"/>
        <w:numId w:val="1"/>
      </w:numPr>
      <w:spacing w:before="240" w:after="60"/>
      <w:ind w:left="1080"/>
      <w:outlineLvl w:val="2"/>
    </w:pPr>
    <w:rPr>
      <w:szCs w:val="26"/>
      <w:u w:val="single"/>
    </w:rPr>
  </w:style>
  <w:style w:type="paragraph" w:styleId="Heading4">
    <w:name w:val="heading 4"/>
    <w:basedOn w:val="Normal"/>
    <w:next w:val="Normal"/>
    <w:link w:val="Heading4Char"/>
    <w:qFormat/>
    <w:rsid w:val="00E071D1"/>
    <w:pPr>
      <w:keepNext/>
      <w:numPr>
        <w:ilvl w:val="3"/>
        <w:numId w:val="1"/>
      </w:numPr>
      <w:tabs>
        <w:tab w:val="clear" w:pos="864"/>
        <w:tab w:val="num" w:pos="1857"/>
      </w:tabs>
      <w:spacing w:before="240" w:after="60"/>
      <w:ind w:left="1440"/>
      <w:outlineLvl w:val="3"/>
    </w:pPr>
    <w:rPr>
      <w:i/>
      <w:sz w:val="20"/>
      <w:szCs w:val="24"/>
      <w:u w:val="single"/>
      <w:lang w:val="en-US"/>
    </w:rPr>
  </w:style>
  <w:style w:type="paragraph" w:styleId="Heading5">
    <w:name w:val="heading 5"/>
    <w:basedOn w:val="Normal"/>
    <w:next w:val="Normal"/>
    <w:qFormat/>
    <w:rsid w:val="005161DF"/>
    <w:pPr>
      <w:numPr>
        <w:ilvl w:val="4"/>
        <w:numId w:val="1"/>
      </w:numPr>
      <w:spacing w:before="240" w:after="60"/>
      <w:outlineLvl w:val="4"/>
    </w:pPr>
    <w:rPr>
      <w:b/>
      <w:i/>
      <w:sz w:val="26"/>
      <w:szCs w:val="26"/>
    </w:rPr>
  </w:style>
  <w:style w:type="paragraph" w:styleId="Heading6">
    <w:name w:val="heading 6"/>
    <w:basedOn w:val="Normal"/>
    <w:next w:val="Normal"/>
    <w:qFormat/>
    <w:rsid w:val="005161DF"/>
    <w:pPr>
      <w:numPr>
        <w:ilvl w:val="5"/>
        <w:numId w:val="1"/>
      </w:numPr>
      <w:spacing w:before="240" w:after="60"/>
      <w:outlineLvl w:val="5"/>
    </w:pPr>
    <w:rPr>
      <w:b/>
      <w:sz w:val="22"/>
      <w:szCs w:val="22"/>
    </w:rPr>
  </w:style>
  <w:style w:type="paragraph" w:styleId="Heading7">
    <w:name w:val="heading 7"/>
    <w:basedOn w:val="Normal"/>
    <w:next w:val="Normal"/>
    <w:qFormat/>
    <w:rsid w:val="005161DF"/>
    <w:pPr>
      <w:numPr>
        <w:ilvl w:val="6"/>
        <w:numId w:val="1"/>
      </w:numPr>
      <w:spacing w:before="240" w:after="60"/>
      <w:outlineLvl w:val="6"/>
    </w:pPr>
    <w:rPr>
      <w:szCs w:val="24"/>
    </w:rPr>
  </w:style>
  <w:style w:type="paragraph" w:styleId="Heading8">
    <w:name w:val="heading 8"/>
    <w:basedOn w:val="Normal"/>
    <w:next w:val="Normal"/>
    <w:qFormat/>
    <w:rsid w:val="005161DF"/>
    <w:pPr>
      <w:numPr>
        <w:ilvl w:val="7"/>
        <w:numId w:val="1"/>
      </w:numPr>
      <w:spacing w:before="240" w:after="60"/>
      <w:outlineLvl w:val="7"/>
    </w:pPr>
    <w:rPr>
      <w:i/>
      <w:szCs w:val="24"/>
    </w:rPr>
  </w:style>
  <w:style w:type="paragraph" w:styleId="Heading9">
    <w:name w:val="heading 9"/>
    <w:basedOn w:val="Normal"/>
    <w:next w:val="Normal"/>
    <w:qFormat/>
    <w:rsid w:val="005161DF"/>
    <w:pPr>
      <w:numPr>
        <w:ilvl w:val="8"/>
        <w:numId w:val="1"/>
      </w:numPr>
      <w:spacing w:before="240" w:after="60"/>
      <w:outlineLvl w:val="8"/>
    </w:pPr>
    <w:rPr>
      <w:rFonts w:ascii="Arial" w:hAnsi="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5562EB"/>
    <w:rPr>
      <w:b/>
    </w:rPr>
  </w:style>
  <w:style w:type="paragraph" w:styleId="TOC2">
    <w:name w:val="toc 2"/>
    <w:basedOn w:val="Normal"/>
    <w:next w:val="Normal"/>
    <w:autoRedefine/>
    <w:uiPriority w:val="39"/>
    <w:rsid w:val="0006213A"/>
    <w:pPr>
      <w:ind w:left="240"/>
    </w:pPr>
  </w:style>
  <w:style w:type="paragraph" w:styleId="TOC3">
    <w:name w:val="toc 3"/>
    <w:basedOn w:val="Normal"/>
    <w:next w:val="Normal"/>
    <w:autoRedefine/>
    <w:uiPriority w:val="39"/>
    <w:rsid w:val="0006213A"/>
    <w:pPr>
      <w:ind w:left="480"/>
    </w:pPr>
  </w:style>
  <w:style w:type="paragraph" w:styleId="TOC4">
    <w:name w:val="toc 4"/>
    <w:basedOn w:val="Normal"/>
    <w:next w:val="Normal"/>
    <w:autoRedefine/>
    <w:uiPriority w:val="39"/>
    <w:rsid w:val="0006213A"/>
    <w:pPr>
      <w:ind w:left="720"/>
    </w:pPr>
  </w:style>
  <w:style w:type="paragraph" w:styleId="TOC5">
    <w:name w:val="toc 5"/>
    <w:basedOn w:val="Normal"/>
    <w:next w:val="Normal"/>
    <w:autoRedefine/>
    <w:uiPriority w:val="39"/>
    <w:rsid w:val="0006213A"/>
    <w:pPr>
      <w:ind w:left="960"/>
    </w:pPr>
  </w:style>
  <w:style w:type="paragraph" w:styleId="TOC6">
    <w:name w:val="toc 6"/>
    <w:basedOn w:val="Normal"/>
    <w:next w:val="Normal"/>
    <w:autoRedefine/>
    <w:uiPriority w:val="39"/>
    <w:rsid w:val="0006213A"/>
    <w:pPr>
      <w:ind w:left="1200"/>
    </w:pPr>
  </w:style>
  <w:style w:type="paragraph" w:styleId="TOC7">
    <w:name w:val="toc 7"/>
    <w:basedOn w:val="Normal"/>
    <w:next w:val="Normal"/>
    <w:autoRedefine/>
    <w:uiPriority w:val="39"/>
    <w:rsid w:val="0006213A"/>
    <w:pPr>
      <w:ind w:left="1440"/>
    </w:pPr>
  </w:style>
  <w:style w:type="paragraph" w:styleId="TOC8">
    <w:name w:val="toc 8"/>
    <w:basedOn w:val="Normal"/>
    <w:next w:val="Normal"/>
    <w:autoRedefine/>
    <w:uiPriority w:val="39"/>
    <w:rsid w:val="0006213A"/>
    <w:pPr>
      <w:ind w:left="1680"/>
    </w:pPr>
  </w:style>
  <w:style w:type="paragraph" w:styleId="TOC9">
    <w:name w:val="toc 9"/>
    <w:basedOn w:val="Normal"/>
    <w:next w:val="Normal"/>
    <w:autoRedefine/>
    <w:uiPriority w:val="39"/>
    <w:rsid w:val="0006213A"/>
    <w:pPr>
      <w:ind w:left="1920"/>
    </w:pPr>
  </w:style>
  <w:style w:type="paragraph" w:styleId="Header">
    <w:name w:val="header"/>
    <w:basedOn w:val="Normal"/>
    <w:rsid w:val="0006213A"/>
    <w:pPr>
      <w:tabs>
        <w:tab w:val="center" w:pos="4320"/>
        <w:tab w:val="right" w:pos="8640"/>
      </w:tabs>
    </w:pPr>
  </w:style>
  <w:style w:type="paragraph" w:styleId="Footer">
    <w:name w:val="footer"/>
    <w:basedOn w:val="Normal"/>
    <w:semiHidden/>
    <w:rsid w:val="0006213A"/>
    <w:pPr>
      <w:tabs>
        <w:tab w:val="center" w:pos="4320"/>
        <w:tab w:val="right" w:pos="8640"/>
      </w:tabs>
    </w:pPr>
  </w:style>
  <w:style w:type="character" w:styleId="PageNumber">
    <w:name w:val="page number"/>
    <w:basedOn w:val="DefaultParagraphFont"/>
    <w:rsid w:val="0006213A"/>
  </w:style>
  <w:style w:type="paragraph" w:styleId="BodyTextIndent">
    <w:name w:val="Body Text Indent"/>
    <w:basedOn w:val="Normal"/>
    <w:next w:val="Normal"/>
    <w:rsid w:val="0006213A"/>
    <w:pPr>
      <w:widowControl w:val="0"/>
      <w:autoSpaceDE w:val="0"/>
      <w:autoSpaceDN w:val="0"/>
      <w:adjustRightInd w:val="0"/>
    </w:pPr>
    <w:rPr>
      <w:rFonts w:ascii="Arial" w:hAnsi="Arial"/>
      <w:szCs w:val="24"/>
      <w:lang w:val="en-US"/>
    </w:rPr>
  </w:style>
  <w:style w:type="character" w:styleId="FootnoteReference">
    <w:name w:val="footnote reference"/>
    <w:semiHidden/>
    <w:rsid w:val="0006213A"/>
    <w:rPr>
      <w:color w:val="000000"/>
    </w:rPr>
  </w:style>
  <w:style w:type="paragraph" w:customStyle="1" w:styleId="Default">
    <w:name w:val="Default"/>
    <w:rsid w:val="0006213A"/>
    <w:pPr>
      <w:widowControl w:val="0"/>
      <w:autoSpaceDE w:val="0"/>
      <w:autoSpaceDN w:val="0"/>
      <w:adjustRightInd w:val="0"/>
    </w:pPr>
    <w:rPr>
      <w:rFonts w:ascii="Arial" w:hAnsi="Arial"/>
      <w:color w:val="000000"/>
      <w:sz w:val="24"/>
      <w:szCs w:val="24"/>
      <w:lang w:val="en-US" w:eastAsia="en-US"/>
    </w:rPr>
  </w:style>
  <w:style w:type="paragraph" w:styleId="BalloonText">
    <w:name w:val="Balloon Text"/>
    <w:basedOn w:val="Normal"/>
    <w:semiHidden/>
    <w:rsid w:val="00E55843"/>
    <w:rPr>
      <w:rFonts w:ascii="Tahoma" w:hAnsi="Tahoma" w:cs="Tahoma"/>
      <w:sz w:val="16"/>
      <w:szCs w:val="16"/>
    </w:rPr>
  </w:style>
  <w:style w:type="character" w:customStyle="1" w:styleId="ADDENBROOKES">
    <w:name w:val="ADDENBROOKES"/>
    <w:semiHidden/>
    <w:rsid w:val="00CB2529"/>
    <w:rPr>
      <w:rFonts w:ascii="Arial" w:hAnsi="Arial" w:cs="Arial"/>
      <w:color w:val="auto"/>
      <w:sz w:val="20"/>
      <w:szCs w:val="20"/>
    </w:rPr>
  </w:style>
  <w:style w:type="character" w:styleId="CommentReference">
    <w:name w:val="annotation reference"/>
    <w:uiPriority w:val="99"/>
    <w:rsid w:val="00011A37"/>
    <w:rPr>
      <w:sz w:val="16"/>
      <w:szCs w:val="16"/>
    </w:rPr>
  </w:style>
  <w:style w:type="paragraph" w:styleId="CommentText">
    <w:name w:val="annotation text"/>
    <w:basedOn w:val="Normal"/>
    <w:link w:val="CommentTextChar"/>
    <w:uiPriority w:val="99"/>
    <w:rsid w:val="00011A37"/>
    <w:rPr>
      <w:sz w:val="20"/>
    </w:rPr>
  </w:style>
  <w:style w:type="character" w:customStyle="1" w:styleId="CommentTextChar">
    <w:name w:val="Comment Text Char"/>
    <w:link w:val="CommentText"/>
    <w:uiPriority w:val="99"/>
    <w:rsid w:val="00011A37"/>
    <w:rPr>
      <w:lang w:eastAsia="en-US"/>
    </w:rPr>
  </w:style>
  <w:style w:type="paragraph" w:styleId="CommentSubject">
    <w:name w:val="annotation subject"/>
    <w:basedOn w:val="CommentText"/>
    <w:next w:val="CommentText"/>
    <w:link w:val="CommentSubjectChar"/>
    <w:rsid w:val="00011A37"/>
    <w:rPr>
      <w:b/>
      <w:bCs/>
    </w:rPr>
  </w:style>
  <w:style w:type="character" w:customStyle="1" w:styleId="CommentSubjectChar">
    <w:name w:val="Comment Subject Char"/>
    <w:link w:val="CommentSubject"/>
    <w:rsid w:val="00011A37"/>
    <w:rPr>
      <w:b/>
      <w:bCs/>
      <w:lang w:eastAsia="en-US"/>
    </w:rPr>
  </w:style>
  <w:style w:type="paragraph" w:customStyle="1" w:styleId="MediumGrid21">
    <w:name w:val="Medium Grid 21"/>
    <w:uiPriority w:val="1"/>
    <w:qFormat/>
    <w:rsid w:val="00E12918"/>
    <w:pPr>
      <w:spacing w:line="360" w:lineRule="auto"/>
    </w:pPr>
    <w:rPr>
      <w:rFonts w:ascii="Verdana" w:hAnsi="Verdana"/>
      <w:b/>
      <w:sz w:val="21"/>
      <w:lang w:eastAsia="en-US"/>
    </w:rPr>
  </w:style>
  <w:style w:type="table" w:styleId="TableGrid">
    <w:name w:val="Table Grid"/>
    <w:basedOn w:val="TableNormal"/>
    <w:uiPriority w:val="59"/>
    <w:rsid w:val="00F55A1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uiPriority w:val="99"/>
    <w:unhideWhenUsed/>
    <w:rsid w:val="00A36188"/>
    <w:rPr>
      <w:color w:val="0000FF"/>
      <w:u w:val="single"/>
    </w:rPr>
  </w:style>
  <w:style w:type="paragraph" w:customStyle="1" w:styleId="CM1">
    <w:name w:val="CM1"/>
    <w:basedOn w:val="Default"/>
    <w:next w:val="Default"/>
    <w:uiPriority w:val="99"/>
    <w:rsid w:val="00354C7A"/>
    <w:pPr>
      <w:widowControl/>
      <w:spacing w:before="200" w:after="200"/>
    </w:pPr>
    <w:rPr>
      <w:rFonts w:ascii="EUAlbertina" w:hAnsi="EUAlbertina"/>
      <w:color w:val="auto"/>
      <w:lang w:val="en-GB" w:eastAsia="en-GB"/>
    </w:rPr>
  </w:style>
  <w:style w:type="paragraph" w:customStyle="1" w:styleId="CM3">
    <w:name w:val="CM3"/>
    <w:basedOn w:val="Default"/>
    <w:next w:val="Default"/>
    <w:uiPriority w:val="99"/>
    <w:rsid w:val="00354C7A"/>
    <w:pPr>
      <w:widowControl/>
      <w:spacing w:before="60" w:after="60"/>
    </w:pPr>
    <w:rPr>
      <w:rFonts w:ascii="EUAlbertina" w:hAnsi="EUAlbertina"/>
      <w:color w:val="auto"/>
      <w:lang w:val="en-GB" w:eastAsia="en-GB"/>
    </w:rPr>
  </w:style>
  <w:style w:type="paragraph" w:customStyle="1" w:styleId="CM4">
    <w:name w:val="CM4"/>
    <w:basedOn w:val="Default"/>
    <w:next w:val="Default"/>
    <w:uiPriority w:val="99"/>
    <w:rsid w:val="00354C7A"/>
    <w:pPr>
      <w:widowControl/>
      <w:spacing w:before="60" w:after="60"/>
    </w:pPr>
    <w:rPr>
      <w:rFonts w:ascii="EUAlbertina" w:hAnsi="EUAlbertina"/>
      <w:color w:val="auto"/>
      <w:lang w:val="en-GB" w:eastAsia="en-GB"/>
    </w:rPr>
  </w:style>
  <w:style w:type="paragraph" w:styleId="EndnoteText">
    <w:name w:val="endnote text"/>
    <w:basedOn w:val="Normal"/>
    <w:link w:val="EndnoteTextChar"/>
    <w:uiPriority w:val="99"/>
    <w:semiHidden/>
    <w:rsid w:val="00C625F4"/>
    <w:rPr>
      <w:rFonts w:ascii="Times Roman" w:eastAsia="MS PGothic" w:hAnsi="Times Roman"/>
      <w:sz w:val="24"/>
    </w:rPr>
  </w:style>
  <w:style w:type="character" w:customStyle="1" w:styleId="EndnoteTextChar">
    <w:name w:val="Endnote Text Char"/>
    <w:link w:val="EndnoteText"/>
    <w:uiPriority w:val="99"/>
    <w:semiHidden/>
    <w:rsid w:val="00C625F4"/>
    <w:rPr>
      <w:rFonts w:ascii="Times Roman" w:eastAsia="MS PGothic" w:hAnsi="Times Roman"/>
      <w:sz w:val="24"/>
      <w:lang w:eastAsia="en-US"/>
    </w:rPr>
  </w:style>
  <w:style w:type="paragraph" w:customStyle="1" w:styleId="ColorfulList-Accent11">
    <w:name w:val="Colorful List - Accent 11"/>
    <w:basedOn w:val="Normal"/>
    <w:uiPriority w:val="34"/>
    <w:qFormat/>
    <w:rsid w:val="00196AA3"/>
    <w:pPr>
      <w:spacing w:after="200" w:line="276" w:lineRule="auto"/>
      <w:ind w:left="720"/>
      <w:contextualSpacing/>
    </w:pPr>
    <w:rPr>
      <w:rFonts w:ascii="Arial" w:eastAsia="MS PGothic" w:hAnsi="Arial"/>
      <w:sz w:val="22"/>
      <w:szCs w:val="22"/>
    </w:rPr>
  </w:style>
  <w:style w:type="paragraph" w:customStyle="1" w:styleId="RightPar1">
    <w:name w:val="Right Par 1"/>
    <w:rsid w:val="00AC63BF"/>
    <w:pPr>
      <w:tabs>
        <w:tab w:val="left" w:pos="-720"/>
        <w:tab w:val="left" w:pos="0"/>
        <w:tab w:val="decimal" w:pos="720"/>
      </w:tabs>
      <w:suppressAutoHyphens/>
      <w:ind w:left="720"/>
    </w:pPr>
    <w:rPr>
      <w:rFonts w:ascii="Times Roman" w:hAnsi="Times Roman"/>
      <w:sz w:val="24"/>
      <w:lang w:val="en-US" w:eastAsia="en-US"/>
    </w:rPr>
  </w:style>
  <w:style w:type="character" w:styleId="Emphasis">
    <w:name w:val="Emphasis"/>
    <w:uiPriority w:val="20"/>
    <w:qFormat/>
    <w:rsid w:val="00397A58"/>
    <w:rPr>
      <w:i/>
      <w:iCs/>
    </w:rPr>
  </w:style>
  <w:style w:type="paragraph" w:styleId="BodyText">
    <w:name w:val="Body Text"/>
    <w:basedOn w:val="Normal"/>
    <w:link w:val="BodyTextChar"/>
    <w:uiPriority w:val="99"/>
    <w:semiHidden/>
    <w:unhideWhenUsed/>
    <w:rsid w:val="0052471D"/>
    <w:pPr>
      <w:spacing w:after="120"/>
    </w:pPr>
  </w:style>
  <w:style w:type="character" w:customStyle="1" w:styleId="BodyTextChar">
    <w:name w:val="Body Text Char"/>
    <w:link w:val="BodyText"/>
    <w:uiPriority w:val="99"/>
    <w:semiHidden/>
    <w:rsid w:val="0052471D"/>
    <w:rPr>
      <w:rFonts w:ascii="Verdana" w:hAnsi="Verdana"/>
      <w:sz w:val="21"/>
      <w:lang w:eastAsia="en-US"/>
    </w:rPr>
  </w:style>
  <w:style w:type="paragraph" w:customStyle="1" w:styleId="Tablecontent">
    <w:name w:val="Table content"/>
    <w:basedOn w:val="BodyText"/>
    <w:rsid w:val="00627E49"/>
    <w:pPr>
      <w:spacing w:after="60"/>
    </w:pPr>
    <w:rPr>
      <w:rFonts w:cs="Arial"/>
      <w:sz w:val="20"/>
      <w:szCs w:val="22"/>
    </w:rPr>
  </w:style>
  <w:style w:type="paragraph" w:styleId="NormalWeb">
    <w:name w:val="Normal (Web)"/>
    <w:basedOn w:val="Normal"/>
    <w:uiPriority w:val="99"/>
    <w:unhideWhenUsed/>
    <w:rsid w:val="0082657D"/>
    <w:pPr>
      <w:spacing w:before="100" w:beforeAutospacing="1" w:after="100" w:afterAutospacing="1"/>
    </w:pPr>
    <w:rPr>
      <w:rFonts w:ascii="Times New Roman" w:hAnsi="Times New Roman"/>
      <w:sz w:val="24"/>
      <w:szCs w:val="24"/>
    </w:rPr>
  </w:style>
  <w:style w:type="paragraph" w:customStyle="1" w:styleId="ColorfulShading-Accent11">
    <w:name w:val="Colorful Shading - Accent 11"/>
    <w:hidden/>
    <w:uiPriority w:val="99"/>
    <w:semiHidden/>
    <w:rsid w:val="00BA36EE"/>
    <w:rPr>
      <w:rFonts w:ascii="Verdana" w:hAnsi="Verdana"/>
      <w:sz w:val="21"/>
      <w:lang w:eastAsia="en-US"/>
    </w:rPr>
  </w:style>
  <w:style w:type="character" w:styleId="FollowedHyperlink">
    <w:name w:val="FollowedHyperlink"/>
    <w:uiPriority w:val="99"/>
    <w:semiHidden/>
    <w:unhideWhenUsed/>
    <w:rsid w:val="00C2085C"/>
    <w:rPr>
      <w:color w:val="800080"/>
      <w:u w:val="single"/>
    </w:rPr>
  </w:style>
  <w:style w:type="paragraph" w:customStyle="1" w:styleId="C-TableText">
    <w:name w:val="C-Table Text"/>
    <w:rsid w:val="00D33503"/>
    <w:pPr>
      <w:spacing w:before="60" w:after="60"/>
    </w:pPr>
    <w:rPr>
      <w:sz w:val="22"/>
      <w:szCs w:val="24"/>
      <w:lang w:val="en-US" w:eastAsia="en-US"/>
    </w:rPr>
  </w:style>
  <w:style w:type="paragraph" w:styleId="Revision">
    <w:name w:val="Revision"/>
    <w:hidden/>
    <w:uiPriority w:val="99"/>
    <w:semiHidden/>
    <w:rsid w:val="0080719E"/>
    <w:rPr>
      <w:rFonts w:ascii="Verdana" w:hAnsi="Verdana"/>
      <w:sz w:val="21"/>
      <w:lang w:eastAsia="en-US"/>
    </w:rPr>
  </w:style>
  <w:style w:type="paragraph" w:styleId="ListParagraph">
    <w:name w:val="List Paragraph"/>
    <w:basedOn w:val="Normal"/>
    <w:uiPriority w:val="34"/>
    <w:qFormat/>
    <w:rsid w:val="00F47812"/>
    <w:pPr>
      <w:ind w:left="720"/>
      <w:contextualSpacing/>
    </w:pPr>
    <w:rPr>
      <w:rFonts w:asciiTheme="minorHAnsi" w:eastAsiaTheme="minorHAnsi" w:hAnsiTheme="minorHAnsi" w:cstheme="minorBidi"/>
      <w:sz w:val="24"/>
      <w:szCs w:val="24"/>
    </w:rPr>
  </w:style>
  <w:style w:type="character" w:customStyle="1" w:styleId="mw-headline">
    <w:name w:val="mw-headline"/>
    <w:basedOn w:val="DefaultParagraphFont"/>
    <w:rsid w:val="003255D2"/>
  </w:style>
  <w:style w:type="paragraph" w:styleId="TOCHeading">
    <w:name w:val="TOC Heading"/>
    <w:basedOn w:val="Heading1"/>
    <w:next w:val="Normal"/>
    <w:uiPriority w:val="39"/>
    <w:unhideWhenUsed/>
    <w:qFormat/>
    <w:rsid w:val="00694F89"/>
    <w:pPr>
      <w:keepLines/>
      <w:numPr>
        <w:numId w:val="0"/>
      </w:numPr>
      <w:spacing w:before="480" w:after="0" w:line="276" w:lineRule="auto"/>
      <w:outlineLvl w:val="9"/>
    </w:pPr>
    <w:rPr>
      <w:rFonts w:asciiTheme="majorHAnsi" w:eastAsiaTheme="majorEastAsia" w:hAnsiTheme="majorHAnsi" w:cstheme="majorBidi"/>
      <w:bCs/>
      <w:color w:val="2E74B5" w:themeColor="accent1" w:themeShade="BF"/>
      <w:kern w:val="0"/>
      <w:sz w:val="28"/>
      <w:szCs w:val="28"/>
      <w:lang w:val="en-US" w:eastAsia="ja-JP"/>
    </w:rPr>
  </w:style>
  <w:style w:type="paragraph" w:styleId="Bibliography">
    <w:name w:val="Bibliography"/>
    <w:basedOn w:val="Normal"/>
    <w:next w:val="Normal"/>
    <w:uiPriority w:val="37"/>
    <w:semiHidden/>
    <w:unhideWhenUsed/>
    <w:rsid w:val="00B37CC4"/>
    <w:rPr>
      <w:rFonts w:ascii="Times New Roman" w:hAnsi="Times New Roman"/>
      <w:sz w:val="24"/>
      <w:szCs w:val="24"/>
    </w:rPr>
  </w:style>
  <w:style w:type="table" w:customStyle="1" w:styleId="TableGrid2">
    <w:name w:val="Table Grid2"/>
    <w:basedOn w:val="TableNormal"/>
    <w:next w:val="TableGrid"/>
    <w:uiPriority w:val="59"/>
    <w:rsid w:val="009F4138"/>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2529A0"/>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bel">
    <w:name w:val="label"/>
    <w:basedOn w:val="DefaultParagraphFont"/>
    <w:rsid w:val="00984063"/>
  </w:style>
  <w:style w:type="character" w:customStyle="1" w:styleId="apple-converted-space">
    <w:name w:val="apple-converted-space"/>
    <w:basedOn w:val="DefaultParagraphFont"/>
    <w:rsid w:val="00984063"/>
  </w:style>
  <w:style w:type="character" w:customStyle="1" w:styleId="UnresolvedMention1">
    <w:name w:val="Unresolved Mention1"/>
    <w:basedOn w:val="DefaultParagraphFont"/>
    <w:uiPriority w:val="99"/>
    <w:semiHidden/>
    <w:unhideWhenUsed/>
    <w:rsid w:val="00B6576F"/>
    <w:rPr>
      <w:color w:val="605E5C"/>
      <w:shd w:val="clear" w:color="auto" w:fill="E1DFDD"/>
    </w:rPr>
  </w:style>
  <w:style w:type="character" w:customStyle="1" w:styleId="Heading4Char">
    <w:name w:val="Heading 4 Char"/>
    <w:basedOn w:val="DefaultParagraphFont"/>
    <w:link w:val="Heading4"/>
    <w:rsid w:val="00844096"/>
    <w:rPr>
      <w:rFonts w:ascii="Verdana" w:hAnsi="Verdana"/>
      <w:i/>
      <w:szCs w:val="24"/>
      <w:u w:val="single"/>
      <w:lang w:val="en-US" w:eastAsia="en-US"/>
    </w:rPr>
  </w:style>
  <w:style w:type="character" w:styleId="PlaceholderText">
    <w:name w:val="Placeholder Text"/>
    <w:basedOn w:val="DefaultParagraphFont"/>
    <w:uiPriority w:val="99"/>
    <w:semiHidden/>
    <w:rsid w:val="00F224D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234643">
      <w:bodyDiv w:val="1"/>
      <w:marLeft w:val="0"/>
      <w:marRight w:val="0"/>
      <w:marTop w:val="0"/>
      <w:marBottom w:val="0"/>
      <w:divBdr>
        <w:top w:val="none" w:sz="0" w:space="0" w:color="auto"/>
        <w:left w:val="none" w:sz="0" w:space="0" w:color="auto"/>
        <w:bottom w:val="none" w:sz="0" w:space="0" w:color="auto"/>
        <w:right w:val="none" w:sz="0" w:space="0" w:color="auto"/>
      </w:divBdr>
    </w:div>
    <w:div w:id="69696241">
      <w:bodyDiv w:val="1"/>
      <w:marLeft w:val="0"/>
      <w:marRight w:val="0"/>
      <w:marTop w:val="0"/>
      <w:marBottom w:val="0"/>
      <w:divBdr>
        <w:top w:val="none" w:sz="0" w:space="0" w:color="auto"/>
        <w:left w:val="none" w:sz="0" w:space="0" w:color="auto"/>
        <w:bottom w:val="none" w:sz="0" w:space="0" w:color="auto"/>
        <w:right w:val="none" w:sz="0" w:space="0" w:color="auto"/>
      </w:divBdr>
    </w:div>
    <w:div w:id="644358483">
      <w:bodyDiv w:val="1"/>
      <w:marLeft w:val="0"/>
      <w:marRight w:val="0"/>
      <w:marTop w:val="0"/>
      <w:marBottom w:val="0"/>
      <w:divBdr>
        <w:top w:val="none" w:sz="0" w:space="0" w:color="auto"/>
        <w:left w:val="none" w:sz="0" w:space="0" w:color="auto"/>
        <w:bottom w:val="none" w:sz="0" w:space="0" w:color="auto"/>
        <w:right w:val="none" w:sz="0" w:space="0" w:color="auto"/>
      </w:divBdr>
    </w:div>
    <w:div w:id="728302844">
      <w:bodyDiv w:val="1"/>
      <w:marLeft w:val="0"/>
      <w:marRight w:val="0"/>
      <w:marTop w:val="0"/>
      <w:marBottom w:val="0"/>
      <w:divBdr>
        <w:top w:val="none" w:sz="0" w:space="0" w:color="auto"/>
        <w:left w:val="none" w:sz="0" w:space="0" w:color="auto"/>
        <w:bottom w:val="none" w:sz="0" w:space="0" w:color="auto"/>
        <w:right w:val="none" w:sz="0" w:space="0" w:color="auto"/>
      </w:divBdr>
      <w:divsChild>
        <w:div w:id="1263802117">
          <w:marLeft w:val="0"/>
          <w:marRight w:val="0"/>
          <w:marTop w:val="0"/>
          <w:marBottom w:val="0"/>
          <w:divBdr>
            <w:top w:val="none" w:sz="0" w:space="0" w:color="auto"/>
            <w:left w:val="none" w:sz="0" w:space="0" w:color="auto"/>
            <w:bottom w:val="none" w:sz="0" w:space="0" w:color="auto"/>
            <w:right w:val="none" w:sz="0" w:space="0" w:color="auto"/>
          </w:divBdr>
          <w:divsChild>
            <w:div w:id="1396472502">
              <w:marLeft w:val="0"/>
              <w:marRight w:val="0"/>
              <w:marTop w:val="0"/>
              <w:marBottom w:val="0"/>
              <w:divBdr>
                <w:top w:val="none" w:sz="0" w:space="0" w:color="auto"/>
                <w:left w:val="none" w:sz="0" w:space="0" w:color="auto"/>
                <w:bottom w:val="none" w:sz="0" w:space="0" w:color="auto"/>
                <w:right w:val="none" w:sz="0" w:space="0" w:color="auto"/>
              </w:divBdr>
              <w:divsChild>
                <w:div w:id="1721784248">
                  <w:marLeft w:val="0"/>
                  <w:marRight w:val="0"/>
                  <w:marTop w:val="0"/>
                  <w:marBottom w:val="0"/>
                  <w:divBdr>
                    <w:top w:val="none" w:sz="0" w:space="0" w:color="auto"/>
                    <w:left w:val="none" w:sz="0" w:space="0" w:color="auto"/>
                    <w:bottom w:val="none" w:sz="0" w:space="0" w:color="auto"/>
                    <w:right w:val="none" w:sz="0" w:space="0" w:color="auto"/>
                  </w:divBdr>
                  <w:divsChild>
                    <w:div w:id="16108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731703">
      <w:bodyDiv w:val="1"/>
      <w:marLeft w:val="0"/>
      <w:marRight w:val="0"/>
      <w:marTop w:val="0"/>
      <w:marBottom w:val="0"/>
      <w:divBdr>
        <w:top w:val="none" w:sz="0" w:space="0" w:color="auto"/>
        <w:left w:val="none" w:sz="0" w:space="0" w:color="auto"/>
        <w:bottom w:val="none" w:sz="0" w:space="0" w:color="auto"/>
        <w:right w:val="none" w:sz="0" w:space="0" w:color="auto"/>
      </w:divBdr>
    </w:div>
    <w:div w:id="1353805281">
      <w:bodyDiv w:val="1"/>
      <w:marLeft w:val="0"/>
      <w:marRight w:val="0"/>
      <w:marTop w:val="0"/>
      <w:marBottom w:val="0"/>
      <w:divBdr>
        <w:top w:val="none" w:sz="0" w:space="0" w:color="auto"/>
        <w:left w:val="none" w:sz="0" w:space="0" w:color="auto"/>
        <w:bottom w:val="none" w:sz="0" w:space="0" w:color="auto"/>
        <w:right w:val="none" w:sz="0" w:space="0" w:color="auto"/>
      </w:divBdr>
    </w:div>
    <w:div w:id="1712219848">
      <w:bodyDiv w:val="1"/>
      <w:marLeft w:val="0"/>
      <w:marRight w:val="0"/>
      <w:marTop w:val="0"/>
      <w:marBottom w:val="0"/>
      <w:divBdr>
        <w:top w:val="none" w:sz="0" w:space="0" w:color="auto"/>
        <w:left w:val="none" w:sz="0" w:space="0" w:color="auto"/>
        <w:bottom w:val="none" w:sz="0" w:space="0" w:color="auto"/>
        <w:right w:val="none" w:sz="0" w:space="0" w:color="auto"/>
      </w:divBdr>
    </w:div>
    <w:div w:id="1797138712">
      <w:bodyDiv w:val="1"/>
      <w:marLeft w:val="0"/>
      <w:marRight w:val="0"/>
      <w:marTop w:val="0"/>
      <w:marBottom w:val="0"/>
      <w:divBdr>
        <w:top w:val="none" w:sz="0" w:space="0" w:color="auto"/>
        <w:left w:val="none" w:sz="0" w:space="0" w:color="auto"/>
        <w:bottom w:val="none" w:sz="0" w:space="0" w:color="auto"/>
        <w:right w:val="none" w:sz="0" w:space="0" w:color="auto"/>
      </w:divBdr>
    </w:div>
    <w:div w:id="1979988067">
      <w:bodyDiv w:val="1"/>
      <w:marLeft w:val="0"/>
      <w:marRight w:val="0"/>
      <w:marTop w:val="0"/>
      <w:marBottom w:val="0"/>
      <w:divBdr>
        <w:top w:val="none" w:sz="0" w:space="0" w:color="auto"/>
        <w:left w:val="none" w:sz="0" w:space="0" w:color="auto"/>
        <w:bottom w:val="none" w:sz="0" w:space="0" w:color="auto"/>
        <w:right w:val="none" w:sz="0" w:space="0" w:color="auto"/>
      </w:divBdr>
    </w:div>
    <w:div w:id="1987738255">
      <w:bodyDiv w:val="1"/>
      <w:marLeft w:val="0"/>
      <w:marRight w:val="0"/>
      <w:marTop w:val="0"/>
      <w:marBottom w:val="0"/>
      <w:divBdr>
        <w:top w:val="none" w:sz="0" w:space="0" w:color="auto"/>
        <w:left w:val="none" w:sz="0" w:space="0" w:color="auto"/>
        <w:bottom w:val="none" w:sz="0" w:space="0" w:color="auto"/>
        <w:right w:val="none" w:sz="0" w:space="0" w:color="auto"/>
      </w:divBdr>
    </w:div>
    <w:div w:id="2120947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tiff"/><Relationship Id="rId18" Type="http://schemas.openxmlformats.org/officeDocument/2006/relationships/footer" Target="footer1.xml"/><Relationship Id="rId26" Type="http://schemas.openxmlformats.org/officeDocument/2006/relationships/hyperlink" Target="mailto:Cambs.cardiovascular@nhs.net" TargetMode="External"/><Relationship Id="rId3" Type="http://schemas.openxmlformats.org/officeDocument/2006/relationships/styles" Target="styles.xml"/><Relationship Id="rId21" Type="http://schemas.openxmlformats.org/officeDocument/2006/relationships/hyperlink" Target="https://doi.org/10.1148/radiol.2020200642" TargetMode="External"/><Relationship Id="rId7" Type="http://schemas.openxmlformats.org/officeDocument/2006/relationships/endnotes" Target="endnotes.xml"/><Relationship Id="rId12" Type="http://schemas.openxmlformats.org/officeDocument/2006/relationships/hyperlink" Target="https://www.researchsquare.com/article/rs-18079/v1" TargetMode="External"/><Relationship Id="rId17" Type="http://schemas.openxmlformats.org/officeDocument/2006/relationships/header" Target="header1.xml"/><Relationship Id="rId25" Type="http://schemas.openxmlformats.org/officeDocument/2006/relationships/hyperlink" Target="https://dx.doi.org/10.21203/rs.3.rs-18079/v1" TargetMode="External"/><Relationship Id="rId2" Type="http://schemas.openxmlformats.org/officeDocument/2006/relationships/numbering" Target="numbering.xml"/><Relationship Id="rId16" Type="http://schemas.openxmlformats.org/officeDocument/2006/relationships/image" Target="media/image8.png"/><Relationship Id="rId20" Type="http://schemas.microsoft.com/office/2011/relationships/commentsExtended" Target="commentsExtended.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3389/fimmu.2015.00257"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oi.org/10.1148/radiol.2020200527" TargetMode="External"/><Relationship Id="rId28" Type="http://schemas.microsoft.com/office/2011/relationships/people" Target="people.xml"/><Relationship Id="rId10" Type="http://schemas.openxmlformats.org/officeDocument/2006/relationships/image" Target="media/image3.png"/><Relationship Id="rId19" Type="http://schemas.openxmlformats.org/officeDocument/2006/relationships/comments" Target="comment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mbio.asm.org/content/9/5/e01753-18" TargetMode="External"/><Relationship Id="rId27" Type="http://schemas.openxmlformats.org/officeDocument/2006/relationships/fontTable" Target="fontTable.xml"/><Relationship Id="rId30"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20Ra</b:Tag>
    <b:SourceType>JournalArticle</b:SourceType>
    <b:Guid>{3204F26F-EBA4-4B14-B49F-6AB0CBDCF8CF}</b:Guid>
    <b:Year>2020</b:Year>
    <b:JournalName>Radology</b:JournalName>
    <b:Month>March</b:Month>
    <b:Day>27th</b:Day>
    <b:DOI>10.1148/radiol.202020116</b:DOI>
    <b:Author>
      <b:Author>
        <b:NameList>
          <b:Person>
            <b:Last>Wong HYF</b:Last>
            <b:First>Lam</b:First>
            <b:Middle>HYS, Fong AH, Leung ST, Chin TW, Lo CSY, Lui MM, Lee JCY, Chiu KW, Chung T, Lee EYP, Wan EYF, Hung FNI, Lam TPW, Kuo M, Ng MY</b:Middle>
          </b:Person>
        </b:NameList>
      </b:Author>
    </b:Author>
    <b:Title>Frequency and Distribution of Chest Radiographic findings in COVID-19 Positive Patients</b:Title>
    <b:RefOrder>1</b:RefOrder>
  </b:Source>
</b:Sources>
</file>

<file path=customXml/itemProps1.xml><?xml version="1.0" encoding="utf-8"?>
<ds:datastoreItem xmlns:ds="http://schemas.openxmlformats.org/officeDocument/2006/customXml" ds:itemID="{CD6F6BDC-FBAD-4707-B1E1-FE04DEF20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16400</Words>
  <Characters>93486</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Master Protocol</vt:lpstr>
    </vt:vector>
  </TitlesOfParts>
  <Company>Dell Computer Corporation</Company>
  <LinksUpToDate>false</LinksUpToDate>
  <CharactersWithSpaces>109667</CharactersWithSpaces>
  <SharedDoc>false</SharedDoc>
  <HLinks>
    <vt:vector size="36" baseType="variant">
      <vt:variant>
        <vt:i4>5439578</vt:i4>
      </vt:variant>
      <vt:variant>
        <vt:i4>261</vt:i4>
      </vt:variant>
      <vt:variant>
        <vt:i4>0</vt:i4>
      </vt:variant>
      <vt:variant>
        <vt:i4>5</vt:i4>
      </vt:variant>
      <vt:variant>
        <vt:lpwstr>https://dx.doi.org/10.21203/rs.3.rs-18079/v1</vt:lpwstr>
      </vt:variant>
      <vt:variant>
        <vt:lpwstr/>
      </vt:variant>
      <vt:variant>
        <vt:i4>4390966</vt:i4>
      </vt:variant>
      <vt:variant>
        <vt:i4>258</vt:i4>
      </vt:variant>
      <vt:variant>
        <vt:i4>0</vt:i4>
      </vt:variant>
      <vt:variant>
        <vt:i4>5</vt:i4>
      </vt:variant>
      <vt:variant>
        <vt:lpwstr>https://doi.org/10.1148/radiol.2020200527</vt:lpwstr>
      </vt:variant>
      <vt:variant>
        <vt:lpwstr/>
      </vt:variant>
      <vt:variant>
        <vt:i4>4522032</vt:i4>
      </vt:variant>
      <vt:variant>
        <vt:i4>255</vt:i4>
      </vt:variant>
      <vt:variant>
        <vt:i4>0</vt:i4>
      </vt:variant>
      <vt:variant>
        <vt:i4>5</vt:i4>
      </vt:variant>
      <vt:variant>
        <vt:lpwstr>https://doi.org/10.1148/radiol.2020200642</vt:lpwstr>
      </vt:variant>
      <vt:variant>
        <vt:lpwstr/>
      </vt:variant>
      <vt:variant>
        <vt:i4>524412</vt:i4>
      </vt:variant>
      <vt:variant>
        <vt:i4>252</vt:i4>
      </vt:variant>
      <vt:variant>
        <vt:i4>0</vt:i4>
      </vt:variant>
      <vt:variant>
        <vt:i4>5</vt:i4>
      </vt:variant>
      <vt:variant>
        <vt:lpwstr>http://www.hra.nhs.uk/documents/2013/10/data-monitoring-committees-in-clinical-trials.pdf</vt:lpwstr>
      </vt:variant>
      <vt:variant>
        <vt:lpwstr/>
      </vt:variant>
      <vt:variant>
        <vt:i4>1376278</vt:i4>
      </vt:variant>
      <vt:variant>
        <vt:i4>249</vt:i4>
      </vt:variant>
      <vt:variant>
        <vt:i4>0</vt:i4>
      </vt:variant>
      <vt:variant>
        <vt:i4>5</vt:i4>
      </vt:variant>
      <vt:variant>
        <vt:lpwstr>mailto:cambs.cardiovascular@nhs.net</vt:lpwstr>
      </vt:variant>
      <vt:variant>
        <vt:lpwstr/>
      </vt:variant>
      <vt:variant>
        <vt:i4>3407936</vt:i4>
      </vt:variant>
      <vt:variant>
        <vt:i4>246</vt:i4>
      </vt:variant>
      <vt:variant>
        <vt:i4>0</vt:i4>
      </vt:variant>
      <vt:variant>
        <vt:i4>5</vt:i4>
      </vt:variant>
      <vt:variant>
        <vt:lpwstr>http://www.hra.nhs.uk/resources/before-you-apply/consent-and-participation/consent-and-participant-information/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Protocol</dc:title>
  <dc:creator>Dr Edward Gwyn Thomas</dc:creator>
  <cp:lastModifiedBy>Simon Bond</cp:lastModifiedBy>
  <cp:revision>2</cp:revision>
  <cp:lastPrinted>2020-05-18T15:32:00Z</cp:lastPrinted>
  <dcterms:created xsi:type="dcterms:W3CDTF">2020-05-20T09:59:00Z</dcterms:created>
  <dcterms:modified xsi:type="dcterms:W3CDTF">2020-05-20T09:59:00Z</dcterms:modified>
</cp:coreProperties>
</file>